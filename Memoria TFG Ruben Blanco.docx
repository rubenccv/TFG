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487"/>
                <wp:lineTo x="20813" y="20487"/>
                <wp:lineTo x="20813"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Title"/>
        <w:rPr/>
      </w:pPr>
      <w:bookmarkStart w:id="0" w:name="_Toc526778430"/>
      <w:r>
        <w:rPr/>
        <w:t>Resumen</w:t>
      </w:r>
      <w:bookmarkEnd w:id="0"/>
    </w:p>
    <w:p>
      <w:pPr>
        <w:pStyle w:val="Normal"/>
        <w:rPr/>
      </w:pPr>
      <w:r>
        <w:rPr>
          <w:b/>
        </w:rPr>
        <w:t>INTRODUCCIÓN</w:t>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severalpings</w:t>
      </w:r>
      <w:r>
        <w:rPr>
          <w:i w:val="false"/>
          <w:iCs w:val="false"/>
        </w:rPr>
        <w:t xml:space="preserve">, esta aplicación permite limitar el número de pings que pueden intercambiarse 2 hosts cualesquiera de una red. (ii) </w:t>
      </w:r>
      <w:r>
        <w:rPr>
          <w:i/>
          <w:iCs/>
        </w:rPr>
        <w:t xml:space="preserve">statsshow: </w:t>
      </w:r>
      <w:r>
        <w:rPr>
          <w:i w:val="false"/>
          <w:iCs w:val="false"/>
        </w:rPr>
        <w:t>Permite conocer la cantidad de datos que están enviando y recibiendo los ho</w:t>
      </w:r>
      <w:r>
        <w:rPr>
          <w:i w:val="false"/>
          <w:iCs w:val="false"/>
        </w:rPr>
        <w:t xml:space="preserve">sts conectados a la red. (iii) </w:t>
      </w:r>
      <w:r>
        <w:rPr>
          <w:i/>
          <w:iCs/>
        </w:rPr>
        <w:t xml:space="preserve">detectHost: </w:t>
      </w:r>
      <w:r>
        <w:rPr>
          <w:i w:val="false"/>
          <w:iCs w:val="false"/>
        </w:rPr>
        <w:t xml:space="preserve">Permite conocer la MAC, el número de hosts y el puerto al que están conectados los hosts a los dispositivos controlados por el controlador. (iv) </w:t>
      </w:r>
      <w:r>
        <w:rPr>
          <w:i/>
          <w:iCs/>
        </w:rPr>
        <w:t>detectHostBan</w:t>
      </w:r>
      <w:r>
        <w:rPr>
          <w:i w:val="false"/>
          <w:iCs w:val="false"/>
        </w:rPr>
        <w:t xml:space="preserve">: Aplicación que permite banear el envío de tráfico por parte de cualquier host de la red cuando supera un cierto umbral. (v) </w:t>
      </w:r>
      <w:r>
        <w:rPr>
          <w:i/>
          <w:iCs/>
        </w:rPr>
        <w:t xml:space="preserve">Vlan: </w:t>
      </w:r>
      <w:r>
        <w:rPr>
          <w:i w:val="false"/>
          <w:iCs w:val="false"/>
        </w:rPr>
        <w:t xml:space="preserve">Aplicación que permite asignar a los hosts de la red una VLAN para poder crear subredes virtuales. (vi) </w:t>
      </w:r>
      <w:r>
        <w:rPr>
          <w:i/>
          <w:iCs/>
        </w:rPr>
        <w:t xml:space="preserve">fwdBalanceo: </w:t>
      </w:r>
      <w:r>
        <w:rPr>
          <w:i w:val="false"/>
          <w:iCs w:val="false"/>
        </w:rPr>
        <w:t xml:space="preserve">Esta aplicación permite realizar balanceo de carga cuando hay más de un enlace que comunica 2 dispositivos.(vii) </w:t>
      </w:r>
      <w:r>
        <w:rPr>
          <w:i/>
          <w:iCs/>
        </w:rPr>
        <w:t>FakeDHCP:</w:t>
      </w:r>
      <w:r>
        <w:rPr>
          <w:i w:val="false"/>
          <w:iCs w:val="false"/>
        </w:rPr>
        <w:t xml:space="preserve"> Esta aplicación permite detectar servidores DHCP falsos cuyo objetivo es interceptar el tráfico de los hosts con fines maliciosos.</w:t>
      </w:r>
    </w:p>
    <w:p>
      <w:pPr>
        <w:pStyle w:val="Normal"/>
        <w:rPr/>
      </w:pPr>
      <w:r>
        <w:rPr>
          <w:i w:val="false"/>
          <w:iCs w:val="false"/>
        </w:rPr>
        <w:t xml:space="preserve"> </w:t>
      </w:r>
    </w:p>
    <w:p>
      <w:pPr>
        <w:pStyle w:val="Normal"/>
        <w:rPr/>
      </w:pPr>
      <w:r>
        <w:rPr>
          <w:b/>
        </w:rPr>
        <w:t>CONCLUSIONES</w:t>
      </w:r>
      <w:bookmarkStart w:id="1" w:name="_Hlk525571393"/>
      <w:bookmarkEnd w:id="1"/>
    </w:p>
    <w:p>
      <w:pPr>
        <w:pStyle w:val="Normal"/>
        <w:rPr/>
      </w:pPr>
      <w:ins w:id="0" w:author="Rubén" w:date="2019-06-13T12:01:00Z">
        <w:r>
          <w:rPr/>
          <w:t xml:space="preserve">La principal conclusión que se puede extraer del trabajo realizado es que la gestión </w:t>
        </w:r>
      </w:ins>
      <w:ins w:id="1" w:author="Rubén" w:date="2019-06-13T12:10:00Z">
        <w:r>
          <w:rPr/>
          <w:t xml:space="preserve">(centralizada o distribuida) </w:t>
        </w:r>
      </w:ins>
      <w:ins w:id="2" w:author="Rubén" w:date="2019-06-13T12:01:00Z">
        <w:r>
          <w:rPr/>
          <w:t xml:space="preserve">mediante un </w:t>
        </w:r>
      </w:ins>
      <w:ins w:id="3" w:author="Rubén" w:date="2019-06-13T12:10:00Z">
        <w:r>
          <w:rPr/>
          <w:t xml:space="preserve">controlador consigue resolver </w:t>
        </w:r>
      </w:ins>
      <w:ins w:id="4" w:author="Rubén" w:date="2019-06-13T12:12:00Z">
        <w:r>
          <w:rPr/>
          <w:t xml:space="preserve">de manera eficaz </w:t>
        </w:r>
      </w:ins>
      <w:ins w:id="5" w:author="Rubén" w:date="2019-06-13T12:10:00Z">
        <w:r>
          <w:rPr/>
          <w:t>problemas</w:t>
        </w:r>
      </w:ins>
      <w:ins w:id="6" w:author="Rubén" w:date="2019-06-13T12:12:00Z">
        <w:r>
          <w:rPr/>
          <w:t xml:space="preserve"> </w:t>
        </w:r>
      </w:ins>
      <w:ins w:id="7" w:author="Rubén" w:date="2019-06-13T12:11:00Z">
        <w:r>
          <w:rPr/>
          <w:t xml:space="preserve">de redes que no son fácilmente resolubles </w:t>
        </w:r>
      </w:ins>
      <w:ins w:id="8" w:author="Rubén" w:date="2019-06-13T12:12:00Z">
        <w:r>
          <w:rPr/>
          <w:t>sin usar un enfoque de redes definidas por software.</w:t>
        </w:r>
      </w:ins>
    </w:p>
    <w:p>
      <w:pPr>
        <w:pStyle w:val="Normal"/>
        <w:rPr/>
      </w:pPr>
      <w:ins w:id="9" w:author="Rubén" w:date="2019-06-13T12:12:00Z">
        <w:r>
          <w:rPr/>
          <w:t>Las principales conclusiones secundarias son…</w:t>
        </w:r>
      </w:ins>
    </w:p>
    <w:p>
      <w:pPr>
        <w:pStyle w:val="Normal"/>
        <w:ind w:left="708" w:hanging="708"/>
        <w:rPr>
          <w:b/>
          <w:b/>
          <w:ins w:id="11" w:author="Rubén" w:date="2019-06-13T12:04:00Z"/>
        </w:rPr>
      </w:pPr>
      <w:ins w:id="10" w:author="Rubén" w:date="2019-06-13T12:04:00Z">
        <w:r>
          <w:rPr>
            <w:b/>
          </w:rPr>
        </w:r>
      </w:ins>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Title"/>
        <w:ind w:left="113" w:hanging="0"/>
        <w:rPr>
          <w:lang w:val="en-US"/>
        </w:rPr>
      </w:pPr>
      <w:bookmarkStart w:id="2" w:name="_Toc526778431"/>
      <w:r>
        <w:rPr>
          <w:lang w:val="en-US"/>
        </w:rPr>
        <w:t>Abstract</w:t>
      </w:r>
      <w:bookmarkEnd w:id="2"/>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Title"/>
        <w:rPr/>
      </w:pPr>
      <w:bookmarkStart w:id="3" w:name="_Toc526778432"/>
      <w:r>
        <w:rPr/>
        <w:t>Agradecimientos</w:t>
      </w:r>
      <w:bookmarkEnd w:id="3"/>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Title"/>
        <w:rPr/>
      </w:pPr>
      <w:bookmarkStart w:id="4" w:name="_Toc511992075"/>
      <w:bookmarkStart w:id="5" w:name="_Toc526778433"/>
      <w:r>
        <w:rPr/>
        <w:t>Índice</w:t>
      </w:r>
      <w:bookmarkEnd w:id="4"/>
      <w:bookmarkEnd w:id="5"/>
    </w:p>
    <w:p>
      <w:pPr>
        <w:pStyle w:val="Normal"/>
        <w:spacing w:lineRule="auto" w:line="259"/>
        <w:jc w:val="left"/>
        <w:rPr/>
      </w:pPr>
      <w:r>
        <w:rPr/>
      </w:r>
      <w:r>
        <w:br w:type="page"/>
      </w:r>
    </w:p>
    <w:p>
      <w:pPr>
        <w:pStyle w:val="Title"/>
        <w:ind w:left="113" w:hanging="0"/>
        <w:rPr/>
      </w:pPr>
      <w:bookmarkStart w:id="6" w:name="_Toc526778434"/>
      <w:r>
        <w:rPr/>
        <w:t>Índice de figuras y tablas</w:t>
      </w:r>
      <w:bookmarkEnd w:id="6"/>
    </w:p>
    <w:p>
      <w:pPr>
        <w:pStyle w:val="Normal"/>
        <w:spacing w:lineRule="auto" w:line="259"/>
        <w:jc w:val="left"/>
        <w:rPr/>
      </w:pPr>
      <w:r>
        <w:rPr/>
      </w:r>
      <w:r>
        <w:br w:type="page"/>
      </w:r>
    </w:p>
    <w:p>
      <w:pPr>
        <w:pStyle w:val="Title"/>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ind w:left="833" w:hanging="0"/>
        <w:rPr/>
      </w:pPr>
      <w:r>
        <w:rPr/>
      </w:r>
    </w:p>
    <w:p>
      <w:pPr>
        <w:pStyle w:val="Normal"/>
        <w:ind w:left="1021" w:hanging="908"/>
        <w:rPr/>
      </w:pPr>
      <w:r>
        <w:rPr/>
        <w:t>1.2 Organización de la memoria</w:t>
      </w:r>
    </w:p>
    <w:p>
      <w:pPr>
        <w:pStyle w:val="Normal"/>
        <w:ind w:left="1021" w:hanging="908"/>
        <w:jc w:val="left"/>
        <w:rPr/>
      </w:pPr>
      <w:r>
        <w:rPr/>
        <w:t>La memoria está organizada en 6 capitulos. En el primero de ellos se detallan los objetivos del mismo, así como una introducción a las redes SDN, que incluye la historia y la arquitectura de las redes.</w:t>
      </w:r>
    </w:p>
    <w:p>
      <w:pPr>
        <w:pStyle w:val="Normal"/>
        <w:ind w:left="1021" w:hanging="908"/>
        <w:jc w:val="left"/>
        <w:rPr/>
      </w:pPr>
      <w:r>
        <w:rPr/>
        <w:t>A continuación, en el capitulo 2 se detallan los primeros pasos que fundamentalmente se refiere a la instalación del diverso software necesario como GNS3 u ONOS.</w:t>
      </w:r>
    </w:p>
    <w:p>
      <w:pPr>
        <w:pStyle w:val="Normal"/>
        <w:ind w:left="1021" w:hanging="908"/>
        <w:jc w:val="left"/>
        <w:rPr/>
      </w:pPr>
      <w:r>
        <w:rPr/>
        <w:t>En el capítulo 3, se explica como implementar y configurar la red con el GNS3 que se va a utilizar durante todo el transcurso del proyecto</w:t>
      </w:r>
    </w:p>
    <w:p>
      <w:pPr>
        <w:pStyle w:val="Normal"/>
        <w:ind w:left="1021" w:hanging="908"/>
        <w:jc w:val="left"/>
        <w:rPr/>
      </w:pPr>
      <w:r>
        <w:rPr/>
        <w:t xml:space="preserve">En los siguientes capitulos que abarcan desde el 4 hasta el </w:t>
      </w:r>
      <w:r>
        <w:rPr>
          <w:color w:val="CE181E"/>
        </w:rPr>
        <w:t>PONER NUMERO</w:t>
      </w:r>
      <w:r>
        <w:rPr/>
        <w:t>,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pPr>
      <w:r>
        <w:rPr/>
        <w:t>Finalmente, en el último capítulo se encuentran las conclusiones y líneas futuras.</w:t>
      </w:r>
    </w:p>
    <w:p>
      <w:pPr>
        <w:pStyle w:val="Normal"/>
        <w:ind w:left="1021" w:hanging="908"/>
        <w:rPr/>
      </w:pPr>
      <w:r>
        <w:rPr/>
        <w:t>1.3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En primer lugar, el periodo denominado redes activas que abarca entre el año 1995 y el año 2000. Las redes activas surgieron como una forma de evitar los procesos de estandarización por parte de la IETF ya que era un mecanismo muy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1.2 Arquitectura de las redes SDN</w:t>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 la red al controlador SDN</w:t>
      </w:r>
    </w:p>
    <w:p>
      <w:pPr>
        <w:pStyle w:val="Normal"/>
        <w:numPr>
          <w:ilvl w:val="0"/>
          <w:numId w:val="2"/>
        </w:numPr>
        <w:rPr/>
      </w:pPr>
      <w:r>
        <w:rPr/>
        <w:t>Controlador SDN: Es el cerebro de la red y encargado de traducir las peticiones de la aplicación y enviarlas a los switches.</w:t>
      </w:r>
    </w:p>
    <w:p>
      <w:pPr>
        <w:pStyle w:val="Normal"/>
        <w:numPr>
          <w:ilvl w:val="0"/>
          <w:numId w:val="2"/>
        </w:numPr>
        <w:rPr/>
      </w:pPr>
      <w:r>
        <w:rPr/>
        <w:t>Interfaz hacia el norte: Es la API que comunica la aplicación SDN y los controladores.</w:t>
      </w:r>
    </w:p>
    <w:p>
      <w:pPr>
        <w:pStyle w:val="Normal"/>
        <w:numPr>
          <w:ilvl w:val="0"/>
          <w:numId w:val="2"/>
        </w:numPr>
        <w:rPr/>
      </w:pPr>
      <w:r>
        <w:rPr/>
        <w:t>Capa de datos: Compuesta por los diversos elementos de red como los switches o sistemas finales.</w:t>
      </w:r>
    </w:p>
    <w:p>
      <w:pPr>
        <w:pStyle w:val="Normal"/>
        <w:numPr>
          <w:ilvl w:val="0"/>
          <w:numId w:val="2"/>
        </w:numPr>
        <w:rPr/>
      </w:pPr>
      <w:r>
        <w:rPr/>
        <w:t>Interfaz hacia el sur: Es el protocolo que comunica el controlador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(openVswitch)  y el controlador.</w:t>
      </w:r>
    </w:p>
    <w:p>
      <w:pPr>
        <w:pStyle w:val="Normal"/>
        <w:spacing w:lineRule="auto" w:line="259"/>
        <w:jc w:val="left"/>
        <w:rPr/>
      </w:pPr>
      <w:r>
        <w:rPr/>
        <w:t>Supongamos que el Host 1 envía una trama al Host 2. La trama en primer lugar llega al openVswitch.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color w:val="CE181E"/>
        </w:rPr>
      </w:pPr>
      <w:r>
        <w:rPr>
          <w:color w:val="CE181E"/>
        </w:rPr>
        <w:t xml:space="preserve">DE LOS PUNTOS 1.2 Y 1.3 HAY QUE PONER BASTANTE MAS, COMO CASOS DE USO O COSAS DEL ESTILO QUE TENGO QUE BUSCAR </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AÑADIR TAMBIEN UN APARTADO ACERCA DEL OPEN V SWITCH</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Title"/>
        <w:ind w:left="1021" w:hanging="908"/>
        <w:pPrChange w:id="0" w:author="Rubén" w:date="2019-06-13T12:59:00Z">
          <w:pPr>
            <w:jc w:val="left"/>
            <w:spacing w:lineRule="auto" w:line="259"/>
          </w:pPr>
        </w:pPrChange>
        <w:rPr/>
      </w:pPr>
      <w:r>
        <w:rPr/>
        <w:t>Cap</w:t>
      </w:r>
      <w:r>
        <w:rPr/>
        <w:t>í</w:t>
      </w:r>
      <w:r>
        <w:rPr/>
        <w:t xml:space="preserve">tulo 2: </w:t>
      </w:r>
      <w:r>
        <w:rPr/>
        <w:t>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2.1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Por su parte el sistema operativo Debian presentó ciertos</w:t>
      </w:r>
      <w:ins w:id="12" w:author="Rubén" w:date="2019-06-13T12:24:00Z">
        <w:r>
          <w:rPr/>
          <w:t xml:space="preserve"> </w:t>
        </w:r>
      </w:ins>
      <w:r>
        <w:rPr/>
        <w:t xml:space="preserve">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4">
        <w:r>
          <w:rPr>
            <w:rStyle w:val="InternetLink"/>
          </w:rPr>
          <w:t>https://www.solvetic.com/tutoriales/article/6199-caracteristicas-y-como-instalar-fedora-29/</w:t>
        </w:r>
      </w:hyperlink>
    </w:p>
    <w:p>
      <w:pPr>
        <w:pStyle w:val="Normal"/>
        <w:spacing w:lineRule="auto" w:line="259"/>
        <w:jc w:val="left"/>
        <w:rPr/>
      </w:pPr>
      <w:r>
        <w:rPr/>
        <w:commentReference w:id="0"/>
      </w:r>
    </w:p>
    <w:p>
      <w:pPr>
        <w:pStyle w:val="Normal"/>
        <w:spacing w:lineRule="auto" w:line="259"/>
        <w:jc w:val="left"/>
        <w:rPr>
          <w:i/>
          <w:i/>
          <w:iCs/>
        </w:rPr>
      </w:pPr>
      <w:r>
        <w:rPr>
          <w:i/>
          <w:iCs/>
        </w:rPr>
      </w:r>
    </w:p>
    <w:p>
      <w:pPr>
        <w:pStyle w:val="Normal"/>
        <w:spacing w:lineRule="auto" w:line="259"/>
        <w:jc w:val="left"/>
        <w:rPr/>
      </w:pPr>
      <w:r>
        <w:rPr/>
        <w:t>2.2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w:t>
      </w:r>
      <w:ins w:id="13" w:author="Rubén" w:date="2019-06-13T12:35:00Z">
        <w:r>
          <w:rPr/>
          <w:t>,</w:t>
        </w:r>
      </w:ins>
      <w:r>
        <w:rPr/>
        <w:t xml:space="preserve">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ins w:id="14" w:author="Rubén" w:date="2019-06-13T12:36:00Z">
        <w:r>
          <w:rPr/>
          <w:t>:</w:t>
        </w:r>
      </w:ins>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ins w:id="15" w:author="Rubén" w:date="2019-06-13T12:36:00Z">
        <w:r>
          <w:rPr/>
          <w:t>:</w:t>
        </w:r>
      </w:ins>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w:t>
      </w:r>
      <w:r>
        <w:rPr>
          <w:rFonts w:cs="Consolas" w:ascii="Consolas" w:hAnsi="Consolas"/>
          <w:lang w:val="en-US"/>
          <w:rPrChange w:id="0" w:author="Rubén" w:date="2019-06-13T12:34:00Z">
            <w:rPr>
              <w:lang w:val="en-US"/>
            </w:rPr>
          </w:rPrChange>
        </w:rPr>
        <w:t xml:space="preserve"> </w:t>
      </w:r>
      <w:r>
        <w:rPr>
          <w:rFonts w:cs="Consolas" w:ascii="Consolas" w:hAnsi="Consolas"/>
          <w:lang w:val="en-US"/>
        </w:rPr>
        <w:t>dnf</w:t>
      </w:r>
      <w:r>
        <w:rPr>
          <w:rFonts w:cs="Consolas" w:ascii="Consolas" w:hAnsi="Consolas"/>
          <w:lang w:val="en-US"/>
          <w:rPrChange w:id="0" w:author="Rubén" w:date="2019-06-13T12:34:00Z">
            <w:rPr>
              <w:lang w:val="en-US"/>
            </w:rPr>
          </w:rPrChange>
        </w:rPr>
        <w:t xml:space="preserve"> </w:t>
      </w:r>
      <w:r>
        <w:rPr>
          <w:rFonts w:cs="Consolas" w:ascii="Consolas" w:hAnsi="Consolas"/>
          <w:lang w:val="en-US"/>
        </w:rPr>
        <w:t>config-manager</w:t>
      </w:r>
      <w:r>
        <w:rPr>
          <w:rFonts w:cs="Consolas" w:ascii="Consolas" w:hAnsi="Consolas"/>
          <w:lang w:val="en-US"/>
          <w:rPrChange w:id="0" w:author="Rubén" w:date="2019-06-13T12:34:00Z">
            <w:rPr>
              <w:lang w:val="en-US"/>
            </w:rPr>
          </w:rPrChange>
        </w:rPr>
        <w:t xml:space="preserve"> –</w:t>
      </w:r>
      <w:r>
        <w:rPr>
          <w:rFonts w:cs="Consolas" w:ascii="Consolas" w:hAnsi="Consolas"/>
          <w:lang w:val="en-US"/>
        </w:rPr>
        <w:t>add-repo</w:t>
      </w:r>
      <w:ins w:id="19" w:author="Rubén" w:date="2019-06-13T12:34:00Z">
        <w:r>
          <w:rPr>
            <w:rFonts w:cs="Consolas" w:ascii="Consolas" w:hAnsi="Consolas"/>
            <w:lang w:val="en-US"/>
          </w:rPr>
          <w:t xml:space="preserve"> </w:t>
        </w:r>
      </w:ins>
      <w:r>
        <w:rPr>
          <w:rFonts w:cs="Consolas" w:ascii="Consolas" w:hAnsi="Consolas"/>
          <w:lang w:val="en-US"/>
        </w:rPr>
        <w:t>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w:t>
      </w:r>
      <w:r>
        <w:rPr>
          <w:rFonts w:cs="Consolas" w:ascii="Consolas" w:hAnsi="Consolas"/>
          <w:lang w:val="en-US"/>
          <w:rPrChange w:id="0" w:author="Rubén" w:date="2019-06-13T12:38:00Z">
            <w:rPr>
              <w:rFonts w:ascii="Consolas" w:hAnsi="Consolas" w:cs="Consolas"/>
            </w:rPr>
          </w:rPrChange>
        </w:rPr>
        <w:t xml:space="preserve"> </w:t>
      </w:r>
      <w:r>
        <w:rPr>
          <w:rFonts w:cs="Consolas" w:ascii="Consolas" w:hAnsi="Consolas"/>
          <w:lang w:val="en-US"/>
        </w:rPr>
        <w:t>usermod</w:t>
      </w:r>
      <w:ins w:id="21" w:author="Rubén" w:date="2019-06-13T12:37:00Z">
        <w:r>
          <w:rPr>
            <w:rFonts w:cs="Consolas" w:ascii="Consolas" w:hAnsi="Consolas"/>
            <w:lang w:val="en-US"/>
          </w:rPr>
          <w:t xml:space="preserve"> </w:t>
        </w:r>
      </w:ins>
      <w:r>
        <w:rPr>
          <w:rFonts w:cs="Consolas" w:ascii="Consolas" w:hAnsi="Consolas"/>
          <w:lang w:val="en-US"/>
        </w:rPr>
        <w:t>-aG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w:t>
      </w:r>
      <w:ins w:id="22" w:author="Rubén" w:date="2019-06-13T12:42:00Z">
        <w:r>
          <w:rPr/>
          <w:t xml:space="preserve">, como puede verse en la siguiente </w:t>
        </w:r>
      </w:ins>
      <w:ins w:id="23" w:author="Rubén" w:date="2019-06-13T12:43:00Z">
        <w:commentRangeStart w:id="1"/>
        <w:r>
          <w:rPr/>
          <w:t>f</w:t>
        </w:r>
      </w:ins>
      <w:ins w:id="24" w:author="Rubén" w:date="2019-06-13T12:42:00Z">
        <w:r>
          <w:rPr/>
          <w:t>igura</w:t>
        </w:r>
      </w:ins>
      <w:r>
        <w:rPr/>
      </w:r>
      <w:commentRangeEnd w:id="1"/>
      <w:r>
        <w:commentReference w:id="1"/>
      </w:r>
      <w:r>
        <w:rPr/>
        <w:commentReference w:id="2"/>
      </w:r>
      <w:ins w:id="25" w:author="Rubén" w:date="2019-06-13T12:42:00Z">
        <w:r>
          <w:rPr/>
          <w:t>.</w:t>
        </w:r>
      </w:ins>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w:t>
      </w:r>
      <w:ins w:id="26" w:author="Rubén" w:date="2019-06-13T12:46:00Z">
        <w:r>
          <w:rPr/>
          <w:t>,</w:t>
        </w:r>
      </w:ins>
      <w:r>
        <w:rPr/>
        <w:t xml:space="preserve"> tal y como se ve en las </w:t>
      </w:r>
      <w:commentRangeStart w:id="3"/>
      <w:r>
        <w:rPr/>
        <w:t xml:space="preserve">Ilustraciones </w:t>
      </w:r>
      <w:r>
        <w:rPr/>
      </w:r>
      <w:commentRangeEnd w:id="3"/>
      <w:r>
        <w:commentReference w:id="3"/>
      </w:r>
      <w:r>
        <w:rPr/>
        <w:t>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6"/>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7"/>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ins w:id="27" w:author="Rubén" w:date="2019-06-13T12:48:00Z">
        <w:r>
          <w:rPr/>
          <w:t>:</w:t>
        </w:r>
      </w:ins>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descr=""/>
                    <pic:cNvPicPr>
                      <a:picLocks noChangeAspect="1" noChangeArrowheads="1"/>
                    </pic:cNvPicPr>
                  </pic:nvPicPr>
                  <pic:blipFill>
                    <a:blip r:embed="rId9"/>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7" descr=""/>
                    <pic:cNvPicPr>
                      <a:picLocks noChangeAspect="1" noChangeArrowheads="1"/>
                    </pic:cNvPicPr>
                  </pic:nvPicPr>
                  <pic:blipFill>
                    <a:blip r:embed="rId11"/>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 descr=""/>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El siguiente paso en el proceso es la instalación de ONOS</w:t>
      </w:r>
      <w:ins w:id="28" w:author="Rubén" w:date="2019-06-13T12:49:00Z">
        <w:r>
          <w:rPr>
            <w:color w:val="000000"/>
          </w:rPr>
          <w:t xml:space="preserve"> (</w:t>
        </w:r>
      </w:ins>
      <w:r>
        <w:rPr>
          <w:color w:val="000000"/>
        </w:rPr>
        <w:t>Open Network Operating System</w:t>
      </w:r>
      <w:ins w:id="29"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kern w:val="0"/>
          <w:sz w:val="22"/>
          <w:szCs w:val="22"/>
          <w:lang w:val="en-US" w:eastAsia="en-US" w:bidi="ar-SA"/>
        </w:rPr>
        <w:t xml:space="preserve">git clone </w:t>
      </w:r>
      <w:r>
        <w:rPr>
          <w:rStyle w:val="InternetLink"/>
          <w:rFonts w:eastAsia="Calibri" w:cs="Consolas" w:ascii="Consolas" w:hAnsi="Consolas"/>
          <w:color w:val="000000"/>
          <w:kern w:val="0"/>
          <w:sz w:val="22"/>
          <w:szCs w:val="22"/>
          <w:u w:val="none"/>
          <w:lang w:val="en-US" w:eastAsia="en-US" w:bidi="ar-SA"/>
        </w:rPr>
        <w:t>https://gerrit.onosproject.org/onos</w:t>
      </w:r>
    </w:p>
    <w:p>
      <w:pPr>
        <w:pStyle w:val="Normal"/>
        <w:numPr>
          <w:ilvl w:val="0"/>
          <w:numId w:val="22"/>
        </w:numPr>
        <w:spacing w:lineRule="auto" w:line="259"/>
        <w:jc w:val="left"/>
        <w:rPr>
          <w:rFonts w:ascii="Consolas" w:hAnsi="Consolas" w:eastAsia="Calibri" w:cs="Consolas"/>
          <w:color w:val="000000"/>
          <w:kern w:val="0"/>
          <w:sz w:val="22"/>
          <w:szCs w:val="22"/>
          <w:lang w:val="en-US" w:eastAsia="en-US" w:bidi="ar-SA"/>
        </w:rPr>
      </w:pPr>
      <w:r>
        <w:rPr>
          <w:rFonts w:eastAsia="Calibri" w:cs="Consolas" w:ascii="Consolas" w:hAnsi="Consolas"/>
          <w:color w:val="000000"/>
          <w:kern w:val="0"/>
          <w:sz w:val="22"/>
          <w:szCs w:val="22"/>
          <w:lang w:val="en-US" w:eastAsia="en-US" w:bidi="ar-SA"/>
        </w:rPr>
        <w:t>cd onos</w:t>
      </w:r>
    </w:p>
    <w:p>
      <w:pPr>
        <w:pStyle w:val="Normal"/>
        <w:numPr>
          <w:ilvl w:val="0"/>
          <w:numId w:val="22"/>
        </w:numPr>
        <w:spacing w:lineRule="auto" w:line="259"/>
        <w:jc w:val="left"/>
        <w:rPr/>
      </w:pPr>
      <w:r>
        <w:rPr>
          <w:rStyle w:val="SourceText"/>
          <w:rFonts w:eastAsia="Calibri" w:cs="Consolas" w:ascii="Consolas" w:hAnsi="Consolas"/>
          <w:color w:val="000000"/>
          <w:kern w:val="0"/>
          <w:sz w:val="22"/>
          <w:szCs w:val="22"/>
          <w:highlight w:val="white"/>
          <w:lang w:val="en-US" w:eastAsia="en-US" w:bidi="ar-SA"/>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w:t>
      </w:r>
      <w:ins w:id="30" w:author="Rubén" w:date="2019-06-13T12:53:00Z">
        <w:r>
          <w:rPr>
            <w:color w:val="000000"/>
          </w:rPr>
          <w:t xml:space="preserve"> </w:t>
        </w:r>
      </w:ins>
      <w:r>
        <w:rPr>
          <w:color w:val="000000"/>
        </w:rPr>
        <w:t>(</w:t>
      </w:r>
      <w:commentRangeStart w:id="4"/>
      <w:r>
        <w:rPr>
          <w:color w:val="000000"/>
        </w:rPr>
        <w:t>Nota</w:t>
      </w:r>
      <w:r>
        <w:rPr>
          <w:color w:val="000000"/>
        </w:rPr>
      </w:r>
      <w:commentRangeEnd w:id="4"/>
      <w:r>
        <w:commentReference w:id="4"/>
      </w:r>
      <w:r>
        <w:rPr>
          <w:color w:val="000000"/>
        </w:rPr>
        <w:commentReference w:id="5"/>
      </w:r>
      <w:r>
        <w:rPr>
          <w:color w:val="000000"/>
        </w:rPr>
        <w:t xml:space="preserve">: El resto de </w:t>
      </w:r>
      <w:del w:id="31" w:author="Rubén" w:date="2019-06-13T12:53:00Z">
        <w:r>
          <w:rPr>
            <w:color w:val="000000"/>
          </w:rPr>
          <w:delText>explicacion</w:delText>
        </w:r>
      </w:del>
      <w:ins w:id="32" w:author="Rubén" w:date="2019-06-13T12:53:00Z">
        <w:r>
          <w:rPr>
            <w:color w:val="000000"/>
          </w:rPr>
          <w:t>explicación</w:t>
        </w:r>
      </w:ins>
      <w:r>
        <w:rPr>
          <w:color w:val="000000"/>
        </w:rPr>
        <w:t xml:space="preserve"> se va a realizar con un router </w:t>
      </w:r>
      <w:del w:id="33" w:author="Rubén" w:date="2019-06-13T12:53:00Z">
        <w:r>
          <w:rPr>
            <w:color w:val="000000"/>
          </w:rPr>
          <w:delText xml:space="preserve">cisco </w:delText>
        </w:r>
      </w:del>
      <w:ins w:id="34" w:author="Rubén" w:date="2019-06-13T12:53:00Z">
        <w:r>
          <w:rPr>
            <w:color w:val="000000"/>
          </w:rPr>
          <w:t xml:space="preserve">Cisco </w:t>
        </w:r>
      </w:ins>
      <w:r>
        <w:rPr>
          <w:color w:val="000000"/>
        </w:rPr>
        <w:t>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 xml:space="preserve">Nos aparece esta ventana donde aparece la información del dispositivo, clicamos en </w:t>
      </w:r>
      <w:ins w:id="35" w:author="Rubén" w:date="2019-06-13T12:54:00Z">
        <w:r>
          <w:rPr>
            <w:color w:val="000000"/>
          </w:rPr>
          <w:t>“</w:t>
        </w:r>
      </w:ins>
      <w:del w:id="36" w:author="Rubén" w:date="2019-06-13T12:54:00Z">
        <w:r>
          <w:rPr>
            <w:color w:val="000000"/>
          </w:rPr>
          <w:delText>next</w:delText>
        </w:r>
      </w:del>
      <w:ins w:id="37" w:author="Rubén" w:date="2019-06-13T12:54:00Z">
        <w:r>
          <w:rPr>
            <w:color w:val="000000"/>
          </w:rPr>
          <w:t>Next”</w:t>
        </w:r>
      </w:ins>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color w:val="000000"/>
        </w:rPr>
        <w:t>A</w:t>
      </w:r>
      <w:r>
        <w:rPr>
          <w:color w:val="000000"/>
        </w:rPr>
        <w:t xml:space="preserve">parece una ventana en la que indicamos </w:t>
      </w:r>
      <w:del w:id="38" w:author="Rubén" w:date="2019-06-13T12:55:00Z">
        <w:r>
          <w:rPr>
            <w:color w:val="000000"/>
          </w:rPr>
          <w:delText xml:space="preserve">donde </w:delText>
        </w:r>
      </w:del>
      <w:ins w:id="39" w:author="Rubén" w:date="2019-06-13T12:55:00Z">
        <w:r>
          <w:rPr>
            <w:color w:val="000000"/>
          </w:rPr>
          <w:t xml:space="preserve">dónde </w:t>
        </w:r>
      </w:ins>
      <w:r>
        <w:rPr>
          <w:color w:val="000000"/>
        </w:rPr>
        <w:t>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descr=""/>
                    <pic:cNvPicPr>
                      <a:picLocks noChangeAspect="1" noChangeArrowheads="1"/>
                    </pic:cNvPicPr>
                  </pic:nvPicPr>
                  <pic:blipFill>
                    <a:blip r:embed="rId16"/>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del w:id="40" w:author="Rubén" w:date="2019-06-13T12:56:00Z">
        <w:r>
          <w:rPr>
            <w:color w:val="CE181E"/>
          </w:rPr>
          <w:tab/>
        </w:r>
      </w:del>
      <w:r>
        <w:rPr>
          <w:color w:val="000000"/>
        </w:rPr>
        <w:t>En el ejemplo se observa como la versión 2 de Firefox está instalada, mientras que la 1</w:t>
      </w:r>
      <w:ins w:id="41" w:author="Rubén" w:date="2019-06-13T12:57:00Z">
        <w:r>
          <w:rPr>
            <w:color w:val="000000"/>
          </w:rPr>
          <w:t xml:space="preserve"> </w:t>
        </w:r>
      </w:ins>
      <w:del w:id="42" w:author="Rubén" w:date="2019-06-13T12:56:00Z">
        <w:r>
          <w:rPr>
            <w:color w:val="000000"/>
          </w:rPr>
          <w:delText xml:space="preserve"> </w:delText>
          <w:tab/>
        </w:r>
      </w:del>
      <w:r>
        <w:rPr>
          <w:color w:val="000000"/>
        </w:rPr>
        <w:t xml:space="preserve">no lo está. Si queremos instalarla seleccionamos la imagen que no ha podido encontrar </w:t>
        <w:tab/>
        <w:t xml:space="preserve">y clicamos en </w:t>
      </w:r>
      <w:del w:id="43" w:author="Rubén" w:date="2019-06-13T12:56:00Z">
        <w:r>
          <w:rPr>
            <w:i/>
            <w:iCs/>
            <w:color w:val="000000"/>
          </w:rPr>
          <w:delText>download</w:delText>
        </w:r>
      </w:del>
      <w:ins w:id="44" w:author="Rubén" w:date="2019-06-13T12:56:00Z">
        <w:r>
          <w:rPr>
            <w:i/>
            <w:iCs/>
            <w:color w:val="000000"/>
          </w:rPr>
          <w:t>Download</w:t>
        </w:r>
      </w:ins>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pPrChange w:id="0" w:author="Rubén" w:date="2019-06-13T12:59:00Z">
          <w:pPr>
            <w:jc w:val="left"/>
            <w:spacing w:lineRule="auto" w:line="259"/>
          </w:pPr>
        </w:pPrChange>
        <w:rPr/>
      </w:pPr>
      <w:r>
        <w:rPr/>
        <w:t>C</w:t>
      </w:r>
      <w:r>
        <w:rPr/>
        <w:t>a</w:t>
      </w:r>
      <w:r>
        <w:rPr/>
        <w:t>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 xml:space="preserve">La red se puede dividir en </w:t>
      </w:r>
      <w:commentRangeStart w:id="6"/>
      <w:r>
        <w:rPr/>
        <w:t>2 partes diferenciadas:</w:t>
      </w:r>
      <w:commentRangeEnd w:id="6"/>
      <w:r>
        <w:commentReference w:id="6"/>
      </w:r>
      <w:r>
        <w:rPr/>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commentReference w:id="7"/>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9"/>
                    <a:srcRect l="4889" t="20059" r="29550" b="35423"/>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 xml:space="preserve">Para poder realizar esta parte es necesario tener acceso a Internet desde nuestro propio portátil (recordemos que todo este proceso se está realizando de forma virtual), para ello es necesario instalar una </w:t>
      </w:r>
      <w:ins w:id="45" w:author="Rubén" w:date="2019-06-13T13:01:00Z">
        <w:r>
          <w:rPr/>
          <w:t xml:space="preserve">regla </w:t>
        </w:r>
      </w:ins>
      <w:r>
        <w:rPr/>
        <w:t xml:space="preserve">NAT (Network Address Translation) que nos permita acceder </w:t>
      </w:r>
      <w:del w:id="46" w:author="Rubén" w:date="2019-06-13T13:01:00Z">
        <w:r>
          <w:rPr/>
          <w:delText xml:space="preserve">a </w:delText>
        </w:r>
      </w:del>
      <w:ins w:id="47" w:author="Rubén" w:date="2019-06-13T13:01:00Z">
        <w:r>
          <w:rPr/>
          <w:t xml:space="preserve">desde </w:t>
        </w:r>
      </w:ins>
      <w:r>
        <w:rPr/>
        <w:t xml:space="preserve">nuestra red privada </w:t>
      </w:r>
      <w:ins w:id="48" w:author="Rubén" w:date="2019-06-13T13:01:00Z">
        <w:r>
          <w:rPr/>
          <w:t xml:space="preserve">interna a GNS3 </w:t>
        </w:r>
      </w:ins>
      <w:ins w:id="49" w:author="Rubén" w:date="2019-06-13T13:02:00Z">
        <w:r>
          <w:rPr/>
          <w:t xml:space="preserve">(huésped) </w:t>
        </w:r>
      </w:ins>
      <w:r>
        <w:rPr/>
        <w:t xml:space="preserve">a través de </w:t>
      </w:r>
      <w:del w:id="50" w:author="Rubén" w:date="2019-06-13T13:02:00Z">
        <w:r>
          <w:rPr/>
          <w:delText>una IP pública</w:delText>
        </w:r>
      </w:del>
      <w:ins w:id="51" w:author="Rubén" w:date="2019-06-13T13:02:00Z">
        <w:r>
          <w:rPr/>
          <w:t>la red a la que se conecta el ordenador (anfitrión)</w:t>
        </w:r>
      </w:ins>
      <w:r>
        <w:rPr/>
        <w:t>.</w:t>
      </w:r>
    </w:p>
    <w:p>
      <w:pPr>
        <w:pStyle w:val="Normal"/>
        <w:spacing w:lineRule="auto" w:line="259"/>
        <w:jc w:val="left"/>
        <w:rPr/>
      </w:pPr>
      <w:r>
        <w:rPr/>
        <w:t xml:space="preserve">Otro paso previo es </w:t>
      </w:r>
      <w:del w:id="52" w:author="Rubén" w:date="2019-06-13T13:05:00Z">
        <w:r>
          <w:rPr/>
          <w:delText xml:space="preserve">configurar </w:delText>
        </w:r>
      </w:del>
      <w:ins w:id="53" w:author="Rubén" w:date="2019-06-13T13:05:00Z">
        <w:r>
          <w:rPr/>
          <w:t xml:space="preserve">asignar </w:t>
        </w:r>
      </w:ins>
      <w:r>
        <w:rPr/>
        <w:t>una</w:t>
      </w:r>
      <w:ins w:id="54" w:author="Rubén" w:date="2019-06-13T13:05:00Z">
        <w:r>
          <w:rPr/>
          <w:t xml:space="preserve"> dirección</w:t>
        </w:r>
      </w:ins>
      <w:r>
        <w:rPr/>
        <w:t xml:space="preserve"> IP a nuestro controlador</w:t>
      </w:r>
      <w:del w:id="55" w:author="Rubén" w:date="2019-06-13T13:06:00Z">
        <w:r>
          <w:rPr/>
          <w:delText xml:space="preserve">, </w:delText>
        </w:r>
      </w:del>
      <w:ins w:id="56" w:author="Rubén" w:date="2019-06-13T13:06:00Z">
        <w:r>
          <w:rPr/>
          <w:t xml:space="preserve">. </w:t>
        </w:r>
      </w:ins>
      <w:del w:id="57" w:author="Rubén" w:date="2019-06-13T13:06:00Z">
        <w:r>
          <w:rPr/>
          <w:delText xml:space="preserve">ello </w:delText>
        </w:r>
      </w:del>
      <w:ins w:id="58" w:author="Rubén" w:date="2019-06-13T13:06:00Z">
        <w:r>
          <w:rPr/>
          <w:t xml:space="preserve">Ello </w:t>
        </w:r>
      </w:ins>
      <w:r>
        <w:rPr/>
        <w:t xml:space="preserve">se puede hacer en GNS3 clicando botón derecho sobre nuestro controlador, editando la configuración del mismo y asignándole una </w:t>
      </w:r>
      <w:ins w:id="59" w:author="Rubén" w:date="2019-06-13T13:06:00Z">
        <w:r>
          <w:rPr/>
          <w:t xml:space="preserve">dirección </w:t>
        </w:r>
      </w:ins>
      <w:r>
        <w:rPr/>
        <w:t xml:space="preserve">IP </w:t>
      </w:r>
      <w:ins w:id="60" w:author="Rubén" w:date="2019-06-13T13:06:00Z">
        <w:r>
          <w:rPr/>
          <w:t xml:space="preserve">de manera </w:t>
        </w:r>
      </w:ins>
      <w:r>
        <w:rPr/>
        <w:t xml:space="preserve">estática (también se le puede asignar por DHCP pero ello implica que cada vez que ejecutemos el proyecto la </w:t>
      </w:r>
      <w:ins w:id="61" w:author="Rubén" w:date="2019-06-13T13:06:00Z">
        <w:r>
          <w:rPr/>
          <w:t xml:space="preserve">dirección </w:t>
        </w:r>
      </w:ins>
      <w:r>
        <w:rPr/>
        <w:t xml:space="preserve">IP </w:t>
      </w:r>
      <w:ins w:id="62" w:author="Rubén" w:date="2019-06-13T13:06:00Z">
        <w:r>
          <w:rPr/>
          <w:t xml:space="preserve">va a </w:t>
        </w:r>
      </w:ins>
      <w:r>
        <w:rPr/>
        <w:t>cambia</w:t>
      </w:r>
      <w:ins w:id="63" w:author="Rubén" w:date="2019-06-13T13:06:00Z">
        <w:r>
          <w:rPr/>
          <w:t>r</w:t>
        </w:r>
      </w:ins>
      <w:r>
        <w:rPr/>
        <w:t>).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20"/>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ListParagraph"/>
        <w:numPr>
          <w:ilvl w:val="0"/>
          <w:numId w:val="27"/>
        </w:numPr>
        <w:spacing w:lineRule="auto" w:line="259"/>
        <w:jc w:val="left"/>
        <w:pPrChange w:id="0" w:author="Rubén" w:date="2019-06-13T15:18:00Z">
          <w:pPr>
            <w:jc w:val="left"/>
            <w:spacing w:lineRule="auto" w:line="259"/>
          </w:pPr>
        </w:pPrChange>
        <w:rPr/>
      </w:pPr>
      <w:r>
        <w:rPr/>
        <w:t xml:space="preserve">Una de ellas es accediendo desde un host conectado a él a la interfaz gráfica mediante la página web  </w:t>
      </w:r>
      <w:r>
        <w:rPr>
          <w:rStyle w:val="InternetLink"/>
          <w:color w:val="auto"/>
          <w:u w:val="none"/>
        </w:rPr>
        <w:t>http://IP-ONOS:8181/onos/ui</w:t>
      </w:r>
      <w:r>
        <w:rPr/>
        <w:t>. Donde IP-ONOS es la</w:t>
      </w:r>
      <w:ins w:id="64" w:author="Rubén" w:date="2019-06-13T15:18:00Z">
        <w:r>
          <w:rPr/>
          <w:t xml:space="preserve"> dirección</w:t>
        </w:r>
      </w:ins>
      <w:r>
        <w:rPr/>
        <w:t xml:space="preserve"> IP que hemos definido previamente en el fichero de configuración. Las credenciales de acceso son user: </w:t>
      </w:r>
      <w:r>
        <w:rPr>
          <w:i/>
          <w:iCs/>
        </w:rPr>
        <w:t>onos</w:t>
      </w:r>
      <w:r>
        <w:rPr/>
        <w:t xml:space="preserve"> y password: </w:t>
      </w:r>
      <w:r>
        <w:rPr>
          <w:i/>
          <w:iCs/>
        </w:rPr>
        <w:t>rocks</w:t>
      </w:r>
      <w:r>
        <w:rPr/>
        <w:t>.</w:t>
      </w:r>
    </w:p>
    <w:p>
      <w:pPr>
        <w:pStyle w:val="ListParagraph"/>
        <w:spacing w:lineRule="auto" w:line="259"/>
        <w:jc w:val="left"/>
        <w:pPrChange w:id="0" w:author="Rubén" w:date="2019-06-13T15:18:00Z">
          <w:pPr>
            <w:jc w:val="left"/>
            <w:spacing w:lineRule="auto" w:line="259"/>
          </w:pPr>
        </w:pPrChange>
        <w:rPr/>
      </w:pPr>
      <w:r>
        <w:rPr/>
        <w:t>Lo que vemos una vez que accedemos es lo siguiente:</w:t>
      </w:r>
    </w:p>
    <w:p>
      <w:pPr>
        <w:pStyle w:val="Normal"/>
        <w:spacing w:lineRule="auto" w:line="259"/>
        <w:jc w:val="left"/>
        <w:rPr/>
      </w:pPr>
      <w:r>
        <w:rPr/>
      </w:r>
    </w:p>
    <w:p>
      <w:pPr>
        <w:pStyle w:val="ListParagraph"/>
        <w:spacing w:lineRule="auto" w:line="259"/>
        <w:jc w:val="left"/>
        <w:pPrChange w:id="0" w:author="Rubén" w:date="2019-06-13T15:18:00Z">
          <w:pPr>
            <w:jc w:val="left"/>
            <w:spacing w:lineRule="auto" w:line="259"/>
          </w:pPr>
        </w:pPrChange>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21"/>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ListParagraph"/>
        <w:spacing w:lineRule="auto" w:line="259"/>
        <w:jc w:val="left"/>
        <w:pPrChange w:id="0" w:author="Rubén" w:date="2019-06-13T15:18:00Z">
          <w:pPr>
            <w:jc w:val="left"/>
            <w:spacing w:lineRule="auto" w:line="259"/>
          </w:pPr>
        </w:pPrChange>
        <w:rPr/>
      </w:pPr>
      <w:r>
        <w:rPr/>
        <w:t>En el recuadro de la derecha podemos ver un resumen acerca de la red, así como los flujos que han generado diferentes aplicaciones.</w:t>
      </w:r>
    </w:p>
    <w:p>
      <w:pPr>
        <w:pStyle w:val="ListParagraph"/>
        <w:spacing w:lineRule="auto" w:line="259"/>
        <w:jc w:val="left"/>
        <w:pPrChange w:id="0" w:author="Rubén" w:date="2019-06-13T15:18:00Z">
          <w:pPr>
            <w:jc w:val="left"/>
            <w:spacing w:lineRule="auto" w:line="259"/>
          </w:pPr>
        </w:pPrChange>
        <w:rPr/>
      </w:pPr>
      <w:r>
        <w:rPr/>
        <w:t>Finalmente en el menú de la izquierda podemos ver las aplicaciones disponibles, ver en detalle los dispositivos o los hosts...</w:t>
      </w:r>
    </w:p>
    <w:p>
      <w:pPr>
        <w:pStyle w:val="Normal"/>
        <w:spacing w:lineRule="auto" w:line="259"/>
        <w:jc w:val="left"/>
        <w:rPr/>
      </w:pPr>
      <w:r>
        <w:rPr/>
      </w:r>
    </w:p>
    <w:p>
      <w:pPr>
        <w:pStyle w:val="ListParagraph"/>
        <w:numPr>
          <w:ilvl w:val="0"/>
          <w:numId w:val="27"/>
        </w:numPr>
        <w:spacing w:lineRule="auto" w:line="259"/>
        <w:jc w:val="left"/>
        <w:pPrChange w:id="0" w:author="Rubén" w:date="2019-06-13T15:18:00Z">
          <w:pPr>
            <w:jc w:val="left"/>
            <w:spacing w:lineRule="auto" w:line="259"/>
          </w:pPr>
        </w:pPrChange>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ListParagraph"/>
        <w:spacing w:lineRule="auto" w:line="259"/>
        <w:jc w:val="left"/>
        <w:pPrChange w:id="0" w:author="Rubén" w:date="2019-06-13T15:19:00Z">
          <w:pPr>
            <w:jc w:val="left"/>
            <w:spacing w:lineRule="auto" w:line="259"/>
          </w:pPr>
        </w:pPrChange>
        <w:rPr/>
      </w:pPr>
      <w:r>
        <w:rPr/>
        <w:t xml:space="preserve">Para empezar hacemos un </w:t>
      </w:r>
      <w:r>
        <w:rPr>
          <w:i/>
        </w:rPr>
        <w:t>pull</w:t>
      </w:r>
      <w:r>
        <w:rPr/>
        <w:t xml:space="preserve"> de la imagen alpine original:</w:t>
      </w:r>
    </w:p>
    <w:p>
      <w:pPr>
        <w:pStyle w:val="Normal"/>
        <w:spacing w:lineRule="auto" w:line="259"/>
        <w:jc w:val="center"/>
        <w:rPr/>
      </w:pPr>
      <w:r>
        <w:rPr/>
        <w:t>docker pull alpine</w:t>
      </w:r>
    </w:p>
    <w:p>
      <w:pPr>
        <w:pStyle w:val="ListParagraph"/>
        <w:spacing w:lineRule="auto" w:line="259"/>
        <w:jc w:val="left"/>
        <w:pPrChange w:id="0" w:author="Rubén" w:date="2019-06-13T15:19:00Z">
          <w:pPr>
            <w:jc w:val="left"/>
            <w:spacing w:lineRule="auto" w:line="259"/>
          </w:pPr>
        </w:pPrChange>
        <w:rPr/>
      </w:pPr>
      <w:r>
        <w:rPr/>
        <w:t>A continuación, ejecutamos una instancia de dicha imagen en nuestro shell:</w:t>
      </w:r>
    </w:p>
    <w:p>
      <w:pPr>
        <w:pStyle w:val="Normal"/>
        <w:spacing w:lineRule="auto" w:line="259"/>
        <w:jc w:val="center"/>
        <w:rPr>
          <w:lang w:val="en-US"/>
        </w:rPr>
      </w:pPr>
      <w:r>
        <w:rPr>
          <w:lang w:val="en-US"/>
        </w:rPr>
        <w:t>docker run --name alpinemodificada2 -it alpine /bin/sh</w:t>
      </w:r>
    </w:p>
    <w:p>
      <w:pPr>
        <w:pStyle w:val="ListParagraph"/>
        <w:spacing w:lineRule="auto" w:line="259"/>
        <w:jc w:val="left"/>
        <w:pPrChange w:id="0" w:author="Rubén" w:date="2019-06-13T15:19:00Z">
          <w:pPr>
            <w:jc w:val="left"/>
            <w:spacing w:lineRule="auto" w:line="259"/>
          </w:pPr>
        </w:pPrChange>
        <w:rPr/>
      </w:pPr>
      <w:r>
        <w:rPr/>
        <w:t>Una vez dentro de la instancia que acabamos de ejecutar, vamos a instalar las aplicaciones necesarias para nuestro proyecto:</w:t>
      </w:r>
    </w:p>
    <w:p>
      <w:pPr>
        <w:pStyle w:val="Normal"/>
        <w:spacing w:lineRule="auto" w:line="259"/>
        <w:jc w:val="center"/>
        <w:rPr/>
      </w:pPr>
      <w:r>
        <w:rPr/>
        <w:t>apk add openssh wget curl</w:t>
      </w:r>
    </w:p>
    <w:p>
      <w:pPr>
        <w:pStyle w:val="ListParagraph"/>
        <w:spacing w:lineRule="auto" w:line="259"/>
        <w:jc w:val="left"/>
        <w:pPrChange w:id="0" w:author="Rubén" w:date="2019-06-13T15:19:00Z">
          <w:pPr>
            <w:jc w:val="left"/>
            <w:spacing w:lineRule="auto" w:line="259"/>
          </w:pPr>
        </w:pPrChange>
        <w:rPr/>
      </w:pPr>
      <w:r>
        <w:rPr/>
        <w:t>Y guardamos la imagen modificada con los paquetes instalados con el nombre deseado:</w:t>
      </w:r>
    </w:p>
    <w:p>
      <w:pPr>
        <w:pStyle w:val="Normal"/>
        <w:spacing w:lineRule="auto" w:line="259"/>
        <w:jc w:val="center"/>
        <w:rPr/>
      </w:pPr>
      <w:r>
        <w:rPr/>
        <w:t>docker commit alpinemodificada2 alpinemodificada</w:t>
      </w:r>
    </w:p>
    <w:p>
      <w:pPr>
        <w:pStyle w:val="ListParagraph"/>
        <w:spacing w:lineRule="auto" w:line="259"/>
        <w:jc w:val="left"/>
        <w:pPrChange w:id="0" w:author="Rubén" w:date="2019-06-13T15:19:00Z">
          <w:pPr>
            <w:jc w:val="left"/>
            <w:spacing w:lineRule="auto" w:line="259"/>
          </w:pPr>
        </w:pPrChange>
        <w:rPr/>
      </w:pPr>
      <w:r>
        <w:rPr/>
        <w:t>Por último podemos borrar la instancia ejecutada para liberar recursos:</w:t>
      </w:r>
    </w:p>
    <w:p>
      <w:pPr>
        <w:pStyle w:val="Normal"/>
        <w:spacing w:lineRule="auto" w:line="259"/>
        <w:jc w:val="center"/>
        <w:rPr/>
      </w:pPr>
      <w:r>
        <w:rPr/>
        <w:t>docker rm alpinemodificada2</w:t>
      </w:r>
    </w:p>
    <w:p>
      <w:pPr>
        <w:pStyle w:val="Normal"/>
        <w:spacing w:lineRule="auto" w:line="259"/>
        <w:jc w:val="center"/>
        <w:rPr/>
      </w:pPr>
      <w:r>
        <w:rPr/>
      </w:r>
    </w:p>
    <w:p>
      <w:pPr>
        <w:pStyle w:val="ListParagraph"/>
        <w:spacing w:lineRule="auto" w:line="259"/>
        <w:jc w:val="left"/>
        <w:pPrChange w:id="0" w:author="Rubén" w:date="2019-06-13T15:19:00Z">
          <w:pPr>
            <w:jc w:val="left"/>
            <w:spacing w:lineRule="auto" w:line="259"/>
          </w:pPr>
        </w:pPrChange>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2">
        <w:r>
          <w:rPr>
            <w:rStyle w:val="InternetLink"/>
          </w:rPr>
          <w:t>onos@IP-ONOS</w:t>
        </w:r>
      </w:hyperlink>
    </w:p>
    <w:p>
      <w:pPr>
        <w:pStyle w:val="ListParagraph"/>
        <w:spacing w:lineRule="auto" w:line="259"/>
        <w:jc w:val="left"/>
        <w:pPrChange w:id="0" w:author="Rubén" w:date="2019-06-13T15:19:00Z">
          <w:pPr>
            <w:jc w:val="left"/>
            <w:spacing w:lineRule="auto" w:line="259"/>
          </w:pPr>
        </w:pPrChange>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bookmarkStart w:id="7" w:name="_GoBack"/>
      <w:r>
        <w:rPr/>
        <w:t>devices</w:t>
      </w:r>
      <w:bookmarkEnd w:id="7"/>
      <w:r>
        <w:rPr/>
        <w:t>: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23"/>
                    <a:srcRect l="22478" t="15748" r="31492"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24"/>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openVswitch y ejecutaremos los siguientes comandos:</w:t>
      </w:r>
    </w:p>
    <w:p>
      <w:pPr>
        <w:pStyle w:val="Normal"/>
        <w:jc w:val="center"/>
        <w:rPr>
          <w:lang w:val="en-US"/>
        </w:rPr>
      </w:pPr>
      <w:r>
        <w:rPr>
          <w:lang w:val="en-US"/>
        </w:rPr>
        <w:t>ovs-vsctl set-manager ptcp:IP-ONOS:6640</w:t>
      </w:r>
    </w:p>
    <w:p>
      <w:pPr>
        <w:pStyle w:val="Normal"/>
        <w:jc w:val="center"/>
        <w:rPr>
          <w:lang w:val="en-US"/>
        </w:rPr>
      </w:pPr>
      <w:r>
        <w:rPr>
          <w:lang w:val="en-US"/>
        </w:rPr>
        <w:t>ovs-vsctl set-controller br0 tcp:IP-ONOS:6633</w:t>
      </w:r>
    </w:p>
    <w:p>
      <w:pPr>
        <w:pStyle w:val="Normal"/>
        <w:jc w:val="center"/>
        <w:rPr>
          <w:lang w:val="en-US"/>
        </w:rPr>
      </w:pPr>
      <w:r>
        <w:rPr>
          <w:lang w:val="en-US"/>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pPr>
      <w:r>
        <w:rPr>
          <w:color w:val="000000"/>
        </w:rPr>
        <w:t>o</w:t>
      </w:r>
      <w:r>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pPr>
      <w:r>
        <w:drawing>
          <wp:anchor behindDoc="0" distT="0" distB="0" distL="0" distR="0" simplePos="0" locked="0" layoutInCell="1" allowOverlap="1" relativeHeight="7">
            <wp:simplePos x="0" y="0"/>
            <wp:positionH relativeFrom="column">
              <wp:posOffset>0</wp:posOffset>
            </wp:positionH>
            <wp:positionV relativeFrom="paragraph">
              <wp:posOffset>-26670</wp:posOffset>
            </wp:positionV>
            <wp:extent cx="5876925" cy="3047365"/>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5"/>
                    <a:srcRect l="0" t="7750" r="0" b="0"/>
                    <a:stretch>
                      <a:fillRect/>
                    </a:stretch>
                  </pic:blipFill>
                  <pic:spPr bwMode="auto">
                    <a:xfrm>
                      <a:off x="0" y="0"/>
                      <a:ext cx="5876925" cy="3047365"/>
                    </a:xfrm>
                    <a:prstGeom prst="rect">
                      <a:avLst/>
                    </a:prstGeom>
                  </pic:spPr>
                </pic:pic>
              </a:graphicData>
            </a:graphic>
          </wp:anchor>
        </w:drawing>
      </w:r>
      <w:r>
        <w:rPr>
          <w:color w:val="000000"/>
        </w:rPr>
        <w:t>E</w:t>
      </w:r>
      <w:r>
        <w:rPr>
          <w:color w:val="000000"/>
        </w:rPr>
        <w:t xml:space="preserv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color w:val="000000"/>
        </w:rPr>
      </w:pPr>
      <w:r>
        <w:rPr>
          <w:rFonts w:eastAsia="Calibri"/>
          <w:color w:val="000000"/>
        </w:rPr>
        <w:t>Este selector tiene que identificar los paquetes ICMP tipo REQUEST que lleguen al openVswitch de nuestra red para enviarlos al controlador de la manera que se indica a continuación:</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TextBody"/>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TextBody"/>
        <w:numPr>
          <w:ilvl w:val="0"/>
          <w:numId w:val="7"/>
        </w:numPr>
        <w:jc w:val="left"/>
        <w:rPr/>
      </w:pPr>
      <w:r>
        <w:rPr>
          <w:rFonts w:eastAsia="Calibri"/>
          <w:color w:val="000000"/>
        </w:rPr>
        <w:t>cfg set componentClass name value: Modifica el valor de la propiedad especificada</w:t>
      </w:r>
    </w:p>
    <w:p>
      <w:pPr>
        <w:pStyle w:val="TextBody"/>
        <w:numPr>
          <w:ilvl w:val="0"/>
          <w:numId w:val="7"/>
        </w:numPr>
        <w:jc w:val="left"/>
        <w:rPr/>
      </w:pPr>
      <w:r>
        <w:rPr>
          <w:rFonts w:eastAsia="Calibri"/>
          <w:color w:val="000000"/>
        </w:rPr>
        <w:t>cfg set componentClass name: Reestablece el valor de la propiedad especificada a su valor por defecto</w:t>
      </w:r>
    </w:p>
    <w:p>
      <w:pPr>
        <w:pStyle w:val="TextBody"/>
        <w:spacing w:before="150" w:after="0"/>
        <w:rPr/>
      </w:pPr>
      <w:r>
        <w:rPr>
          <w:rFonts w:eastAsia="Calibri"/>
          <w:color w:val="CE181E"/>
        </w:rPr>
        <w:t>PONER CAPTURA DE LA ALPINEMODIFICADA CON ESTOS COMANDOS PARA QUE QUEDE MAS CLARO</w:t>
      </w:r>
    </w:p>
    <w:p>
      <w:pPr>
        <w:pStyle w:val="TextBody"/>
        <w:spacing w:before="150" w:after="0"/>
        <w:rPr>
          <w:rFonts w:eastAsia="Calibri"/>
          <w:color w:val="CE181E"/>
        </w:rPr>
      </w:pPr>
      <w:r>
        <w:rPr>
          <w:rFonts w:eastAsia="Calibri"/>
          <w:color w:val="CE181E"/>
        </w:rPr>
      </w:r>
    </w:p>
    <w:p>
      <w:pPr>
        <w:pStyle w:val="TextBody"/>
        <w:spacing w:before="150" w:after="0"/>
        <w:rPr>
          <w:rFonts w:eastAsia="Calibri"/>
          <w:color w:val="000000"/>
        </w:rPr>
      </w:pPr>
      <w:r>
        <w:rPr>
          <w:rFonts w:eastAsia="Calibri"/>
          <w:color w:val="000000"/>
        </w:rPr>
        <w:t>4.1.6 Banco de pruebas</w:t>
      </w:r>
    </w:p>
    <w:p>
      <w:pPr>
        <w:pStyle w:val="TextBody"/>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TextBody"/>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TextBody"/>
        <w:spacing w:before="150" w:after="0"/>
        <w:rPr>
          <w:i/>
          <w:i/>
          <w:iCs/>
        </w:rPr>
      </w:pPr>
      <w:r>
        <w:rPr>
          <w:i/>
          <w:iCs/>
        </w:rPr>
        <w:drawing>
          <wp:anchor behindDoc="0" distT="0" distB="0" distL="0" distR="0" simplePos="0" locked="0" layoutInCell="1" allowOverlap="1" relativeHeight="27">
            <wp:simplePos x="0" y="0"/>
            <wp:positionH relativeFrom="column">
              <wp:posOffset>152400</wp:posOffset>
            </wp:positionH>
            <wp:positionV relativeFrom="paragraph">
              <wp:posOffset>85725</wp:posOffset>
            </wp:positionV>
            <wp:extent cx="5400040" cy="3035935"/>
            <wp:effectExtent l="0" t="0" r="0" b="0"/>
            <wp:wrapSquare wrapText="largest"/>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6"/>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A continuación, activamos las aplicaciones necesarias y comprobamos en el controlador que se han activado correctamente:</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104775</wp:posOffset>
            </wp:positionH>
            <wp:positionV relativeFrom="paragraph">
              <wp:posOffset>3334385</wp:posOffset>
            </wp:positionV>
            <wp:extent cx="5400040" cy="3035935"/>
            <wp:effectExtent l="0" t="0" r="0" b="0"/>
            <wp:wrapSquare wrapText="largest"/>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7"/>
                    <a:stretch>
                      <a:fillRect/>
                    </a:stretch>
                  </pic:blipFill>
                  <pic:spPr bwMode="auto">
                    <a:xfrm>
                      <a:off x="0" y="0"/>
                      <a:ext cx="5400040" cy="3035935"/>
                    </a:xfrm>
                    <a:prstGeom prst="rect">
                      <a:avLst/>
                    </a:prstGeom>
                  </pic:spPr>
                </pic:pic>
              </a:graphicData>
            </a:graphic>
          </wp:anchor>
        </w:drawing>
        <w:drawing>
          <wp:anchor behindDoc="0" distT="0" distB="0" distL="0" distR="0" simplePos="0" locked="0" layoutInCell="1" allowOverlap="1" relativeHeight="28">
            <wp:simplePos x="0" y="0"/>
            <wp:positionH relativeFrom="column">
              <wp:posOffset>0</wp:posOffset>
            </wp:positionH>
            <wp:positionV relativeFrom="paragraph">
              <wp:posOffset>79375</wp:posOffset>
            </wp:positionV>
            <wp:extent cx="5400040" cy="3035935"/>
            <wp:effectExtent l="0" t="0" r="0" b="0"/>
            <wp:wrapSquare wrapText="largest"/>
            <wp:docPr id="2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0" descr=""/>
                    <pic:cNvPicPr>
                      <a:picLocks noChangeAspect="1" noChangeArrowheads="1"/>
                    </pic:cNvPicPr>
                  </pic:nvPicPr>
                  <pic:blipFill>
                    <a:blip r:embed="rId28"/>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4.6.1.1 Envio de pings entre 2 hosts</w:t>
      </w:r>
    </w:p>
    <w:p>
      <w:pPr>
        <w:pStyle w:val="TextBody"/>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TextBody"/>
        <w:spacing w:before="150" w:after="0"/>
        <w:rPr/>
      </w:pPr>
      <w:r>
        <w:rPr>
          <w:rFonts w:eastAsia="Calibri"/>
          <w:color w:val="000000"/>
        </w:rPr>
        <w:t>Para ello enviamos 10 pings tal y como se puede ver en la Ilustración</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4">
            <wp:simplePos x="0" y="0"/>
            <wp:positionH relativeFrom="column">
              <wp:posOffset>47625</wp:posOffset>
            </wp:positionH>
            <wp:positionV relativeFrom="paragraph">
              <wp:posOffset>-334645</wp:posOffset>
            </wp:positionV>
            <wp:extent cx="5400040" cy="303593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TextBody"/>
        <w:spacing w:before="150" w:after="0"/>
        <w:rPr/>
      </w:pPr>
      <w:r>
        <w:rPr>
          <w:rFonts w:eastAsia="Calibri"/>
          <w:color w:val="000000"/>
        </w:rPr>
        <w:t>Ejecutamos el comando: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400040" cy="303593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TextBody"/>
        <w:spacing w:before="150" w:after="0"/>
        <w:rPr/>
      </w:pPr>
      <w:r>
        <w:rPr>
          <w:rFonts w:eastAsia="Calibri"/>
          <w:color w:val="000000"/>
        </w:rPr>
        <w:t>Tambien se observa que 1 minuto después se notifica que el enlace ha sido reestablecido permitiendo de nuevo el envío de los 7 pings.</w:t>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00040" cy="3035935"/>
            <wp:effectExtent l="0" t="0" r="0" b="0"/>
            <wp:wrapSquare wrapText="largest"/>
            <wp:docPr id="2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2" descr=""/>
                    <pic:cNvPicPr>
                      <a:picLocks noChangeAspect="1" noChangeArrowheads="1"/>
                    </pic:cNvPicPr>
                  </pic:nvPicPr>
                  <pic:blipFill>
                    <a:blip r:embed="rId32"/>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9">
            <wp:simplePos x="0" y="0"/>
            <wp:positionH relativeFrom="column">
              <wp:posOffset>19050</wp:posOffset>
            </wp:positionH>
            <wp:positionV relativeFrom="paragraph">
              <wp:posOffset>268605</wp:posOffset>
            </wp:positionV>
            <wp:extent cx="5400040" cy="3035935"/>
            <wp:effectExtent l="0" t="0" r="0" b="0"/>
            <wp:wrapSquare wrapText="largest"/>
            <wp:docPr id="3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CE181E"/>
        </w:rPr>
      </w:pPr>
      <w:r>
        <w:rPr>
          <w:rFonts w:eastAsia="Calibri"/>
          <w:color w:val="CE181E"/>
        </w:rPr>
        <w:t>EXPLICAR DIFERENCIAS ENTRE LAS 2 CAPTURAS</w:t>
      </w:r>
    </w:p>
    <w:p>
      <w:pPr>
        <w:pStyle w:val="TextBody"/>
        <w:spacing w:before="150" w:after="0"/>
        <w:rPr>
          <w:rFonts w:eastAsia="Calibri"/>
          <w:color w:val="CE181E"/>
        </w:rPr>
      </w:pPr>
      <w:r>
        <w:rPr>
          <w:rFonts w:eastAsia="Calibri"/>
          <w:color w:val="CE181E"/>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4.1.6.2 Enviando pings entre 2 parejas de hosts</w:t>
      </w:r>
    </w:p>
    <w:p>
      <w:pPr>
        <w:pStyle w:val="TextBody"/>
        <w:spacing w:before="150" w:after="0"/>
        <w:rPr>
          <w:rFonts w:eastAsia="Calibri"/>
          <w:color w:val="000000"/>
        </w:rPr>
      </w:pPr>
      <w:r>
        <w:rPr>
          <w:rFonts w:eastAsia="Calibri"/>
          <w:color w:val="000000"/>
        </w:rPr>
        <w:t>El objetivo de esta prueba es comprobar que aunque se manden pings entre varios pares de hosts solo se cuentan para el baneo aquellos que coinciden en MAC origen y destino en vez de contar los pings totales que circulan por la red.</w:t>
      </w:r>
    </w:p>
    <w:p>
      <w:pPr>
        <w:pStyle w:val="TextBody"/>
        <w:spacing w:before="150" w:after="0"/>
        <w:rPr>
          <w:rFonts w:eastAsia="Calibri"/>
          <w:color w:val="000000"/>
        </w:rPr>
      </w:pPr>
      <w:r>
        <w:drawing>
          <wp:anchor behindDoc="0" distT="0" distB="0" distL="0" distR="0" simplePos="0" locked="0" layoutInCell="1" allowOverlap="1" relativeHeight="31">
            <wp:simplePos x="0" y="0"/>
            <wp:positionH relativeFrom="column">
              <wp:posOffset>0</wp:posOffset>
            </wp:positionH>
            <wp:positionV relativeFrom="paragraph">
              <wp:posOffset>955675</wp:posOffset>
            </wp:positionV>
            <wp:extent cx="5400040" cy="3035935"/>
            <wp:effectExtent l="0" t="0" r="0" b="0"/>
            <wp:wrapSquare wrapText="largest"/>
            <wp:docPr id="3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TextBody"/>
        <w:spacing w:before="150" w:after="0"/>
        <w:rPr/>
      </w:pPr>
      <w:r>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4.1.6.3 Enviando pings desde 2 hosts a un tercero</w:t>
      </w:r>
    </w:p>
    <w:p>
      <w:pPr>
        <w:pStyle w:val="TextBody"/>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posOffset>114300</wp:posOffset>
            </wp:positionH>
            <wp:positionV relativeFrom="paragraph">
              <wp:posOffset>-439420</wp:posOffset>
            </wp:positionV>
            <wp:extent cx="5400040" cy="3035935"/>
            <wp:effectExtent l="0" t="0" r="0" b="0"/>
            <wp:wrapSquare wrapText="largest"/>
            <wp:docPr id="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Asimismo, vemos como transcurrido el tiempo de baneo se desbloquean los 2 enlaces baneados.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00040" cy="3035935"/>
            <wp:effectExtent l="0" t="0" r="0" b="0"/>
            <wp:wrapSquare wrapText="largest"/>
            <wp:docPr id="3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5"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4.1.6.4 Modificando los parámetros configurables</w:t>
      </w:r>
    </w:p>
    <w:p>
      <w:pPr>
        <w:pStyle w:val="TextBody"/>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TextBody"/>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3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Si vemos el controlador, comprobamos que, efectivamente, se han producido correctamente los cambios.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posOffset>28575</wp:posOffset>
            </wp:positionH>
            <wp:positionV relativeFrom="paragraph">
              <wp:posOffset>152400</wp:posOffset>
            </wp:positionV>
            <wp:extent cx="5400040" cy="3035935"/>
            <wp:effectExtent l="0" t="0" r="0" b="0"/>
            <wp:wrapSquare wrapText="largest"/>
            <wp:docPr id="3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00040" cy="3035935"/>
            <wp:effectExtent l="0" t="0" r="0" b="0"/>
            <wp:wrapSquare wrapText="largest"/>
            <wp:docPr id="3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3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CE181E"/>
        </w:rPr>
      </w:pPr>
      <w:r>
        <w:rPr>
          <w:rFonts w:eastAsia="Calibri"/>
          <w:color w:val="000000"/>
        </w:rPr>
        <w:t>4.2 Analizando las estadísticas de tráfico</w:t>
      </w:r>
    </w:p>
    <w:p>
      <w:pPr>
        <w:pStyle w:val="TextBody"/>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TextBody"/>
        <w:spacing w:before="150" w:after="0"/>
        <w:rPr/>
      </w:pPr>
      <w:r>
        <w:rPr>
          <w:rFonts w:eastAsia="Calibri"/>
          <w:color w:val="000000"/>
        </w:rPr>
        <w:t xml:space="preserve">4.2.1 Aplicación </w:t>
      </w:r>
      <w:r>
        <w:rPr>
          <w:rFonts w:eastAsia="Calibri"/>
          <w:i/>
          <w:iCs/>
          <w:color w:val="000000"/>
        </w:rPr>
        <w:t>statsshow</w:t>
      </w:r>
    </w:p>
    <w:p>
      <w:pPr>
        <w:pStyle w:val="TextBody"/>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TextBody"/>
        <w:spacing w:before="150" w:after="0"/>
        <w:rPr>
          <w:rFonts w:eastAsia="Calibri"/>
          <w:color w:val="000000"/>
        </w:rPr>
      </w:pPr>
      <w:r>
        <w:rPr>
          <w:rFonts w:eastAsia="Calibri"/>
          <w:color w:val="000000"/>
        </w:rPr>
        <w:t>4.2.1.1 Tareas repetidas</w:t>
      </w:r>
    </w:p>
    <w:p>
      <w:pPr>
        <w:pStyle w:val="TextBody"/>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TextBody"/>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TextBody"/>
        <w:rPr/>
      </w:pPr>
      <w:r>
        <w:rPr/>
        <w:t>Donde:</w:t>
      </w:r>
    </w:p>
    <w:p>
      <w:pPr>
        <w:pStyle w:val="TextBody"/>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TextBody"/>
        <w:numPr>
          <w:ilvl w:val="0"/>
          <w:numId w:val="9"/>
        </w:numPr>
        <w:rPr/>
      </w:pPr>
      <w:r>
        <w:rPr/>
        <w:t>Delay: Es un atributo de tipo long que indica el retraso desde que se activa la aplicación hasta que se ejecuta por primera vez la tarea. Está definido a un segundo.</w:t>
      </w:r>
    </w:p>
    <w:p>
      <w:pPr>
        <w:pStyle w:val="TextBody"/>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TextBody"/>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TextBody"/>
        <w:rPr/>
      </w:pPr>
      <w:r>
        <w:rPr/>
        <w:t xml:space="preserve">Dentro de la tarea el objetivo, como se ha comentado, es obtener las estadisticas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TextBody"/>
        <w:rPr/>
      </w:pPr>
      <w:r>
        <w:rPr/>
        <w:t>Una vez creados los 2 bucles necesarios obtenemos las siguientes estadisticas, en concreto obtendremos las siguientes estadísticas:</w:t>
      </w:r>
    </w:p>
    <w:p>
      <w:pPr>
        <w:pStyle w:val="TextBody"/>
        <w:numPr>
          <w:ilvl w:val="0"/>
          <w:numId w:val="10"/>
        </w:numPr>
        <w:rPr/>
      </w:pPr>
      <w:r>
        <w:rPr/>
        <w:t>bytes enviados por cada puerto desde que se activó la aplicación</w:t>
      </w:r>
    </w:p>
    <w:p>
      <w:pPr>
        <w:pStyle w:val="TextBody"/>
        <w:numPr>
          <w:ilvl w:val="0"/>
          <w:numId w:val="10"/>
        </w:numPr>
        <w:rPr/>
      </w:pPr>
      <w:r>
        <w:rPr/>
        <w:t>bytes recibidos por cada puerto desde que se activó la aplicación</w:t>
      </w:r>
    </w:p>
    <w:p>
      <w:pPr>
        <w:pStyle w:val="TextBody"/>
        <w:numPr>
          <w:ilvl w:val="0"/>
          <w:numId w:val="10"/>
        </w:numPr>
        <w:rPr/>
      </w:pPr>
      <w:r>
        <w:rPr/>
        <w:t xml:space="preserve">bytes enviados por cada puerto en cada ejecución de la tarea </w:t>
      </w:r>
    </w:p>
    <w:p>
      <w:pPr>
        <w:pStyle w:val="TextBody"/>
        <w:numPr>
          <w:ilvl w:val="0"/>
          <w:numId w:val="10"/>
        </w:numPr>
        <w:rPr/>
      </w:pPr>
      <w:r>
        <w:rPr/>
        <w:t>bytes recibidos por cada puerto en cada ejecución de la tarea</w:t>
      </w:r>
    </w:p>
    <w:p>
      <w:pPr>
        <w:pStyle w:val="TextBody"/>
        <w:rPr/>
      </w:pPr>
      <w:r>
        <w:rPr/>
        <w:t>4.2.1.2 Banco de pruebas</w:t>
      </w:r>
    </w:p>
    <w:p>
      <w:pPr>
        <w:pStyle w:val="TextBody"/>
        <w:rPr/>
      </w:pPr>
      <w:r>
        <w:rPr/>
        <w:t>En este caso, dado que la aplicación es muy sencilla únicamente se va a poner en marcha la aplicación y enviar una serie de pings para comprobar que se recogen las estadísticas correctamente.</w:t>
      </w:r>
    </w:p>
    <w:p>
      <w:pPr>
        <w:pStyle w:val="TextBody"/>
        <w:rPr/>
      </w:pPr>
      <w:r>
        <w:rPr/>
        <w:t>En concreto, 2 hosts, Alpine-1 y Alpine-2, van a enviar pings a Alpine-3.</w:t>
      </w:r>
    </w:p>
    <w:p>
      <w:pPr>
        <w:pStyle w:val="TextBody"/>
        <w:rPr/>
      </w:pPr>
      <w:r>
        <w:rPr/>
      </w:r>
    </w:p>
    <w:p>
      <w:pPr>
        <w:pStyle w:val="TextBody"/>
        <w:rPr/>
      </w:pPr>
      <w:r>
        <w:rPr/>
      </w:r>
    </w:p>
    <w:p>
      <w:pPr>
        <w:pStyle w:val="TextBody"/>
        <w:rPr/>
      </w:pPr>
      <w:r>
        <w:rPr/>
        <w:t>4.2.2 Aplicación detectHost</w:t>
      </w:r>
    </w:p>
    <w:p>
      <w:pPr>
        <w:pStyle w:val="TextBody"/>
        <w:rPr/>
      </w:pPr>
      <w:r>
        <w:rPr/>
        <w:t xml:space="preserve">El objetivo de esta aplicación es conocer todos los hosts que tenemos conectados a los Open vSwitch de la red. </w:t>
      </w:r>
    </w:p>
    <w:p>
      <w:pPr>
        <w:pStyle w:val="TextBody"/>
        <w:rPr/>
      </w:pPr>
      <w:r>
        <w:rPr/>
        <w:t xml:space="preserve">Hay que resaltar que para el buen funcionamiento de la aplicación es necesario instalar una aplicación predefinida en el controlador a parte de las habituales ya comentadas, esta es la app </w:t>
      </w:r>
      <w:r>
        <w:rPr>
          <w:i/>
          <w:iCs/>
        </w:rPr>
        <w:t>hostprobingprovider</w:t>
      </w:r>
      <w:r>
        <w:rPr/>
        <w:t>.</w:t>
      </w:r>
    </w:p>
    <w:p>
      <w:pPr>
        <w:pStyle w:val="TextBody"/>
        <w:rPr/>
      </w:pPr>
      <w:r>
        <w:rPr/>
        <w:t>Para ello, la aplicación se divide en 2 partes:</w:t>
      </w:r>
    </w:p>
    <w:p>
      <w:pPr>
        <w:pStyle w:val="TextBody"/>
        <w:rPr/>
      </w:pPr>
      <w:r>
        <w:rPr/>
        <w:t>4.2.2.1 Tarea repetida</w:t>
      </w:r>
    </w:p>
    <w:p>
      <w:pPr>
        <w:pStyle w:val="TextBody"/>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w:t>
      </w:r>
    </w:p>
    <w:p>
      <w:pPr>
        <w:pStyle w:val="TextBody"/>
        <w:rPr/>
      </w:pPr>
      <w:r>
        <w:rPr/>
        <w:t xml:space="preserve">En la segunda tarea, lo que se hace es, mediante el servicio </w:t>
      </w:r>
      <w:r>
        <w:rPr>
          <w:i/>
          <w:iCs/>
        </w:rPr>
        <w:t xml:space="preserve">hostProbing </w:t>
      </w:r>
      <w:r>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TextBody"/>
        <w:rPr/>
      </w:pPr>
      <w:r>
        <w:rPr/>
        <w:t xml:space="preserve">Finalmente, recordar que es necesario en el método </w:t>
      </w:r>
      <w:r>
        <w:rPr>
          <w:i/>
          <w:iCs/>
        </w:rPr>
        <w:t>deactivate</w:t>
      </w:r>
      <w:r>
        <w:rPr/>
        <w:t xml:space="preserve"> cancelar los 2 temporizadores creados para evitar que se queden residuales.</w:t>
      </w:r>
    </w:p>
    <w:p>
      <w:pPr>
        <w:pStyle w:val="TextBody"/>
        <w:rPr/>
      </w:pPr>
      <w:r>
        <w:rPr/>
        <w:t>4.2.2.2 Listener</w:t>
      </w:r>
    </w:p>
    <w:p>
      <w:pPr>
        <w:pStyle w:val="TextBody"/>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TextBody"/>
        <w:jc w:val="left"/>
        <w:rPr/>
      </w:pPr>
      <w:r>
        <w:rPr/>
        <w:t>Destacar que como HostListener viene definido como una interfaz es necesario instanciarlo previamente de la forma que procede:</w:t>
      </w:r>
    </w:p>
    <w:p>
      <w:pPr>
        <w:pStyle w:val="TextBody"/>
        <w:jc w:val="center"/>
        <w:rPr>
          <w:lang w:val="en-US"/>
        </w:rPr>
      </w:pPr>
      <w:r>
        <w:rPr>
          <w:lang w:val="en-US"/>
        </w:rPr>
        <w:t>private final HostListener hostListener = new InternalHostListener();</w:t>
      </w:r>
    </w:p>
    <w:p>
      <w:pPr>
        <w:pStyle w:val="Normal"/>
        <w:jc w:val="left"/>
        <w:rPr>
          <w:highlight w:val="blue"/>
          <w:lang w:val="en-US"/>
        </w:rPr>
      </w:pPr>
      <w:r>
        <w:rPr>
          <w:highlight w:val="blue"/>
          <w:lang w:val="en-US"/>
        </w:rPr>
      </w:r>
    </w:p>
    <w:p>
      <w:pPr>
        <w:pStyle w:val="Normal"/>
        <w:jc w:val="left"/>
        <w:rPr>
          <w:highlight w:val="blue"/>
          <w:lang w:val="en-US"/>
        </w:rPr>
      </w:pPr>
      <w:r>
        <w:rPr>
          <w:highlight w:val="blue"/>
          <w:lang w:val="en-US"/>
        </w:rPr>
      </w:r>
      <w:r>
        <w:br w:type="page"/>
      </w:r>
    </w:p>
    <w:p>
      <w:pPr>
        <w:pStyle w:val="TextBody"/>
        <w:rPr/>
      </w:pPr>
      <w:r>
        <w:rPr/>
        <w:t>4.2.3 Aplicación detectHostBan</w:t>
      </w:r>
    </w:p>
    <w:p>
      <w:pPr>
        <w:pStyle w:val="TextBody"/>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TextBody"/>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TextBody"/>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TextBody"/>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TextBody"/>
        <w:jc w:val="left"/>
        <w:rPr/>
      </w:pPr>
      <w:r>
        <w:rPr/>
        <w:t>Este método crea 2 reglas de flujo en el Open vSwitch,:</w:t>
      </w:r>
    </w:p>
    <w:p>
      <w:pPr>
        <w:pStyle w:val="TextBody"/>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este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tambien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TextBody"/>
        <w:jc w:val="left"/>
        <w:rPr/>
      </w:pPr>
      <w:r>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TextBody"/>
        <w:numPr>
          <w:ilvl w:val="0"/>
          <w:numId w:val="11"/>
        </w:numPr>
        <w:jc w:val="left"/>
        <w:rPr/>
      </w:pPr>
      <w:r>
        <w:rPr/>
        <w:t>Mayor flexibilidad ya que se facilita el cambio y moviemiento de los dispositivos de la red. Simplemente con cambiar la Vlan en la que se encuentra un host cambiamos por completo la topología de la red virtual</w:t>
      </w:r>
    </w:p>
    <w:p>
      <w:pPr>
        <w:pStyle w:val="TextBody"/>
        <w:numPr>
          <w:ilvl w:val="0"/>
          <w:numId w:val="11"/>
        </w:numPr>
        <w:jc w:val="left"/>
        <w:rPr/>
      </w:pPr>
      <w:r>
        <w:rPr/>
        <w:t>Mayor seguridad ya que los dispostivos están separados en diferentes Vlan, por tanto su comunicación está mas restringida</w:t>
      </w:r>
    </w:p>
    <w:p>
      <w:pPr>
        <w:pStyle w:val="TextBody"/>
        <w:numPr>
          <w:ilvl w:val="0"/>
          <w:numId w:val="11"/>
        </w:numPr>
        <w:jc w:val="left"/>
        <w:rPr/>
      </w:pPr>
      <w:r>
        <w:rPr/>
        <w:t>Control del tráfico broadcast, ya que entre subredes no se produce.</w:t>
      </w:r>
    </w:p>
    <w:p>
      <w:pPr>
        <w:pStyle w:val="TextBody"/>
        <w:ind w:left="720" w:hanging="0"/>
        <w:jc w:val="left"/>
        <w:rPr/>
      </w:pPr>
      <w:r>
        <w:rPr/>
      </w:r>
    </w:p>
    <w:p>
      <w:pPr>
        <w:pStyle w:val="TextBody"/>
        <w:rPr/>
      </w:pPr>
      <w:r>
        <w:rPr/>
        <w:t xml:space="preserve">A la hora de configurar las Vlan se utiliza el protocolo IEEE 802.1Q. Su propuesta principal es añadir 4 bytes a una trama Ethernet (en lugar de encapsularla) </w:t>
      </w:r>
    </w:p>
    <w:p>
      <w:pPr>
        <w:pStyle w:val="TextBody"/>
        <w:rPr>
          <w:color w:val="CE181E"/>
        </w:rPr>
      </w:pPr>
      <w:r>
        <w:rPr>
          <w:color w:val="CE181E"/>
        </w:rPr>
        <w:t>PONER IMAGEN FORMATO DE TRAMA ETHERNET Y 802.1Q y ver diferencias</w:t>
      </w:r>
    </w:p>
    <w:p>
      <w:pPr>
        <w:pStyle w:val="TextBody"/>
        <w:rPr>
          <w:color w:val="CE181E"/>
        </w:rPr>
      </w:pPr>
      <w:r>
        <w:rPr>
          <w:color w:val="CE181E"/>
        </w:rPr>
      </w:r>
    </w:p>
    <w:p>
      <w:pPr>
        <w:pStyle w:val="TextBody"/>
        <w:rPr/>
      </w:pPr>
      <w:r>
        <w:rPr/>
        <w:t>Este protocolo permite identificar a una trama perteneciente a una Vlan, de esta forma el tráfico se mandará unicamente por su Vlan.</w:t>
      </w:r>
    </w:p>
    <w:p>
      <w:pPr>
        <w:pStyle w:val="TextBody"/>
        <w:rPr/>
      </w:pPr>
      <w:r>
        <w:rPr/>
        <w:t>Para interconectar Vlan se añadió un tipo de puerto en los switches:</w:t>
      </w:r>
    </w:p>
    <w:p>
      <w:pPr>
        <w:pStyle w:val="TextBody"/>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TextBody"/>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TextBody"/>
        <w:rPr>
          <w:color w:val="CE181E"/>
        </w:rPr>
      </w:pPr>
      <w:r>
        <w:rPr>
          <w:color w:val="CE181E"/>
        </w:rPr>
        <w:t xml:space="preserve">EXPLICAR FUNCIONAMIENTO TABLAS OPENFLOW AQUI </w:t>
      </w:r>
    </w:p>
    <w:p>
      <w:pPr>
        <w:pStyle w:val="TextBody"/>
        <w:rPr/>
      </w:pPr>
      <w:r>
        <w:rPr/>
        <w:t xml:space="preserve">Por tanto, el objetivo de esta aplicación será implementar el funcionamiento de este protocolo estableciendo reglas de flujo. </w:t>
      </w:r>
    </w:p>
    <w:p>
      <w:pPr>
        <w:pStyle w:val="TextBody"/>
        <w:rPr/>
      </w:pPr>
      <w:r>
        <w:rPr/>
        <w:t>4.3.2 Desarrollo de la aplicación</w:t>
      </w:r>
    </w:p>
    <w:p>
      <w:pPr>
        <w:pStyle w:val="TextBody"/>
        <w:rPr/>
      </w:pPr>
      <w:r>
        <w:rPr/>
        <w:t>4.3.2.1 Fichero VlanByMac.java</w:t>
      </w:r>
    </w:p>
    <w:p>
      <w:pPr>
        <w:pStyle w:val="TextBody"/>
        <w:rPr/>
      </w:pPr>
      <w:r>
        <w:rPr/>
        <w:t>El código de esta aplicación se va a ir explicando paulatinamente.</w:t>
      </w:r>
    </w:p>
    <w:p>
      <w:pPr>
        <w:pStyle w:val="TextBody"/>
        <w:rPr/>
      </w:pPr>
      <w:r>
        <w:rPr/>
        <w:t>Antes de nada, declaramos 3 HashMaps que serán necesarios:</w:t>
      </w:r>
    </w:p>
    <w:p>
      <w:pPr>
        <w:pStyle w:val="TextBody"/>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TextBody"/>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TextBody"/>
        <w:numPr>
          <w:ilvl w:val="0"/>
          <w:numId w:val="13"/>
        </w:numPr>
        <w:rPr>
          <w:color w:val="000000"/>
        </w:rPr>
      </w:pPr>
      <w:r>
        <w:rPr>
          <w:i/>
          <w:iCs/>
          <w:color w:val="000000"/>
        </w:rPr>
        <w:t>macRuleMap</w:t>
      </w:r>
      <w:r>
        <w:rPr>
          <w:color w:val="000000"/>
        </w:rPr>
        <w:t>: Este HashMap devuelve para cada Mac todas las reglas de flujo que tiene asociadas.</w:t>
      </w:r>
    </w:p>
    <w:p>
      <w:pPr>
        <w:pStyle w:val="TextBody"/>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TextBody"/>
        <w:rPr/>
      </w:pPr>
      <w:r>
        <w:rPr/>
        <w:t xml:space="preserve">Seguidamente, añadimos tambien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TextBody"/>
        <w:rPr/>
      </w:pPr>
      <w:r>
        <w:rPr/>
        <w:t>4.3.2.1.1 Host añadido a la red</w:t>
      </w:r>
    </w:p>
    <w:p>
      <w:pPr>
        <w:pStyle w:val="TextBody"/>
        <w:rPr/>
      </w:pPr>
      <w:r>
        <w:rPr/>
        <w:t xml:space="preserve">Cuando un host se añade a la red lo primero que se hace es obtener la VLAN a la que está asociada obteniendola a partir del </w:t>
      </w:r>
      <w:r>
        <w:rPr>
          <w:i/>
          <w:iCs/>
        </w:rPr>
        <w:t>macVlanMap</w:t>
      </w:r>
      <w:r>
        <w:rPr/>
        <w:t>, incluyendo una excepción para el caso de que esa MAC no tenga asociada en cuyo caso se notifica y se finaliza la ejecución de la aplicación.</w:t>
      </w:r>
    </w:p>
    <w:p>
      <w:pPr>
        <w:pStyle w:val="TextBody"/>
        <w:rPr/>
      </w:pPr>
      <w:r>
        <w:rPr/>
        <w:t>En el caso de que si tenga una VLAN se hace una distinción en función del valor recibido.</w:t>
      </w:r>
    </w:p>
    <w:p>
      <w:pPr>
        <w:pStyle w:val="TextBody"/>
        <w:numPr>
          <w:ilvl w:val="0"/>
          <w:numId w:val="17"/>
        </w:numPr>
        <w:rPr/>
      </w:pPr>
      <w:r>
        <w:rPr/>
        <w:t>Si el valor es cualquier entero distinto a 0, significa que quien se ha conectado es un host. El procedimiento a seguir es el siguiente:</w:t>
      </w:r>
    </w:p>
    <w:p>
      <w:pPr>
        <w:pStyle w:val="TextBody"/>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TextBody"/>
        <w:numPr>
          <w:ilvl w:val="1"/>
          <w:numId w:val="17"/>
        </w:numPr>
        <w:rPr/>
      </w:pPr>
      <w:r>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TextBody"/>
        <w:numPr>
          <w:ilvl w:val="0"/>
          <w:numId w:val="17"/>
        </w:numPr>
        <w:rPr/>
      </w:pPr>
      <w:r>
        <w:rPr/>
        <w:t>Si el valor es 0 significa que quien se ha conectado es un router. El procedimiento en este caso varía siendo el siguiente:</w:t>
      </w:r>
    </w:p>
    <w:p>
      <w:pPr>
        <w:pStyle w:val="TextBody"/>
        <w:numPr>
          <w:ilvl w:val="1"/>
          <w:numId w:val="17"/>
        </w:numPr>
        <w:rPr/>
      </w:pPr>
      <w:r>
        <w:rPr/>
        <w:t>Se crea una regla de flujo en la tabla 0 para cuando el router envía tráfico al open Vswitch cuyo tratamiento es simplemente hacer una transición a la tabla 1 ya que este tráfico ya viene etiquetado con la VLAN.</w:t>
      </w:r>
    </w:p>
    <w:p>
      <w:pPr>
        <w:pStyle w:val="TextBody"/>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TextBody"/>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TextBody"/>
        <w:rPr/>
      </w:pPr>
      <w:r>
        <w:rPr/>
      </w:r>
    </w:p>
    <w:p>
      <w:pPr>
        <w:pStyle w:val="TextBody"/>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TextBody"/>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TextBody"/>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TextBody"/>
        <w:rPr/>
      </w:pPr>
      <w:r>
        <w:rPr/>
        <w:t>Finalmente, instalamos la regla en la tabla 1 con el tratamiento previo.</w:t>
      </w:r>
    </w:p>
    <w:p>
      <w:pPr>
        <w:pStyle w:val="TextBody"/>
        <w:rPr/>
      </w:pPr>
      <w:r>
        <w:rPr/>
      </w:r>
    </w:p>
    <w:p>
      <w:pPr>
        <w:pStyle w:val="TextBody"/>
        <w:rPr>
          <w:color w:val="CE181E"/>
        </w:rPr>
      </w:pPr>
      <w:r>
        <w:rPr>
          <w:color w:val="CE181E"/>
        </w:rPr>
        <w:t xml:space="preserve">FALTA EXPLICAR LAS 2 REGLAS QUE SELECCIONAN EL TRAFICO ARP, PERO TENGO QUE DARLE UNA VUELTA QUE AUN NO LAS ENTIENDO </w:t>
      </w:r>
    </w:p>
    <w:p>
      <w:pPr>
        <w:pStyle w:val="TextBody"/>
        <w:rPr/>
      </w:pPr>
      <w:r>
        <w:rPr/>
      </w:r>
    </w:p>
    <w:p>
      <w:pPr>
        <w:pStyle w:val="TextBody"/>
        <w:rPr/>
      </w:pPr>
      <w:r>
        <w:rPr/>
      </w:r>
    </w:p>
    <w:p>
      <w:pPr>
        <w:pStyle w:val="TextBody"/>
        <w:rPr>
          <w:color w:val="000000"/>
        </w:rPr>
      </w:pPr>
      <w:r>
        <w:rPr>
          <w:color w:val="000000"/>
        </w:rPr>
        <w:t>4.3.2.1.2 Host eliminado de la red</w:t>
      </w:r>
    </w:p>
    <w:p>
      <w:pPr>
        <w:pStyle w:val="TextBody"/>
        <w:rPr>
          <w:color w:val="000000"/>
        </w:rPr>
      </w:pPr>
      <w:r>
        <w:rPr>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TextBody"/>
        <w:rPr/>
      </w:pPr>
      <w:r>
        <w:rPr/>
      </w:r>
    </w:p>
    <w:p>
      <w:pPr>
        <w:pStyle w:val="TextBody"/>
        <w:rPr>
          <w:color w:val="000000"/>
        </w:rPr>
      </w:pPr>
      <w:r>
        <w:rPr>
          <w:color w:val="000000"/>
        </w:rPr>
        <w:t>4.3.2.2.2 Ficheros auxiliares</w:t>
      </w:r>
    </w:p>
    <w:p>
      <w:pPr>
        <w:pStyle w:val="TextBody"/>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TextBody"/>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TextBody"/>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TextBody"/>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TextBody"/>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TextBody"/>
        <w:rPr>
          <w:rFonts w:eastAsia="Calibri"/>
          <w:color w:val="000000"/>
        </w:rPr>
      </w:pPr>
      <w:r>
        <w:rPr>
          <w:rFonts w:eastAsia="Calibri"/>
          <w:color w:val="000000"/>
        </w:rPr>
        <w:t>Un ejemplo de uso podría ser el siguiente:</w:t>
      </w:r>
    </w:p>
    <w:p>
      <w:pPr>
        <w:pStyle w:val="TextBody"/>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TextBody"/>
        <w:rPr>
          <w:rFonts w:eastAsia="Calibri"/>
          <w:color w:val="000000"/>
        </w:rPr>
      </w:pPr>
      <w:r>
        <w:rPr>
          <w:rFonts w:eastAsia="Calibri"/>
          <w:color w:val="000000"/>
        </w:rPr>
        <w:t>En este caso se le añade al host cuya MAC acaba en :03 la VLAN 2.</w:t>
      </w:r>
    </w:p>
    <w:p>
      <w:pPr>
        <w:pStyle w:val="TextBody"/>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TextBody"/>
        <w:rPr>
          <w:rFonts w:eastAsia="Calibri"/>
          <w:color w:val="000000"/>
        </w:rPr>
      </w:pPr>
      <w:r>
        <w:rPr>
          <w:rFonts w:eastAsia="Calibri"/>
          <w:color w:val="000000"/>
        </w:rPr>
      </w:r>
    </w:p>
    <w:p>
      <w:pPr>
        <w:pStyle w:val="TextBody"/>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TextBody"/>
        <w:rPr>
          <w:rFonts w:eastAsia="Calibri"/>
          <w:color w:val="000000"/>
        </w:rPr>
      </w:pPr>
      <w:r>
        <w:rPr>
          <w:rFonts w:eastAsia="Calibri"/>
          <w:color w:val="000000"/>
        </w:rPr>
        <w:t>Un ejemplo de uso es:</w:t>
      </w:r>
    </w:p>
    <w:p>
      <w:pPr>
        <w:pStyle w:val="TextBody"/>
        <w:rPr>
          <w:rFonts w:eastAsia="Calibri"/>
          <w:color w:val="000000"/>
        </w:rPr>
      </w:pPr>
      <w:r>
        <w:rPr>
          <w:rFonts w:eastAsia="Calibri"/>
          <w:color w:val="000000"/>
        </w:rPr>
        <w:tab/>
        <w:t>remove-Mac-Vlan 00:00:00:00:00:03 2</w:t>
      </w:r>
    </w:p>
    <w:p>
      <w:pPr>
        <w:pStyle w:val="TextBody"/>
        <w:rPr>
          <w:rFonts w:eastAsia="Calibri"/>
          <w:color w:val="000000"/>
        </w:rPr>
      </w:pPr>
      <w:r>
        <w:rPr>
          <w:rFonts w:eastAsia="Calibri"/>
          <w:color w:val="000000"/>
        </w:rPr>
      </w:r>
    </w:p>
    <w:p>
      <w:pPr>
        <w:pStyle w:val="TextBody"/>
        <w:rPr/>
      </w:pPr>
      <w:r>
        <w:rPr>
          <w:rFonts w:eastAsia="Calibri"/>
          <w:color w:val="000000"/>
        </w:rPr>
        <w:t>En este caso hemos borrado la correspondencia creada en el ejemplo anterior.</w:t>
      </w:r>
    </w:p>
    <w:p>
      <w:pPr>
        <w:pStyle w:val="TextBody"/>
        <w:rPr>
          <w:rFonts w:eastAsia="Calibri"/>
          <w:color w:val="000000"/>
        </w:rPr>
      </w:pPr>
      <w:r>
        <w:rPr>
          <w:rFonts w:eastAsia="Calibri"/>
          <w:color w:val="000000"/>
        </w:rPr>
      </w:r>
    </w:p>
    <w:p>
      <w:pPr>
        <w:pStyle w:val="TextBody"/>
        <w:rPr/>
      </w:pPr>
      <w:r>
        <w:rPr>
          <w:color w:val="000000"/>
        </w:rPr>
        <w:t>4.4 Aplicación fwdBalanceo</w:t>
      </w:r>
    </w:p>
    <w:p>
      <w:pPr>
        <w:pStyle w:val="TextBody"/>
        <w:rPr/>
      </w:pPr>
      <w:r>
        <w:rPr>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TextBody"/>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3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descr=""/>
                    <pic:cNvPicPr>
                      <a:picLocks noChangeAspect="1" noChangeArrowheads="1"/>
                    </pic:cNvPicPr>
                  </pic:nvPicPr>
                  <pic:blipFill>
                    <a:blip r:embed="rId41"/>
                    <a:srcRect l="26611" t="15861" r="27876" b="39251"/>
                    <a:stretch>
                      <a:fillRect/>
                    </a:stretch>
                  </pic:blipFill>
                  <pic:spPr bwMode="auto">
                    <a:xfrm>
                      <a:off x="0" y="0"/>
                      <a:ext cx="5398135" cy="2991485"/>
                    </a:xfrm>
                    <a:prstGeom prst="rect">
                      <a:avLst/>
                    </a:prstGeom>
                  </pic:spPr>
                </pic:pic>
              </a:graphicData>
            </a:graphic>
          </wp:anchor>
        </w:drawing>
      </w:r>
    </w:p>
    <w:p>
      <w:pPr>
        <w:pStyle w:val="TextBody"/>
        <w:rPr>
          <w:color w:val="000000"/>
        </w:rPr>
      </w:pPr>
      <w:r>
        <w:rPr>
          <w:color w:val="000000"/>
        </w:rPr>
      </w:r>
    </w:p>
    <w:p>
      <w:pPr>
        <w:pStyle w:val="TextBody"/>
        <w:rPr/>
      </w:pPr>
      <w:r>
        <w:rPr>
          <w:color w:val="000000"/>
        </w:rPr>
        <w:t>Como vemos, tenemos 2 open V switch conectados por 4 enlaces que será el punto donde realizaremos el balanceo de carga entre las 2 subredes que conectan 4 hosts cada una</w:t>
      </w:r>
    </w:p>
    <w:p>
      <w:pPr>
        <w:pStyle w:val="TextBody"/>
        <w:rPr>
          <w:color w:val="000000"/>
        </w:rPr>
      </w:pPr>
      <w:r>
        <w:rPr>
          <w:color w:val="000000"/>
        </w:rPr>
      </w:r>
    </w:p>
    <w:p>
      <w:pPr>
        <w:pStyle w:val="TextBody"/>
        <w:rPr/>
      </w:pPr>
      <w:r>
        <w:rPr>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TextBody"/>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TextBody"/>
        <w:rPr>
          <w:color w:val="CE181E"/>
        </w:rPr>
      </w:pPr>
      <w:r>
        <w:rPr>
          <w:color w:val="CE181E"/>
        </w:rPr>
        <w:t>REMARCAR LOS CAMBIOS MODIFICANDO LA CAPTURA</w:t>
      </w:r>
    </w:p>
    <w:p>
      <w:pPr>
        <w:pStyle w:val="TextBody"/>
        <w:rPr/>
      </w:pPr>
      <w:r>
        <w:rPr/>
      </w:r>
    </w:p>
    <w:p>
      <w:pPr>
        <w:pStyle w:val="TextBody"/>
        <w:rPr/>
      </w:pPr>
      <w:r>
        <w:rPr/>
      </w:r>
    </w:p>
    <w:p>
      <w:pPr>
        <w:pStyle w:val="TextBody"/>
        <w:rPr/>
      </w:pPr>
      <w:r>
        <w:rPr>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TextBody"/>
        <w:rPr/>
      </w:pPr>
      <w:r>
        <w:rPr>
          <w:color w:val="000000"/>
        </w:rPr>
        <w:t>4.4.1 Explicación teórica</w:t>
      </w:r>
    </w:p>
    <w:p>
      <w:pPr>
        <w:pStyle w:val="TextBody"/>
        <w:rPr/>
      </w:pPr>
      <w:r>
        <w:rPr>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TextBody"/>
        <w:rPr>
          <w:color w:val="000000"/>
        </w:rPr>
      </w:pPr>
      <w:r>
        <w:rPr/>
        <w:drawing>
          <wp:inline distT="0" distB="0" distL="0" distR="0">
            <wp:extent cx="3148330" cy="2915285"/>
            <wp:effectExtent l="0" t="0" r="0" b="0"/>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43"/>
                    <a:stretch>
                      <a:fillRect/>
                    </a:stretch>
                  </pic:blipFill>
                  <pic:spPr bwMode="auto">
                    <a:xfrm>
                      <a:off x="0" y="0"/>
                      <a:ext cx="3148330" cy="2915285"/>
                    </a:xfrm>
                    <a:prstGeom prst="rect">
                      <a:avLst/>
                    </a:prstGeom>
                  </pic:spPr>
                </pic:pic>
              </a:graphicData>
            </a:graphic>
          </wp:inline>
        </w:drawing>
      </w:r>
      <w:r>
        <w:rPr>
          <w:color w:val="091E42"/>
        </w:rPr>
        <w:t> </w:t>
      </w:r>
    </w:p>
    <w:p>
      <w:pPr>
        <w:pStyle w:val="TextBody"/>
        <w:rPr/>
      </w:pPr>
      <w:r>
        <w:rPr/>
      </w:r>
    </w:p>
    <w:p>
      <w:pPr>
        <w:pStyle w:val="TextBody"/>
        <w:rPr>
          <w:color w:val="000000"/>
        </w:rPr>
      </w:pPr>
      <w:r>
        <w:rPr>
          <w:color w:val="000000"/>
        </w:rPr>
        <w:t>Tal y como se vem un grupo está formado por un tipo. En concreto, hay 4 tipos diferentes que puede tener que son:</w:t>
      </w:r>
    </w:p>
    <w:p>
      <w:pPr>
        <w:pStyle w:val="TextBody"/>
        <w:numPr>
          <w:ilvl w:val="0"/>
          <w:numId w:val="14"/>
        </w:numPr>
        <w:rPr>
          <w:color w:val="000000"/>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TextBody"/>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como se realiza la selección de los buckets del grupo para el switch que manejamos, ya que esta es la sentencia que vamos a usar para nuestra aplicación</w:t>
      </w:r>
    </w:p>
    <w:p>
      <w:pPr>
        <w:pStyle w:val="TextBody"/>
        <w:numPr>
          <w:ilvl w:val="0"/>
          <w:numId w:val="14"/>
        </w:numPr>
        <w:rPr>
          <w:color w:val="000000"/>
        </w:rPr>
      </w:pPr>
      <w:r>
        <w:rPr>
          <w:color w:val="000000"/>
        </w:rPr>
        <w:t xml:space="preserve">INDIRECT group: Este caso es un poco especial, ya que solo contiene un único </w:t>
      </w:r>
      <w:r>
        <w:rPr>
          <w:i/>
          <w:iCs/>
          <w:color w:val="000000"/>
        </w:rPr>
        <w:t xml:space="preserve">bucket , </w:t>
      </w:r>
      <w:r>
        <w:rPr>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TextBody"/>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TextBody"/>
        <w:rPr>
          <w:color w:val="000000"/>
        </w:rPr>
      </w:pPr>
      <w:r>
        <w:rPr>
          <w:color w:val="000000"/>
        </w:rPr>
      </w:r>
    </w:p>
    <w:p>
      <w:pPr>
        <w:pStyle w:val="TextBody"/>
        <w:rPr>
          <w:color w:val="000000"/>
        </w:rPr>
      </w:pPr>
      <w:r>
        <w:rPr>
          <w:color w:val="000000"/>
        </w:rPr>
      </w:r>
    </w:p>
    <w:p>
      <w:pPr>
        <w:pStyle w:val="TextBody"/>
        <w:rPr/>
      </w:pPr>
      <w:r>
        <w:rPr>
          <w:color w:val="000000"/>
        </w:rPr>
        <w:t>4.4.2 Método activate</w:t>
      </w:r>
    </w:p>
    <w:p>
      <w:pPr>
        <w:pStyle w:val="TextBody"/>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TextBody"/>
        <w:rPr/>
      </w:pPr>
      <w:r>
        <w:rPr>
          <w:color w:val="000000"/>
        </w:rPr>
        <w:t>Por tanto, nada más activar la aplicación creamos el primer grupo. Como el proceso puede parecer un poco complejo se va a explicar detalladamente.:</w:t>
      </w:r>
    </w:p>
    <w:p>
      <w:pPr>
        <w:pStyle w:val="TextBody"/>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TextBody"/>
        <w:rPr>
          <w:lang w:val="en-US"/>
        </w:rPr>
      </w:pPr>
      <w:r>
        <w:rPr>
          <w:lang w:val="en-US"/>
        </w:rPr>
      </w:r>
    </w:p>
    <w:p>
      <w:pPr>
        <w:pStyle w:val="TextBody"/>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TextBody"/>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TextBody"/>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TextBody"/>
        <w:rPr/>
      </w:pPr>
      <w:r>
        <w:rPr/>
        <w:t xml:space="preserve">Por tanto, lo que hemos hecho es crear un grupo que por el momento tiene un único bucket, que consiste en enviar por el puerto 10 cuando se utilice. </w:t>
      </w:r>
    </w:p>
    <w:p>
      <w:pPr>
        <w:pStyle w:val="TextBody"/>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TextBody"/>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envie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w:t>
      </w:r>
      <w:r>
        <w:rPr>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t>PONER CAPTURAS WIRESHARK DEL INTERCAMBIO DE TRAMAS</w:t>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TextBody"/>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TextBody"/>
        <w:rPr/>
      </w:pPr>
      <w:r>
        <w:rPr/>
      </w:r>
    </w:p>
    <w:p>
      <w:pPr>
        <w:pStyle w:val="Normal"/>
        <w:rPr/>
      </w:pPr>
      <w:r>
        <w:rPr>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eastAsia="Calibri"/>
          <w:color w:val="000000"/>
        </w:rPr>
      </w:pPr>
      <w:r>
        <w:rPr>
          <w:rFonts w:eastAsia="Calibri"/>
          <w:color w:val="000000"/>
        </w:rPr>
      </w:r>
      <w:r>
        <w:br w:type="page"/>
      </w:r>
    </w:p>
    <w:p>
      <w:pPr>
        <w:pStyle w:val="Normal"/>
        <w:rPr/>
      </w:pPr>
      <w:r>
        <w:rPr/>
        <w:t>Referencias</w:t>
      </w:r>
    </w:p>
    <w:p>
      <w:pPr>
        <w:pStyle w:val="Normal"/>
        <w:rPr/>
      </w:pPr>
      <w:hyperlink r:id="rId44">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45">
        <w:r>
          <w:rPr>
            <w:rStyle w:val="InternetLink"/>
          </w:rPr>
          <w:t>https://openzen.wordpress.com/2015/02/12/historia-del-sdn/</w:t>
        </w:r>
      </w:hyperlink>
    </w:p>
    <w:p>
      <w:pPr>
        <w:pStyle w:val="Normal"/>
        <w:rPr/>
      </w:pPr>
      <w:hyperlink r:id="rId46">
        <w:r>
          <w:rPr>
            <w:rStyle w:val="InternetLink"/>
          </w:rPr>
          <w:t>https://www.sdxcentral.com/networking/sdn/definitions/what-the-definition-of-software-defined-networking-sdn/</w:t>
        </w:r>
      </w:hyperlink>
    </w:p>
    <w:p>
      <w:pPr>
        <w:pStyle w:val="Normal"/>
        <w:rPr/>
      </w:pPr>
      <w:hyperlink r:id="rId47">
        <w:r>
          <w:rPr>
            <w:rStyle w:val="InternetLink"/>
          </w:rPr>
          <w:t>https://blogthinkbig.com/sdn-software-defined-networking-cambiando-de-paradigma-en-la-red</w:t>
        </w:r>
      </w:hyperlink>
    </w:p>
    <w:p>
      <w:pPr>
        <w:pStyle w:val="Normal"/>
        <w:rPr/>
      </w:pPr>
      <w:hyperlink r:id="rId48">
        <w:r>
          <w:rPr>
            <w:rStyle w:val="InternetLink"/>
          </w:rPr>
          <w:t>https://computingforgeeks.com/how-to-install-gns3-on-fedora-29-fedora-28/</w:t>
        </w:r>
      </w:hyperlink>
    </w:p>
    <w:p>
      <w:pPr>
        <w:pStyle w:val="Normal"/>
        <w:rPr/>
      </w:pPr>
      <w:hyperlink r:id="rId49">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50">
        <w:r>
          <w:rPr>
            <w:rStyle w:val="InternetLink"/>
          </w:rPr>
          <w:t>https://floodlight.atlassian.net/wiki/spaces/floodlightcontroller/pages/7995427/How+to+Work+with+Fast-Failover+OpenFlow+Groups</w:t>
        </w:r>
      </w:hyperlink>
    </w:p>
    <w:sectPr>
      <w:footerReference w:type="default" r:id="rId51"/>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6-13T12:43:00Z" w:initials="R">
    <w:p>
      <w:r>
        <w:rPr>
          <w:rFonts w:ascii="Liberation Serif" w:hAnsi="Liberation Serif" w:eastAsia="DejaVu Sans" w:cs="DejaVu Sans"/>
          <w:sz w:val="24"/>
          <w:szCs w:val="24"/>
          <w:lang w:val="en-US" w:eastAsia="en-US" w:bidi="en-US"/>
        </w:rPr>
        <w:t>Méteme aquí una referencia a una guía de instalación de Fedora y un poco de texto diciendo: “el usuario principiante interesado en conocer más detalles sobre la instalación de Fedora 29, es instado a leer el manual de instalación XXXX”</w:t>
      </w:r>
    </w:p>
  </w:comment>
  <w:comment w:id="1" w:author="Rubén" w:date="2019-06-13T12:43:00Z" w:initials="R">
    <w:p>
      <w:r>
        <w:rPr>
          <w:rFonts w:ascii="Liberation Serif" w:hAnsi="Liberation Serif" w:eastAsia="DejaVu Sans" w:cs="DejaVu Sans"/>
          <w:sz w:val="24"/>
          <w:szCs w:val="24"/>
          <w:lang w:val="en-US" w:eastAsia="en-US" w:bidi="en-US"/>
        </w:rPr>
        <w:t>En realidad las figuras es bueno que lasreferencies con número y que las pongas un pie de figura.</w:t>
      </w:r>
    </w:p>
  </w:comment>
  <w:comment w:id="2" w:author="Unknown Author" w:date="2019-06-14T13:19:52Z" w:initials="">
    <w:p>
      <w:r>
        <w:rPr>
          <w:rFonts w:eastAsia="Calibri" w:cstheme="minorBidi" w:eastAsiaTheme="minorHAnsi" w:cs="" w:ascii="Calibri" w:hAnsi="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Cs w:val="22"/>
          <w:u w:val="none"/>
          <w:vertAlign w:val="baseline"/>
          <w:em w:val="none"/>
          <w:lang w:bidi="ar-SA" w:eastAsia="en-US" w:val="es-ES"/>
        </w:rPr>
        <w:t>Reply to Rubén (06/13/2019, 12:43): "..."</w:t>
      </w:r>
    </w:p>
    <w:p>
      <w:r>
        <w:rPr>
          <w:rFonts w:ascii="Liberation Serif" w:hAnsi="Liberation Serif" w:eastAsia="DejaVu Sans" w:cs="DejaVu Sans"/>
          <w:sz w:val="20"/>
          <w:szCs w:val="24"/>
          <w:lang w:val="es-ES" w:eastAsia="en-US" w:bidi="ar-SA"/>
        </w:rPr>
        <w:t>Lo se :) pero en openoffice no se hacerlo, asi que para que no se me olvide lo puse asi y en word lo cambio</w:t>
      </w:r>
    </w:p>
    <w:p>
      <w:r>
        <w:rPr>
          <w:rFonts w:ascii="Liberation Serif" w:hAnsi="Liberation Serif" w:eastAsia="DejaVu Sans" w:cs="DejaVu Sans"/>
          <w:sz w:val="24"/>
          <w:szCs w:val="24"/>
          <w:lang w:val="en-US" w:eastAsia="en-US" w:bidi="en-US"/>
        </w:rPr>
      </w:r>
    </w:p>
  </w:comment>
  <w:comment w:id="3" w:author="Rubén" w:date="2019-06-13T12:47:00Z" w:initials="R">
    <w:p>
      <w:r>
        <w:rPr>
          <w:rFonts w:ascii="Liberation Serif" w:hAnsi="Liberation Serif" w:eastAsia="DejaVu Sans" w:cs="DejaVu Sans"/>
          <w:sz w:val="24"/>
          <w:szCs w:val="24"/>
          <w:lang w:val="en-US" w:eastAsia="en-US" w:bidi="en-US"/>
        </w:rPr>
        <w:t>Llámalo siempre figuras (preferible) o ilustraciones, pero siempre igual</w:t>
      </w:r>
    </w:p>
  </w:comment>
  <w:comment w:id="4" w:author="Rubén" w:date="2019-06-13T12:54:00Z" w:initials="R">
    <w:p>
      <w:r>
        <w:rPr>
          <w:rFonts w:ascii="Liberation Serif" w:hAnsi="Liberation Serif" w:eastAsia="DejaVu Sans" w:cs="DejaVu Sans"/>
          <w:sz w:val="24"/>
          <w:szCs w:val="24"/>
          <w:lang w:val="en-US" w:eastAsia="en-US" w:bidi="en-US"/>
        </w:rPr>
        <w:t>Si puedes, desinstala onos y vuelve a instalar para hacer las capturas, que queda un poco extraño…</w:t>
      </w:r>
    </w:p>
  </w:comment>
  <w:comment w:id="5" w:author="Unknown Author" w:date="2019-06-14T13:48:47Z" w:initials="">
    <w:p>
      <w:r>
        <w:rPr>
          <w:rFonts w:eastAsia="Calibri" w:cstheme="minorBidi" w:eastAsiaTheme="minorHAnsi" w:cs="" w:ascii="Calibri" w:hAnsi="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Cs w:val="22"/>
          <w:u w:val="none"/>
          <w:vertAlign w:val="baseline"/>
          <w:em w:val="none"/>
          <w:lang w:bidi="ar-SA" w:eastAsia="en-US" w:val="es-ES"/>
        </w:rPr>
        <w:t>Reply to Rubén (06/13/2019, 12:54): "..."</w:t>
      </w:r>
    </w:p>
    <w:p>
      <w:r>
        <w:rPr>
          <w:rFonts w:ascii="Liberation Serif" w:hAnsi="Liberation Serif" w:eastAsia="DejaVu Sans" w:cs="DejaVu Sans"/>
          <w:sz w:val="20"/>
          <w:szCs w:val="24"/>
          <w:lang w:val="es-ES" w:eastAsia="en-US" w:bidi="ar-SA"/>
        </w:rPr>
        <w:t>Ok, cuando se acabe toda la parte de programar lo hago (ahora mismo no me la juego jajaja)</w:t>
      </w:r>
    </w:p>
  </w:comment>
  <w:comment w:id="6" w:author="Rubén" w:date="2019-06-13T13:01:00Z" w:initials="R">
    <w:p>
      <w:r>
        <w:rPr>
          <w:rFonts w:ascii="Liberation Serif" w:hAnsi="Liberation Serif" w:eastAsia="DejaVu Sans" w:cs="DejaVu Sans"/>
          <w:sz w:val="24"/>
          <w:szCs w:val="24"/>
          <w:lang w:val="en-US" w:eastAsia="en-US" w:bidi="en-US"/>
        </w:rPr>
        <w:t>Mete la imagen de la figura entera primero</w:t>
      </w:r>
    </w:p>
  </w:comment>
  <w:comment w:id="7" w:author="Rubén" w:date="2019-06-13T12:43:00Z" w:initials="R">
    <w:p>
      <w:r>
        <w:rPr>
          <w:rFonts w:ascii="Liberation Serif" w:hAnsi="Liberation Serif" w:eastAsia="DejaVu Sans" w:cs="DejaVu Sans"/>
          <w:sz w:val="24"/>
          <w:szCs w:val="24"/>
          <w:lang w:val="en-US" w:eastAsia="en-US" w:bidi="en-US"/>
        </w:rPr>
        <w:t>Open vSwitch</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Cambiar en todos los lados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Liberation Sans">
    <w:altName w:val="Arial"/>
    <w:charset w:val="01"/>
    <w:family w:val="roman"/>
    <w:pitch w:val="variable"/>
  </w:font>
  <w:font w:name="Segoe UI Emoji">
    <w:charset w:val="01"/>
    <w:family w:val="roman"/>
    <w:pitch w:val="variable"/>
  </w:font>
  <w:font w:name="Wingdings">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55738230"/>
    </w:sdtPr>
    <w:sdtContent>
      <w:p>
        <w:pPr>
          <w:pStyle w:val="Footer"/>
          <w:jc w:val="right"/>
          <w:rPr/>
        </w:pPr>
        <w:r>
          <w:rPr/>
          <w:fldChar w:fldCharType="begin"/>
        </w:r>
        <w:r>
          <w:rPr/>
          <w:instrText> PAGE </w:instrText>
        </w:r>
        <w:r>
          <w:rPr/>
          <w:fldChar w:fldCharType="separate"/>
        </w:r>
        <w:r>
          <w:rPr/>
          <w:t>29</w:t>
        </w:r>
        <w:r>
          <w:rPr/>
          <w:fldChar w:fldCharType="end"/>
        </w:r>
      </w:p>
    </w:sdtContent>
  </w:sdt>
  <w:p>
    <w:pPr>
      <w:pStyle w:val="Footer"/>
      <w:rPr/>
    </w:pPr>
    <w:r>
      <w:rPr/>
      <w:t>E.T.S. de Ingenieros de Telecomunicación – Universidad de Valladolid</w:t>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sz w:val="22"/>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sz w:val="22"/>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cs="OpenSymbol"/>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OpenSymbol"/>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ascii="Consolas" w:hAnsi="Consola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sz w:val="22"/>
    </w:rPr>
  </w:style>
  <w:style w:type="character" w:styleId="ListLabel2467">
    <w:name w:val="ListLabel 2467"/>
    <w:qFormat/>
    <w:rPr>
      <w:rFonts w:cs="OpenSymbol"/>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ascii="Consolas" w:hAnsi="Consola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Courier New"/>
    </w:rPr>
  </w:style>
  <w:style w:type="character" w:styleId="ListLabel2530">
    <w:name w:val="ListLabel 2530"/>
    <w:qFormat/>
    <w:rPr>
      <w:rFonts w:cs="Courier New"/>
    </w:rPr>
  </w:style>
  <w:style w:type="character" w:styleId="ListLabel2531">
    <w:name w:val="ListLabel 2531"/>
    <w:qFormat/>
    <w:rPr>
      <w:rFonts w:cs="Courier New"/>
    </w:rPr>
  </w:style>
  <w:style w:type="character" w:styleId="ListLabel2532">
    <w:name w:val="ListLabel 2532"/>
    <w:qFormat/>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sz w:val="22"/>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sz w:val="22"/>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ascii="Consolas" w:hAnsi="Consola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sz w:val="22"/>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ascii="Consolas" w:hAnsi="Consola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Symbol"/>
    </w:rPr>
  </w:style>
  <w:style w:type="character" w:styleId="ListLabel2768">
    <w:name w:val="ListLabel 2768"/>
    <w:qFormat/>
    <w:rPr>
      <w:rFonts w:cs="Courier New"/>
    </w:rPr>
  </w:style>
  <w:style w:type="character" w:styleId="ListLabel2769">
    <w:name w:val="ListLabel 2769"/>
    <w:qFormat/>
    <w:rPr>
      <w:rFonts w:cs="Wingdings"/>
    </w:rPr>
  </w:style>
  <w:style w:type="character" w:styleId="ListLabel2770">
    <w:name w:val="ListLabel 2770"/>
    <w:qFormat/>
    <w:rPr>
      <w:rFonts w:cs="Symbol"/>
    </w:rPr>
  </w:style>
  <w:style w:type="character" w:styleId="ListLabel2771">
    <w:name w:val="ListLabel 2771"/>
    <w:qFormat/>
    <w:rPr>
      <w:rFonts w:cs="Courier New"/>
    </w:rPr>
  </w:style>
  <w:style w:type="character" w:styleId="ListLabel2772">
    <w:name w:val="ListLabel 2772"/>
    <w:qFormat/>
    <w:rPr>
      <w:rFonts w:cs="Wingdings"/>
    </w:rPr>
  </w:style>
  <w:style w:type="character" w:styleId="ListLabel2773">
    <w:name w:val="ListLabel 2773"/>
    <w:qFormat/>
    <w:rPr>
      <w:rFonts w:cs="Symbol"/>
    </w:rPr>
  </w:style>
  <w:style w:type="character" w:styleId="ListLabel2774">
    <w:name w:val="ListLabel 2774"/>
    <w:qFormat/>
    <w:rPr>
      <w:rFonts w:cs="Courier New"/>
    </w:rPr>
  </w:style>
  <w:style w:type="character" w:styleId="ListLabel2775">
    <w:name w:val="ListLabel 2775"/>
    <w:qFormat/>
    <w:rPr>
      <w:rFonts w:cs="Wingdings"/>
    </w:rPr>
  </w:style>
  <w:style w:type="character" w:styleId="ListLabel2776">
    <w:name w:val="ListLabel 2776"/>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Endnote">
    <w:name w:val="Endnote Text"/>
    <w:basedOn w:val="Normal"/>
    <w:link w:val="TextonotaalfinalCar"/>
    <w:uiPriority w:val="99"/>
    <w:semiHidden/>
    <w:unhideWhenUsed/>
    <w:rsid w:val="003354c1"/>
    <w:pPr>
      <w:spacing w:before="0" w:after="0"/>
    </w:pPr>
    <w:rPr>
      <w:sz w:val="20"/>
      <w:szCs w:val="20"/>
    </w:rPr>
  </w:style>
  <w:style w:type="paragraph" w:styleId="Footnote">
    <w:name w:val="Footnote Text"/>
    <w:basedOn w:val="Normal"/>
    <w:link w:val="TextonotapieCar"/>
    <w:uiPriority w:val="99"/>
    <w:semiHidden/>
    <w:unhideWhenUsed/>
    <w:rsid w:val="003354c1"/>
    <w:pPr>
      <w:spacing w:before="0" w:after="0"/>
    </w:pPr>
    <w:rPr>
      <w:sz w:val="20"/>
      <w:szCs w:val="20"/>
    </w:rPr>
  </w:style>
  <w:style w:type="paragraph" w:styleId="Header">
    <w:name w:val="Header"/>
    <w:basedOn w:val="Normal"/>
    <w:link w:val="EncabezadoCar"/>
    <w:uiPriority w:val="99"/>
    <w:unhideWhenUsed/>
    <w:rsid w:val="003354c1"/>
    <w:pPr>
      <w:tabs>
        <w:tab w:val="clear" w:pos="720"/>
        <w:tab w:val="center" w:pos="4252" w:leader="none"/>
        <w:tab w:val="right" w:pos="8504" w:leader="none"/>
      </w:tabs>
      <w:spacing w:before="0" w:after="0"/>
    </w:pPr>
    <w:rPr/>
  </w:style>
  <w:style w:type="paragraph" w:styleId="Footer">
    <w:name w:val="Footer"/>
    <w:basedOn w:val="Normal"/>
    <w:link w:val="PiedepginaCar"/>
    <w:uiPriority w:val="99"/>
    <w:unhideWhenUsed/>
    <w:rsid w:val="003354c1"/>
    <w:pPr>
      <w:tabs>
        <w:tab w:val="clear" w:pos="720"/>
        <w:tab w:val="center" w:pos="4252" w:leader="none"/>
        <w:tab w:val="right" w:pos="8504" w:leader="none"/>
      </w:tabs>
      <w:spacing w:before="0" w:after="0"/>
    </w:pPr>
    <w:rPr/>
  </w:style>
  <w:style w:type="paragraph" w:styleId="Title">
    <w:name w:val="Title"/>
    <w:basedOn w:val="Normal"/>
    <w:next w:val="Normal"/>
    <w:link w:val="TtuloCar"/>
    <w:uiPriority w:val="10"/>
    <w:qFormat/>
    <w:rsid w:val="003354c1"/>
    <w:pPr>
      <w:spacing w:before="240" w:after="240"/>
      <w:contextualSpacing/>
    </w:pPr>
    <w:rPr>
      <w:rFonts w:eastAsia="" w:cs="" w:cstheme="majorBidi" w:eastAsiaTheme="majorEastAsia"/>
      <w:b/>
      <w:spacing w:val="-10"/>
      <w:kern w:val="2"/>
      <w:sz w:val="40"/>
      <w:szCs w:val="56"/>
    </w:rPr>
  </w:style>
  <w:style w:type="paragraph" w:styleId="ListParagraph">
    <w:name w:val="List Paragraph"/>
    <w:basedOn w:val="Normal"/>
    <w:uiPriority w:val="34"/>
    <w:qFormat/>
    <w:rsid w:val="00af4584"/>
    <w:pPr>
      <w:spacing w:before="0" w:after="160"/>
      <w:ind w:left="720" w:hanging="0"/>
      <w:contextualSpacing/>
    </w:pPr>
    <w:rPr/>
  </w:style>
  <w:style w:type="paragraph" w:styleId="Annotationtext">
    <w:name w:val="annotation text"/>
    <w:basedOn w:val="Normal"/>
    <w:link w:val="TextocomentarioCar"/>
    <w:uiPriority w:val="99"/>
    <w:semiHidden/>
    <w:unhideWhenUsed/>
    <w:qFormat/>
    <w:rsid w:val="0011659b"/>
    <w:pPr/>
    <w:rPr>
      <w:sz w:val="20"/>
      <w:szCs w:val="20"/>
    </w:rPr>
  </w:style>
  <w:style w:type="paragraph" w:styleId="Annotationsubject">
    <w:name w:val="annotation subject"/>
    <w:basedOn w:val="Annotationtext"/>
    <w:next w:val="Annotationtext"/>
    <w:link w:val="AsuntodelcomentarioCar"/>
    <w:uiPriority w:val="99"/>
    <w:semiHidden/>
    <w:unhideWhenUsed/>
    <w:qFormat/>
    <w:rsid w:val="0011659b"/>
    <w:pPr/>
    <w:rPr>
      <w:b/>
      <w:bCs/>
    </w:rPr>
  </w:style>
  <w:style w:type="paragraph" w:styleId="BalloonText">
    <w:name w:val="Balloon Text"/>
    <w:basedOn w:val="Normal"/>
    <w:link w:val="TextodegloboCar"/>
    <w:uiPriority w:val="99"/>
    <w:semiHidden/>
    <w:unhideWhenUsed/>
    <w:qFormat/>
    <w:rsid w:val="0011659b"/>
    <w:pPr>
      <w:spacing w:before="0" w:after="0"/>
    </w:pPr>
    <w:rPr>
      <w:rFonts w:ascii="Tahoma" w:hAnsi="Tahoma" w:cs="Tahoma"/>
      <w:sz w:val="16"/>
      <w:szCs w:val="16"/>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Revision">
    <w:name w:val="Revision"/>
    <w:uiPriority w:val="99"/>
    <w:semiHidden/>
    <w:qFormat/>
    <w:rsid w:val="00ff6e6e"/>
    <w:pPr>
      <w:widowControl/>
      <w:bidi w:val="0"/>
      <w:jc w:val="left"/>
    </w:pPr>
    <w:rPr>
      <w:rFonts w:ascii="Times New Roman" w:hAnsi="Times New Roman" w:eastAsia="Calibri" w:cs="" w:cstheme="minorBidi" w:eastAsiaTheme="minorHAnsi"/>
      <w:color w:val="auto"/>
      <w:kern w:val="0"/>
      <w:sz w:val="22"/>
      <w:szCs w:val="22"/>
      <w:lang w:val="es-ES" w:eastAsia="en-US" w:bidi="ar-SA"/>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hyperlink" Target="https://www.solvetic.com/tutoriales/article/6199-caracteristicas-y-como-instalar-fedora-29/"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hyperlink" Target="mailto:onos@IP-ONOS" TargetMode="External"/><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hyperlink" Target="https://es.wikipedia.org/wiki/Redes_definidas_por_software" TargetMode="External"/><Relationship Id="rId45" Type="http://schemas.openxmlformats.org/officeDocument/2006/relationships/hyperlink" Target="https://openzen.wordpress.com/2015/02/12/historia-del-sdn/" TargetMode="External"/><Relationship Id="rId46" Type="http://schemas.openxmlformats.org/officeDocument/2006/relationships/hyperlink" Target="https://www.sdxcentral.com/networking/sdn/definitions/what-the-definition-of-software-defined-networking-sdn/" TargetMode="External"/><Relationship Id="rId47" Type="http://schemas.openxmlformats.org/officeDocument/2006/relationships/hyperlink" Target="https://blogthinkbig.com/sdn-software-defined-networking-cambiando-de-paradigma-en-la-red" TargetMode="External"/><Relationship Id="rId48" Type="http://schemas.openxmlformats.org/officeDocument/2006/relationships/hyperlink" Target="https://computingforgeeks.com/how-to-install-gns3-on-fedora-29-fedora-28/" TargetMode="External"/><Relationship Id="rId49" Type="http://schemas.openxmlformats.org/officeDocument/2006/relationships/hyperlink" Target="https://riunet.upv.es/bitstream/handle/10251/16310/Art&#237;culo docente configuraci&#243;n b&#225;sica VLANs.pdf" TargetMode="External"/><Relationship Id="rId50" Type="http://schemas.openxmlformats.org/officeDocument/2006/relationships/hyperlink" Target="https://floodlight.atlassian.net/wiki/spaces/floodlightcontroller/pages/7995427/How+to+Work+with+Fast-Failover+OpenFlow+Groups" TargetMode="External"/><Relationship Id="rId51" Type="http://schemas.openxmlformats.org/officeDocument/2006/relationships/footer" Target="footer1.xml"/><Relationship Id="rId52" Type="http://schemas.openxmlformats.org/officeDocument/2006/relationships/comments" Target="comments.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Relationship Id="rId5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Application>LibreOffice/6.1.5.2$Linux_X86_64 LibreOffice_project/10$Build-2</Application>
  <Pages>55</Pages>
  <Words>10455</Words>
  <Characters>55375</Characters>
  <CharactersWithSpaces>65624</CharactersWithSpaces>
  <Paragraphs>517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2019-06-14T13:49:56Z</dcterms:modified>
  <cp:revision>115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