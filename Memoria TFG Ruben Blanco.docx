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344"/>
                <wp:lineTo x="20673" y="20344"/>
                <wp:lineTo x="20673"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4" w:name="_Toc526778433"/>
      <w:bookmarkStart w:id="5" w:name="_Toc511992075"/>
      <w:r>
        <w:rPr/>
        <w:t>Índice</w:t>
      </w:r>
      <w:bookmarkEnd w:id="4"/>
      <w:bookmarkEnd w:id="5"/>
    </w:p>
    <w:p>
      <w:pPr>
        <w:pStyle w:val="Normal"/>
        <w:spacing w:lineRule="auto" w:line="259"/>
        <w:jc w:val="left"/>
        <w:rPr/>
      </w:pPr>
      <w:r>
        <w:rPr/>
      </w:r>
      <w:r>
        <w:br w:type="page"/>
      </w:r>
    </w:p>
    <w:p>
      <w:pPr>
        <w:pStyle w:val="Normal"/>
        <w:ind w:left="113" w:hanging="0"/>
        <w:rPr/>
      </w:pPr>
      <w:bookmarkStart w:id="6" w:name="_Toc526778434"/>
      <w:r>
        <w:rPr/>
        <w:t>Índice de figuras y tablas</w:t>
      </w:r>
      <w:bookmarkEnd w:id="6"/>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 xml:space="preserve">La memoria está organizada en </w:t>
      </w:r>
      <w:r>
        <w:rPr>
          <w:rFonts w:eastAsia="Calibri" w:cs="" w:cstheme="minorBidi" w:eastAsiaTheme="minorHAnsi"/>
          <w:highlight w:val="yellow"/>
        </w:rPr>
        <w:t>6</w:t>
      </w:r>
      <w:r>
        <w:rPr/>
        <w:t xml:space="preserve">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w:t>
      </w:r>
      <w:r>
        <w:rPr/>
        <w:t>O</w:t>
      </w:r>
      <w:r>
        <w:rPr/>
        <w:t xml:space="preserve">pen </w:t>
      </w:r>
      <w:r>
        <w:rPr/>
        <w:t>vS</w:t>
      </w:r>
      <w:r>
        <w:rPr/>
        <w:t>witch)  y el controlador.</w:t>
      </w:r>
    </w:p>
    <w:p>
      <w:pPr>
        <w:pStyle w:val="Normal"/>
        <w:spacing w:lineRule="auto" w:line="259"/>
        <w:jc w:val="left"/>
        <w:rPr/>
      </w:pPr>
      <w:r>
        <w:rPr/>
        <w:t xml:space="preserve">Supongamos que el Host 1 envía una trama al Host 2. La trama en primer lugar llega al </w:t>
      </w:r>
      <w:r>
        <w:rPr/>
        <w:t>o</w:t>
      </w:r>
      <w:r>
        <w:rPr/>
        <w:t xml:space="preserve">pen </w:t>
      </w:r>
      <w:r>
        <w:rPr/>
        <w:t>vS</w:t>
      </w:r>
      <w:r>
        <w:rPr/>
        <w:t>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1.4.1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40">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10" t="28917" r="9042" b="28725"/>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 xml:space="preserve">Estos </w:t>
      </w:r>
      <w:r>
        <w:rPr/>
        <w:t>elementos se van a ir detallando en los siguientes apartados:</w:t>
      </w:r>
    </w:p>
    <w:p>
      <w:pPr>
        <w:pStyle w:val="Normal"/>
        <w:spacing w:lineRule="auto" w:line="259"/>
        <w:jc w:val="left"/>
        <w:rPr/>
      </w:pPr>
      <w:r>
        <w:rPr/>
      </w:r>
    </w:p>
    <w:p>
      <w:pPr>
        <w:pStyle w:val="Normal"/>
        <w:spacing w:lineRule="auto" w:line="259"/>
        <w:jc w:val="left"/>
        <w:rPr/>
      </w:pPr>
      <w:r>
        <w:rPr/>
        <w:t>1.4.2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spacing w:lineRule="auto" w:line="259"/>
        <w:jc w:val="left"/>
        <w:rPr>
          <w:i w:val="false"/>
          <w:i w:val="false"/>
          <w:iCs w:val="false"/>
          <w:color w:val="000000"/>
        </w:rPr>
      </w:pPr>
      <w:r>
        <w:rPr>
          <w:i w:val="false"/>
          <w:iCs w:val="false"/>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1.4.</w:t>
      </w:r>
      <w:r>
        <w:rPr/>
        <w:t>3</w:t>
      </w:r>
      <w:r>
        <w:rPr/>
        <w:t>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1.4.</w:t>
      </w:r>
      <w:r>
        <w:rPr>
          <w:i w:val="false"/>
          <w:iCs w:val="false"/>
        </w:rPr>
        <w:t>3</w:t>
      </w:r>
      <w:r>
        <w:rPr>
          <w:i w:val="false"/>
          <w:iCs w:val="false"/>
        </w:rPr>
        <w:t xml:space="preserve">.1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1">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1" t="42406" r="25969"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del procesamiento de entrada: en primer lugar se comprueba el </w:t>
      </w:r>
      <w:r>
        <w:rPr>
          <w:i/>
          <w:iCs/>
        </w:rPr>
        <w:t xml:space="preserve">match </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se utiliza en función del resultado de la primera tabla. </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1.4.</w:t>
      </w:r>
      <w:r>
        <w:rPr>
          <w:i w:val="false"/>
          <w:iCs w:val="false"/>
          <w:color w:val="000000"/>
        </w:rPr>
        <w:t>3</w:t>
      </w:r>
      <w:r>
        <w:rPr>
          <w:i w:val="false"/>
          <w:iCs w:val="false"/>
          <w:color w:val="000000"/>
        </w:rPr>
        <w:t>.2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38"/>
        <w:gridCol w:w="991"/>
        <w:gridCol w:w="1215"/>
        <w:gridCol w:w="1215"/>
        <w:gridCol w:w="1215"/>
        <w:gridCol w:w="1215"/>
        <w:gridCol w:w="1214"/>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Counters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Cookie</w:t>
            </w:r>
          </w:p>
        </w:tc>
        <w:tc>
          <w:tcPr>
            <w:tcW w:w="121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Priority: 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1.4.</w:t>
      </w:r>
      <w:r>
        <w:rPr/>
        <w:t>3</w:t>
      </w:r>
      <w:r>
        <w:rPr/>
        <w:t>.3 Matching</w:t>
      </w:r>
    </w:p>
    <w:p>
      <w:pPr>
        <w:pStyle w:val="Normal"/>
        <w:spacing w:lineRule="auto" w:line="259"/>
        <w:jc w:val="left"/>
        <w:rPr/>
      </w:pPr>
      <w:r>
        <w:rPr/>
        <w:t xml:space="preserve">Cuando el OpenFlow Switch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9">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6" t="28454" r="31614"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t>Y EL MATCHING CON LOS GRUPOS???</w:t>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i w:val="false"/>
          <w:iCs w:val="false"/>
        </w:rPr>
        <w:t xml:space="preserve">realiza búsquedas en otras tablas si fuera necesario. A continuación, se comprueba si hay tabla de grupo que modifique las acciones </w:t>
      </w:r>
    </w:p>
    <w:p>
      <w:pPr>
        <w:pStyle w:val="Normal"/>
        <w:spacing w:lineRule="auto" w:line="259"/>
        <w:jc w:val="left"/>
        <w:rPr/>
      </w:pPr>
      <w:r>
        <w:rPr/>
      </w:r>
    </w:p>
    <w:p>
      <w:pPr>
        <w:pStyle w:val="Normal"/>
        <w:spacing w:lineRule="auto" w:line="259"/>
        <w:jc w:val="left"/>
        <w:rPr/>
      </w:pPr>
      <w:r>
        <w:rPr/>
        <w:t>1.4.</w:t>
      </w:r>
      <w:r>
        <w:rPr/>
        <w:t>3</w:t>
      </w:r>
      <w:r>
        <w:rPr/>
        <w:t>.4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i w:val="false"/>
          <w:i w:val="false"/>
          <w:iCs w:val="false"/>
        </w:rPr>
      </w:pPr>
      <w:r>
        <w:rPr>
          <w:i w:val="false"/>
          <w:iCs w:val="false"/>
        </w:rPr>
        <w:t xml:space="preserve">Group </w:t>
      </w:r>
      <w:r>
        <w:rPr>
          <w:i/>
          <w:iCs/>
        </w:rPr>
        <w:t xml:space="preserve">group_id: </w:t>
      </w:r>
      <w:r>
        <w:rPr>
          <w:i w:val="false"/>
          <w:iCs w:val="false"/>
        </w:rPr>
        <w:t>Procesa el paquete a través del grupo especificado</w:t>
      </w:r>
    </w:p>
    <w:p>
      <w:pPr>
        <w:pStyle w:val="Normal"/>
        <w:numPr>
          <w:ilvl w:val="0"/>
          <w:numId w:val="31"/>
        </w:numPr>
        <w:spacing w:lineRule="auto" w:line="259"/>
        <w:jc w:val="left"/>
        <w:rPr>
          <w:i w:val="false"/>
          <w:i w:val="false"/>
          <w:iCs w:val="false"/>
        </w:rPr>
      </w:pPr>
      <w:r>
        <w:rPr>
          <w:i w:val="false"/>
          <w:iCs w:val="false"/>
        </w:rPr>
        <w:t>Drop: Descarta el paquete</w:t>
      </w:r>
    </w:p>
    <w:p>
      <w:pPr>
        <w:pStyle w:val="Normal"/>
        <w:numPr>
          <w:ilvl w:val="0"/>
          <w:numId w:val="31"/>
        </w:numPr>
        <w:spacing w:lineRule="auto" w:line="259"/>
        <w:jc w:val="left"/>
        <w:rPr>
          <w:i w:val="false"/>
          <w:i w:val="false"/>
          <w:iCs w:val="false"/>
        </w:rPr>
      </w:pPr>
      <w:r>
        <w:rPr>
          <w:i w:val="false"/>
          <w:iCs w:val="false"/>
        </w:rPr>
        <w:t>Push VLAN header: Añade el campo VLAN a la que pertenece el paquete (ver apartado 4.3.1)</w:t>
      </w:r>
    </w:p>
    <w:p>
      <w:pPr>
        <w:pStyle w:val="Normal"/>
        <w:numPr>
          <w:ilvl w:val="0"/>
          <w:numId w:val="31"/>
        </w:numPr>
        <w:spacing w:lineRule="auto" w:line="259"/>
        <w:jc w:val="left"/>
        <w:rPr>
          <w:i w:val="false"/>
          <w:i w:val="false"/>
          <w:iCs w:val="false"/>
        </w:rPr>
      </w:pPr>
      <w:r>
        <w:rPr>
          <w:i w:val="false"/>
          <w:iCs w:val="false"/>
        </w:rPr>
        <w:t>Pop VLAN header: Elimina el campo VLAN de la cabecera del paquete</w:t>
      </w:r>
    </w:p>
    <w:p>
      <w:pPr>
        <w:pStyle w:val="Normal"/>
        <w:spacing w:lineRule="auto" w:line="259"/>
        <w:jc w:val="left"/>
        <w:rPr>
          <w:i w:val="false"/>
          <w:i w:val="false"/>
          <w:iCs w:val="false"/>
        </w:rPr>
      </w:pPr>
      <w:r>
        <w:rPr>
          <w:i w:val="false"/>
          <w:iCs w:val="false"/>
        </w:rPr>
        <w:t>Estas acciones serán utilizadas a la hora de crear reglas de flujo en nuestras aplicaciones.</w:t>
      </w:r>
    </w:p>
    <w:p>
      <w:pPr>
        <w:pStyle w:val="Normal"/>
        <w:spacing w:lineRule="auto" w:line="259"/>
        <w:jc w:val="left"/>
        <w:rPr>
          <w:i w:val="false"/>
          <w:i w:val="false"/>
          <w:iCs w:val="false"/>
        </w:rPr>
      </w:pPr>
      <w:r>
        <w:rPr>
          <w:i w:val="false"/>
          <w:iCs w:val="false"/>
        </w:rPr>
      </w:r>
    </w:p>
    <w:p>
      <w:pPr>
        <w:pStyle w:val="Normal"/>
        <w:spacing w:lineRule="auto" w:line="259"/>
        <w:jc w:val="left"/>
        <w:rPr/>
      </w:pPr>
      <w:r>
        <w:rPr/>
        <w:t>1.4.4 Mensajes de OpenFlow</w:t>
      </w:r>
    </w:p>
    <w:p>
      <w:pPr>
        <w:pStyle w:val="Normal"/>
        <w:spacing w:lineRule="auto" w:line="259"/>
        <w:jc w:val="left"/>
        <w:rPr/>
      </w:pPr>
      <w:r>
        <w:rPr/>
        <w:t xml:space="preserve">A la hora de comunicar el switch OpenFlow con el controlador se utiliza el canal de control. A través de este canal el controlador configura y gestiona el switch, recibe los eventos del switch y le envía los paquetes. Todo esto se hace a través de 3 tipos de mensajes: </w:t>
      </w:r>
      <w:r>
        <w:rPr/>
        <w:t>mensajes controlador a switch, asíncronos y síncronos.</w:t>
      </w:r>
    </w:p>
    <w:p>
      <w:pPr>
        <w:pStyle w:val="Normal"/>
        <w:spacing w:lineRule="auto" w:line="259"/>
        <w:jc w:val="left"/>
        <w:rPr/>
      </w:pPr>
      <w:r>
        <w:rPr/>
        <w:t>1.4.4.1 Mensajes controlador a switch</w:t>
      </w:r>
    </w:p>
    <w:p>
      <w:pPr>
        <w:pStyle w:val="Normal"/>
        <w:spacing w:lineRule="auto" w:line="259"/>
        <w:jc w:val="left"/>
        <w:rPr/>
      </w:pPr>
      <w:r>
        <w:rPr/>
        <w:t xml:space="preserve">Estos mensajes se generan en el controlador y el switch puede, o no, responder a ellos. Dentro de este tipo se encuentran, </w:t>
      </w:r>
      <w:r>
        <w:rPr/>
        <w:t>entre otros,</w:t>
      </w:r>
      <w:r>
        <w:rPr/>
        <w:t xml:space="preserve"> los siguientes mensajes:</w:t>
      </w:r>
    </w:p>
    <w:p>
      <w:pPr>
        <w:pStyle w:val="Normal"/>
        <w:numPr>
          <w:ilvl w:val="0"/>
          <w:numId w:val="32"/>
        </w:numPr>
        <w:spacing w:lineRule="auto" w:line="259"/>
        <w:jc w:val="left"/>
        <w:rPr/>
      </w:pPr>
      <w:r>
        <w:rPr>
          <w:i/>
          <w:iCs/>
        </w:rPr>
        <w:t xml:space="preserve">Features: </w:t>
      </w:r>
      <w:r>
        <w:rPr>
          <w:i w:val="false"/>
          <w:iCs w:val="false"/>
        </w:rPr>
        <w:t xml:space="preserve">Se envía cuando el controlador solicita la identidad y características </w:t>
      </w:r>
      <w:r>
        <w:rPr>
          <w:i w:val="false"/>
          <w:iCs w:val="false"/>
        </w:rPr>
        <w:t>básicas</w:t>
      </w:r>
      <w:r>
        <w:rPr>
          <w:i w:val="false"/>
          <w:iCs w:val="false"/>
        </w:rPr>
        <w:t xml:space="preserve"> del switch. Enviado cuando se establece el canal</w:t>
      </w:r>
    </w:p>
    <w:p>
      <w:pPr>
        <w:pStyle w:val="Normal"/>
        <w:numPr>
          <w:ilvl w:val="0"/>
          <w:numId w:val="32"/>
        </w:numPr>
        <w:spacing w:lineRule="auto" w:line="259"/>
        <w:jc w:val="left"/>
        <w:rPr>
          <w:i/>
          <w:i/>
          <w:iCs/>
        </w:rPr>
      </w:pPr>
      <w:r>
        <w:rPr>
          <w:i/>
          <w:iCs/>
        </w:rPr>
        <w:t xml:space="preserve">Configuration: </w:t>
      </w:r>
      <w:r>
        <w:rPr>
          <w:i w:val="false"/>
          <w:iCs w:val="false"/>
        </w:rPr>
        <w:t>Mensajes de consulta de los parámetros de configuración</w:t>
      </w:r>
    </w:p>
    <w:p>
      <w:pPr>
        <w:pStyle w:val="Normal"/>
        <w:numPr>
          <w:ilvl w:val="0"/>
          <w:numId w:val="32"/>
        </w:numPr>
        <w:spacing w:lineRule="auto" w:line="259"/>
        <w:jc w:val="left"/>
        <w:rPr>
          <w:i/>
          <w:i/>
          <w:iCs/>
        </w:rPr>
      </w:pPr>
      <w:r>
        <w:rPr>
          <w:i/>
          <w:iCs/>
        </w:rPr>
        <w:t xml:space="preserve">Modify-state: </w:t>
      </w:r>
      <w:r>
        <w:rPr>
          <w:i w:val="false"/>
          <w:iCs w:val="false"/>
        </w:rPr>
        <w:t>Mensajes que gestionan el estado del switch. Por ejemplo para añadir o eliminar flujos.</w:t>
      </w:r>
    </w:p>
    <w:p>
      <w:pPr>
        <w:pStyle w:val="Normal"/>
        <w:numPr>
          <w:ilvl w:val="0"/>
          <w:numId w:val="32"/>
        </w:numPr>
        <w:spacing w:lineRule="auto" w:line="259"/>
        <w:jc w:val="left"/>
        <w:rPr>
          <w:i/>
          <w:i/>
          <w:iCs/>
        </w:rPr>
      </w:pPr>
      <w:r>
        <w:rPr>
          <w:i/>
          <w:iCs/>
        </w:rPr>
        <w:t xml:space="preserve">Read-State: </w:t>
      </w:r>
      <w:r>
        <w:rPr>
          <w:i w:val="false"/>
          <w:iCs w:val="false"/>
        </w:rPr>
        <w:t>Mensajes que consigue información acerca del switch, como estadísticas o configuración actual.</w:t>
      </w:r>
    </w:p>
    <w:p>
      <w:pPr>
        <w:pStyle w:val="Normal"/>
        <w:numPr>
          <w:ilvl w:val="0"/>
          <w:numId w:val="32"/>
        </w:numPr>
        <w:spacing w:lineRule="auto" w:line="259"/>
        <w:jc w:val="left"/>
        <w:rPr/>
      </w:pPr>
      <w:r>
        <w:rPr>
          <w:i/>
          <w:iCs/>
        </w:rPr>
        <w:t xml:space="preserve">Packet-out: </w:t>
      </w:r>
      <w:r>
        <w:rPr>
          <w:i w:val="false"/>
          <w:iCs w:val="false"/>
        </w:rPr>
        <w:t>Mensajes mediante los cuales el controlador puede enviar paquetes por un puerto concreto del switch o redireccionar paquetes que han llegado modificando las acciones que se le aplican.</w:t>
      </w:r>
    </w:p>
    <w:p>
      <w:pPr>
        <w:pStyle w:val="Normal"/>
        <w:spacing w:lineRule="auto" w:line="259"/>
        <w:jc w:val="left"/>
        <w:rPr/>
      </w:pPr>
      <w:r>
        <w:rPr>
          <w:i w:val="false"/>
          <w:iCs w:val="false"/>
        </w:rPr>
        <w:t>1.4.4.2 Mensajes asíncronos</w:t>
      </w:r>
    </w:p>
    <w:p>
      <w:pPr>
        <w:pStyle w:val="Normal"/>
        <w:spacing w:lineRule="auto" w:line="259"/>
        <w:jc w:val="left"/>
        <w:rPr/>
      </w:pPr>
      <w:r>
        <w:rPr>
          <w:i w:val="false"/>
          <w:iCs w:val="false"/>
        </w:rPr>
        <w:t>Estos mensajes se envían entre el switch y el controlador al llegar un paquete. Entre ellos se encuentan los siguientes:</w:t>
      </w:r>
    </w:p>
    <w:p>
      <w:pPr>
        <w:pStyle w:val="Normal"/>
        <w:numPr>
          <w:ilvl w:val="0"/>
          <w:numId w:val="33"/>
        </w:numPr>
        <w:spacing w:lineRule="auto" w:line="259"/>
        <w:jc w:val="left"/>
        <w:rPr>
          <w:i/>
          <w:i/>
          <w:iCs/>
        </w:rPr>
      </w:pPr>
      <w:r>
        <w:rPr>
          <w:i/>
          <w:iCs/>
        </w:rPr>
        <w:t xml:space="preserve">Packet-in: </w:t>
      </w:r>
      <w:r>
        <w:rPr>
          <w:i w:val="false"/>
          <w:iCs w:val="false"/>
        </w:rPr>
        <w:t xml:space="preserve">Mensaje enviado cuando al recibir un paquete no tiene una entrada de flujos para dicho paquete. El controlador procesa el paquete y responde con un mensaje de tipo </w:t>
      </w:r>
      <w:r>
        <w:rPr>
          <w:i/>
          <w:iCs/>
        </w:rPr>
        <w:t>Packet-out</w:t>
      </w:r>
    </w:p>
    <w:p>
      <w:pPr>
        <w:pStyle w:val="Normal"/>
        <w:numPr>
          <w:ilvl w:val="0"/>
          <w:numId w:val="33"/>
        </w:numPr>
        <w:spacing w:lineRule="auto" w:line="259"/>
        <w:jc w:val="left"/>
        <w:rPr>
          <w:i/>
          <w:i/>
          <w:iCs/>
        </w:rPr>
      </w:pPr>
      <w:r>
        <w:rPr>
          <w:i/>
          <w:iCs/>
        </w:rPr>
        <w:t>Flow-Removed:</w:t>
      </w:r>
      <w:r>
        <w:rPr>
          <w:i w:val="false"/>
          <w:iCs w:val="false"/>
        </w:rPr>
        <w:t xml:space="preserve"> Mensaje que notifica que se ha eliminado una entrada de flujo de una tabla.</w:t>
      </w:r>
    </w:p>
    <w:p>
      <w:pPr>
        <w:pStyle w:val="Normal"/>
        <w:numPr>
          <w:ilvl w:val="0"/>
          <w:numId w:val="33"/>
        </w:numPr>
        <w:spacing w:lineRule="auto" w:line="259"/>
        <w:jc w:val="left"/>
        <w:rPr>
          <w:i/>
          <w:i/>
          <w:iCs/>
        </w:rPr>
      </w:pPr>
      <w:r>
        <w:rPr>
          <w:i/>
          <w:iCs/>
        </w:rPr>
        <w:t>Port-status:</w:t>
      </w:r>
      <w:r>
        <w:rPr>
          <w:i w:val="false"/>
          <w:iCs w:val="false"/>
        </w:rPr>
        <w:t xml:space="preserve"> Informa al controlador del cambio en la configuración en un puerto. </w:t>
      </w:r>
    </w:p>
    <w:p>
      <w:pPr>
        <w:pStyle w:val="Normal"/>
        <w:numPr>
          <w:ilvl w:val="0"/>
          <w:numId w:val="33"/>
        </w:numPr>
        <w:spacing w:lineRule="auto" w:line="259"/>
        <w:jc w:val="left"/>
        <w:rPr>
          <w:i/>
          <w:i/>
          <w:iCs/>
        </w:rPr>
      </w:pPr>
      <w:r>
        <w:rPr>
          <w:i/>
          <w:iCs/>
        </w:rPr>
        <w:t xml:space="preserve">Role-status: </w:t>
      </w:r>
      <w:r>
        <w:rPr>
          <w:i w:val="false"/>
          <w:iCs w:val="false"/>
        </w:rPr>
        <w:t>Informa al controlador del cambio de rol.</w:t>
      </w:r>
    </w:p>
    <w:p>
      <w:pPr>
        <w:pStyle w:val="Normal"/>
        <w:numPr>
          <w:ilvl w:val="0"/>
          <w:numId w:val="33"/>
        </w:numPr>
        <w:spacing w:lineRule="auto" w:line="259"/>
        <w:jc w:val="left"/>
        <w:rPr>
          <w:i/>
          <w:i/>
          <w:iCs/>
        </w:rPr>
      </w:pPr>
      <w:r>
        <w:rPr>
          <w:i/>
          <w:iCs/>
        </w:rPr>
        <w:t xml:space="preserve">Controller-status: </w:t>
      </w:r>
      <w:r>
        <w:rPr>
          <w:i w:val="false"/>
          <w:iCs w:val="false"/>
        </w:rPr>
        <w:t>Informa al controlador del estado de cambios en el canal de comunicación OpenFlow</w:t>
      </w:r>
    </w:p>
    <w:p>
      <w:pPr>
        <w:pStyle w:val="Normal"/>
        <w:numPr>
          <w:ilvl w:val="0"/>
          <w:numId w:val="33"/>
        </w:numPr>
        <w:spacing w:lineRule="auto" w:line="259"/>
        <w:jc w:val="left"/>
        <w:rPr>
          <w:i/>
          <w:i/>
          <w:iCs/>
        </w:rPr>
      </w:pPr>
      <w:r>
        <w:rPr>
          <w:i/>
          <w:iCs/>
        </w:rPr>
        <w:t xml:space="preserve">Flow-monitor: </w:t>
      </w:r>
      <w:r>
        <w:rPr>
          <w:i w:val="false"/>
          <w:iCs w:val="false"/>
        </w:rPr>
        <w:t>Informa al controlador de cambios en las tablas de flujo.</w:t>
      </w:r>
    </w:p>
    <w:p>
      <w:pPr>
        <w:pStyle w:val="Normal"/>
        <w:spacing w:lineRule="auto" w:line="259"/>
        <w:jc w:val="left"/>
        <w:rPr>
          <w:i/>
          <w:i/>
          <w:iCs/>
        </w:rPr>
      </w:pPr>
      <w:r>
        <w:rPr>
          <w:i w:val="false"/>
          <w:iCs w:val="false"/>
        </w:rPr>
        <w:t>1.4.4.3 Mensajes simétricos</w:t>
      </w:r>
    </w:p>
    <w:p>
      <w:pPr>
        <w:pStyle w:val="Normal"/>
        <w:spacing w:lineRule="auto" w:line="259"/>
        <w:jc w:val="left"/>
        <w:rPr>
          <w:i/>
          <w:i/>
          <w:iCs/>
        </w:rPr>
      </w:pPr>
      <w:r>
        <w:rPr>
          <w:i w:val="false"/>
          <w:iCs w:val="false"/>
        </w:rPr>
        <w:t>Estos mensajes se envían desde cualquier dispositivo sin solicitud previa. Son los siguientes:</w:t>
      </w:r>
    </w:p>
    <w:p>
      <w:pPr>
        <w:pStyle w:val="Normal"/>
        <w:numPr>
          <w:ilvl w:val="0"/>
          <w:numId w:val="34"/>
        </w:numPr>
        <w:spacing w:lineRule="auto" w:line="259"/>
        <w:jc w:val="left"/>
        <w:rPr>
          <w:i/>
          <w:i/>
          <w:iCs/>
        </w:rPr>
      </w:pPr>
      <w:r>
        <w:rPr>
          <w:i/>
          <w:iCs/>
        </w:rPr>
        <w:t xml:space="preserve">Hello: </w:t>
      </w:r>
      <w:r>
        <w:rPr>
          <w:i w:val="false"/>
          <w:iCs w:val="false"/>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rPr>
        <w:t xml:space="preserve">Echo: </w:t>
      </w:r>
      <w:r>
        <w:rPr>
          <w:i w:val="false"/>
          <w:iCs w:val="false"/>
        </w:rPr>
        <w:t>Mensajes que permiten medir la latencia o el ancho de banda para comprobar que un dispositivo esté activo.</w:t>
      </w:r>
    </w:p>
    <w:p>
      <w:pPr>
        <w:pStyle w:val="Normal"/>
        <w:numPr>
          <w:ilvl w:val="0"/>
          <w:numId w:val="0"/>
        </w:numPr>
        <w:spacing w:lineRule="auto" w:line="259"/>
        <w:ind w:left="720" w:hanging="0"/>
        <w:jc w:val="left"/>
        <w:rPr>
          <w:i w:val="false"/>
          <w:i w:val="false"/>
          <w:iCs w:val="false"/>
        </w:rPr>
      </w:pPr>
      <w:r>
        <w:rPr>
          <w:i/>
          <w:iCs/>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1.5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021" w:hanging="908"/>
        <w:pPrChange w:id="0" w:author="Rubén" w:date="2019-06-13T12:59:00Z">
          <w:pPr>
            <w:jc w:val="left"/>
            <w:spacing w:lineRule="auto" w:line="259"/>
          </w:pPr>
        </w:pPrChange>
        <w:rPr/>
      </w:pPr>
      <w:r>
        <w:rPr/>
        <w:t>Capítulo 2: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commentReference w:id="0"/>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commentRangeStart w:id="1"/>
        <w:r>
          <w:rPr/>
          <w:t>f</w:t>
        </w:r>
      </w:ins>
      <w:ins w:id="24" w:author="Rubén" w:date="2019-06-13T12:42:00Z">
        <w:r>
          <w:rPr/>
          <w:t>igura</w:t>
        </w:r>
      </w:ins>
      <w:r>
        <w:rPr/>
      </w:r>
      <w:commentRangeEnd w:id="1"/>
      <w:r>
        <w:commentReference w:id="1"/>
      </w:r>
      <w:r>
        <w:rPr/>
        <w:commentReference w:id="2"/>
      </w:r>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w:t>
      </w:r>
      <w:commentRangeStart w:id="3"/>
      <w:r>
        <w:rPr/>
        <w:t xml:space="preserve">Ilustraciones </w:t>
      </w:r>
      <w:r>
        <w:rPr/>
      </w:r>
      <w:commentRangeEnd w:id="3"/>
      <w:r>
        <w:commentReference w:id="3"/>
      </w:r>
      <w:r>
        <w:rPr/>
        <w:t>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w:t>
      </w:r>
      <w:commentRangeStart w:id="4"/>
      <w:r>
        <w:rPr>
          <w:color w:val="000000"/>
        </w:rPr>
        <w:t>Nota</w:t>
      </w:r>
      <w:r>
        <w:rPr>
          <w:color w:val="000000"/>
        </w:rPr>
      </w:r>
      <w:commentRangeEnd w:id="4"/>
      <w:r>
        <w:commentReference w:id="4"/>
      </w:r>
      <w:r>
        <w:rPr/>
        <w:commentReference w:id="5"/>
      </w:r>
      <w:r>
        <w:rPr>
          <w:color w:val="000000"/>
        </w:rPr>
        <w:t xml:space="preserve">: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commentReference w:id="6"/>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4" r="29547" b="35418"/>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18" t="9365" r="23720" b="42918"/>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Normal"/>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Normal"/>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Normal"/>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Normal"/>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Normal"/>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Normal"/>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Normal"/>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5" t="15748" r="31489" b="40314"/>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69" t="1589" r="23017" b="41929"/>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 xml:space="preserve">Finalmente, para configurar el </w:t>
      </w:r>
      <w:r>
        <w:rPr/>
        <w:t>O</w:t>
      </w:r>
      <w:r>
        <w:rPr/>
        <w:t xml:space="preserve">pen </w:t>
      </w:r>
      <w:r>
        <w:rPr/>
        <w:t>vS</w:t>
      </w:r>
      <w:r>
        <w:rPr/>
        <w:t xml:space="preserve">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w:t>
      </w:r>
      <w:r>
        <w:rPr/>
        <w:t>O</w:t>
      </w:r>
      <w:r>
        <w:rPr/>
        <w:t xml:space="preserve">pen </w:t>
      </w:r>
      <w:r>
        <w:rPr/>
        <w:t>vS</w:t>
      </w:r>
      <w:r>
        <w:rPr/>
        <w:t>witch y ejecutaremos los siguientes comandos:</w:t>
      </w:r>
    </w:p>
    <w:p>
      <w:pPr>
        <w:pStyle w:val="Normal"/>
        <w:rPr/>
      </w:pPr>
      <w:r>
        <w:rPr/>
        <w:t>Creamos el bridge br0</w:t>
      </w:r>
    </w:p>
    <w:p>
      <w:pPr>
        <w:pStyle w:val="Normal"/>
        <w:rPr/>
      </w:pPr>
      <w:r>
        <w:rPr/>
        <w:tab/>
        <w:t xml:space="preserve">ovs-vsctl add-br br0 </w:t>
      </w:r>
      <w:r>
        <w:rPr>
          <w:rFonts w:ascii="Arial;Helvetica Neue;Helvetica;sans-serif" w:hAnsi="Arial;Helvetica Neue;Helvetica;sans-serif"/>
          <w:b w:val="false"/>
          <w:i w:val="false"/>
          <w:caps w:val="false"/>
          <w:smallCaps w:val="false"/>
          <w:color w:val="242729"/>
          <w:spacing w:val="0"/>
          <w:sz w:val="23"/>
        </w:rPr>
        <w:t>-- set bridge br0 datapath_type=netdev</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Añadimos los puertos que tiene el router excepto eth0 que lo mantendremos fuera del </w:t>
      </w:r>
      <w:r>
        <w:rPr>
          <w:rFonts w:ascii="Arial;Helvetica Neue;Helvetica;sans-serif" w:hAnsi="Arial;Helvetica Neue;Helvetica;sans-serif"/>
          <w:b w:val="false"/>
          <w:i/>
          <w:iCs/>
          <w:caps w:val="false"/>
          <w:smallCaps w:val="false"/>
          <w:color w:val="242729"/>
          <w:spacing w:val="0"/>
          <w:sz w:val="23"/>
        </w:rPr>
        <w:t>bridge</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eth1</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eth2</w:t>
      </w:r>
    </w:p>
    <w:p>
      <w:pPr>
        <w:pStyle w:val="Normal"/>
        <w:rPr/>
      </w:pPr>
      <w:r>
        <w:rPr>
          <w:rFonts w:ascii="Arial;Helvetica Neue;Helvetica;sans-serif" w:hAnsi="Arial;Helvetica Neue;Helvetica;sans-serif"/>
          <w:b w:val="false"/>
          <w:i w:val="false"/>
          <w:caps w:val="false"/>
          <w:smallCaps w:val="false"/>
          <w:color w:val="242729"/>
          <w:spacing w:val="0"/>
          <w:sz w:val="23"/>
        </w:rPr>
        <w:tab/>
        <w:t>...</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Finalmente asignamos el </w:t>
      </w:r>
      <w:r>
        <w:rPr>
          <w:rFonts w:ascii="Arial;Helvetica Neue;Helvetica;sans-serif" w:hAnsi="Arial;Helvetica Neue;Helvetica;sans-serif"/>
          <w:b w:val="false"/>
          <w:i/>
          <w:iCs/>
          <w:caps w:val="false"/>
          <w:smallCaps w:val="false"/>
          <w:color w:val="242729"/>
          <w:spacing w:val="0"/>
          <w:sz w:val="23"/>
        </w:rPr>
        <w:t xml:space="preserve">manager </w:t>
      </w:r>
      <w:r>
        <w:rPr>
          <w:rFonts w:ascii="Arial;Helvetica Neue;Helvetica;sans-serif" w:hAnsi="Arial;Helvetica Neue;Helvetica;sans-serif"/>
          <w:b w:val="false"/>
          <w:i w:val="false"/>
          <w:iCs w:val="false"/>
          <w:caps w:val="false"/>
          <w:smallCaps w:val="false"/>
          <w:color w:val="242729"/>
          <w:spacing w:val="0"/>
          <w:sz w:val="23"/>
        </w:rPr>
        <w:t xml:space="preserve">y el </w:t>
      </w:r>
      <w:r>
        <w:rPr>
          <w:rFonts w:ascii="Arial;Helvetica Neue;Helvetica;sans-serif" w:hAnsi="Arial;Helvetica Neue;Helvetica;sans-serif"/>
          <w:b w:val="false"/>
          <w:i/>
          <w:iCs/>
          <w:caps w:val="false"/>
          <w:smallCaps w:val="false"/>
          <w:color w:val="242729"/>
          <w:spacing w:val="0"/>
          <w:sz w:val="23"/>
        </w:rPr>
        <w:t>controller</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set-manager ptcp:6640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left"/>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Ejecutando el comando</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ab/>
        <w:t xml:space="preserve">ovs-vsctl show </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2">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En el controlador ONOS realizamos lo siguiente:</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CE181E"/>
          <w:kern w:val="0"/>
          <w:sz w:val="22"/>
          <w:szCs w:val="22"/>
          <w:u w:val="none"/>
          <w:lang w:val="en-US" w:eastAsia="en-US" w:bidi="ar-SA"/>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4">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 xml:space="preserve">Este selector tiene que identificar los paquetes ICMP tipo REQUEST que lleguen al </w:t>
      </w:r>
      <w:r>
        <w:rPr>
          <w:rFonts w:eastAsia="Calibri"/>
          <w:color w:val="000000"/>
        </w:rPr>
        <w:t>O</w:t>
      </w:r>
      <w:r>
        <w:rPr>
          <w:rFonts w:eastAsia="Calibri"/>
          <w:color w:val="000000"/>
        </w:rPr>
        <w:t xml:space="preserve">pen </w:t>
      </w:r>
      <w:r>
        <w:rPr>
          <w:rFonts w:eastAsia="Calibri"/>
          <w:color w:val="000000"/>
        </w:rPr>
        <w:t>vS</w:t>
      </w:r>
      <w:r>
        <w:rPr>
          <w:rFonts w:eastAsia="Calibri"/>
          <w:color w:val="000000"/>
        </w:rPr>
        <w:t>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 xml:space="preserve">Este método crea una regla en el controlador que este enviará al </w:t>
      </w:r>
      <w:r>
        <w:rPr>
          <w:color w:val="000000"/>
        </w:rPr>
        <w:t>O</w:t>
      </w:r>
      <w:r>
        <w:rPr>
          <w:color w:val="000000"/>
        </w:rPr>
        <w:t xml:space="preserve">pen </w:t>
      </w:r>
      <w:r>
        <w:rPr>
          <w:color w:val="000000"/>
        </w:rPr>
        <w:t>vS</w:t>
      </w:r>
      <w:r>
        <w:rPr>
          <w:color w:val="000000"/>
        </w:rPr>
        <w:t>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Normal"/>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Normal"/>
        <w:numPr>
          <w:ilvl w:val="0"/>
          <w:numId w:val="7"/>
        </w:numPr>
        <w:jc w:val="left"/>
        <w:rPr/>
      </w:pPr>
      <w:r>
        <w:rPr>
          <w:rFonts w:eastAsia="Calibri"/>
          <w:color w:val="000000"/>
        </w:rPr>
        <w:t>cfg set componentClass name value: Modifica el valor de la propiedad especificada</w:t>
      </w:r>
    </w:p>
    <w:p>
      <w:pPr>
        <w:pStyle w:val="Normal"/>
        <w:numPr>
          <w:ilvl w:val="0"/>
          <w:numId w:val="7"/>
        </w:numPr>
        <w:jc w:val="left"/>
        <w:rPr/>
      </w:pPr>
      <w:r>
        <w:rPr>
          <w:rFonts w:eastAsia="Calibri"/>
          <w:color w:val="000000"/>
        </w:rPr>
        <w:t>cfg set componentClass name: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Envio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Tambien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Normal"/>
        <w:rPr/>
      </w:pPr>
      <w:r>
        <w:rPr/>
        <w:t>Una vez creados los 2 bucles necesarios obtenemos las siguientes estadisticas,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1" t="21338" r="12827" b="22293"/>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Normal"/>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Normal"/>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i w:val="false"/>
          <w:i w:val="false"/>
          <w:iCs w:val="false"/>
        </w:rPr>
      </w:pPr>
      <w:r>
        <w:rPr>
          <w:i w:val="false"/>
          <w:i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Normal"/>
        <w:rPr>
          <w:i w:val="false"/>
          <w:i w:val="false"/>
          <w:iCs w:val="false"/>
        </w:rPr>
      </w:pPr>
      <w:r>
        <w:rPr>
          <w:i w:val="false"/>
          <w:iCs w:val="false"/>
        </w:rPr>
        <w:t>En el fichero BUILD se registra la aplicación tal y como se ve en la siguiente Ilustración</w:t>
      </w:r>
    </w:p>
    <w:p>
      <w:pPr>
        <w:pStyle w:val="Normal"/>
        <w:rPr>
          <w:i w:val="false"/>
          <w:i w:val="false"/>
          <w:iCs w:val="false"/>
        </w:rPr>
      </w:pPr>
      <w:r>
        <w:rPr>
          <w:i w:val="false"/>
          <w:i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i w:val="false"/>
          <w:iCs w:val="false"/>
        </w:rPr>
        <w:t xml:space="preserve">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Normal"/>
        <w:rPr>
          <w:i w:val="false"/>
          <w:i w:val="false"/>
          <w:iCs w:val="false"/>
        </w:rPr>
      </w:pPr>
      <w:r>
        <w:rPr>
          <w:i w:val="false"/>
          <w:iCs w:val="false"/>
        </w:rPr>
      </w:r>
    </w:p>
    <w:p>
      <w:pPr>
        <w:pStyle w:val="Normal"/>
        <w:rPr/>
      </w:pPr>
      <w:r>
        <w:rPr>
          <w:i w:val="false"/>
          <w:iCs w:val="false"/>
        </w:rPr>
        <w:t xml:space="preserve">Centrandonos ya en la aplicación </w:t>
      </w:r>
      <w:r>
        <w:rPr>
          <w:i/>
          <w:iCs/>
        </w:rPr>
        <w:t>detectHost</w:t>
      </w:r>
      <w:r>
        <w:rPr>
          <w:i w:val="false"/>
          <w:iCs w:val="false"/>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Normal"/>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pPr>
      <w:r>
        <w:rPr>
          <w:lang w:val="en-US"/>
        </w:rPr>
        <w:t>private final HostListener hostListener = new InternalHostListener();</w:t>
      </w:r>
    </w:p>
    <w:p>
      <w:pPr>
        <w:pStyle w:val="Normal"/>
        <w:jc w:val="center"/>
        <w:rPr>
          <w:lang w:val="en-US"/>
        </w:rPr>
      </w:pPr>
      <w:r>
        <w:rPr>
          <w:lang w:val="en-US"/>
        </w:rPr>
      </w:r>
    </w:p>
    <w:p>
      <w:pPr>
        <w:pStyle w:val="Normal"/>
        <w:jc w:val="left"/>
        <w:rPr/>
      </w:pPr>
      <w:r>
        <w:rPr>
          <w:lang w:val="en-US"/>
        </w:rPr>
        <w:t>4.2.2.3 Banco de pruebas</w:t>
      </w:r>
    </w:p>
    <w:p>
      <w:pPr>
        <w:pStyle w:val="Normal"/>
        <w:jc w:val="left"/>
        <w:rPr>
          <w:lang w:val="en-US"/>
        </w:rPr>
      </w:pPr>
      <w:r>
        <w:rPr>
          <w:lang w:val="en-US"/>
        </w:rPr>
      </w:r>
      <w:r>
        <w:br w:type="page"/>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r>
        <w:rPr/>
        <w:t>Este método crea 2 reglas de flujo en el Open vSwitch,:</w:t>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unicamente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color w:val="CE181E"/>
        </w:rPr>
      </w:pPr>
      <w:r>
        <w:rPr>
          <w:color w:val="CE181E"/>
        </w:rPr>
        <w:t xml:space="preserve">EXPLICAR FUNCIONAMIENTO TABLAS OPENFLOW AQUI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Normal"/>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Normal"/>
        <w:numPr>
          <w:ilvl w:val="0"/>
          <w:numId w:val="17"/>
        </w:numPr>
        <w:rPr/>
      </w:pPr>
      <w:r>
        <w:rPr/>
        <w:t>Si el valor es 0 significa que quien se ha conectado es un router. El procedimiento en este caso varía siendo el siguiente:</w:t>
      </w:r>
    </w:p>
    <w:p>
      <w:pPr>
        <w:pStyle w:val="Normal"/>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pPr>
      <w:r>
        <w:rPr>
          <w:color w:val="000000"/>
        </w:rPr>
        <w:t>4.4 Aplicación fwdBalanceo</w:t>
      </w:r>
    </w:p>
    <w:p>
      <w:pPr>
        <w:pStyle w:val="Normal"/>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
                    <pic:cNvPicPr>
                      <a:picLocks noChangeAspect="1" noChangeArrowheads="1"/>
                    </pic:cNvPicPr>
                  </pic:nvPicPr>
                  <pic:blipFill>
                    <a:blip r:embed="rId49"/>
                    <a:srcRect l="26608" t="15861" r="27873" b="39247"/>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Como vemos, tenemos 2 open V 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51"/>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vem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52">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53">
        <w:r>
          <w:rPr>
            <w:rStyle w:val="InternetLink"/>
          </w:rPr>
          <w:t>https://openzen.wordpress.com/2015/02/12/historia-del-sdn/</w:t>
        </w:r>
      </w:hyperlink>
    </w:p>
    <w:p>
      <w:pPr>
        <w:pStyle w:val="Normal"/>
        <w:rPr/>
      </w:pPr>
      <w:hyperlink r:id="rId54">
        <w:r>
          <w:rPr>
            <w:rStyle w:val="InternetLink"/>
          </w:rPr>
          <w:t>https://www.sdxcentral.com/networking/sdn/definitions/what-the-definition-of-software-defined-networking-sdn/</w:t>
        </w:r>
      </w:hyperlink>
    </w:p>
    <w:p>
      <w:pPr>
        <w:pStyle w:val="Normal"/>
        <w:rPr/>
      </w:pPr>
      <w:hyperlink r:id="rId55">
        <w:r>
          <w:rPr>
            <w:rStyle w:val="InternetLink"/>
          </w:rPr>
          <w:t>https://blogthinkbig.com/sdn-software-defined-networking-cambiando-de-paradigma-en-la-red</w:t>
        </w:r>
      </w:hyperlink>
    </w:p>
    <w:p>
      <w:pPr>
        <w:pStyle w:val="Normal"/>
        <w:rPr/>
      </w:pPr>
      <w:hyperlink r:id="rId56">
        <w:r>
          <w:rPr>
            <w:rStyle w:val="InternetLink"/>
          </w:rPr>
          <w:t>https://computingforgeeks.com/how-to-install-gns3-on-fedora-29-fedora-28/</w:t>
        </w:r>
      </w:hyperlink>
    </w:p>
    <w:p>
      <w:pPr>
        <w:pStyle w:val="Normal"/>
        <w:rPr/>
      </w:pPr>
      <w:hyperlink r:id="rId57">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8">
        <w:r>
          <w:rPr>
            <w:rStyle w:val="InternetLink"/>
          </w:rPr>
          <w:t>https://floodlight.atlassian.net/wiki/spaces/floodlightcontroller/pages/7995427/How+to+Work+with+Fast-Failover+OpenFlow+Groups</w:t>
        </w:r>
      </w:hyperlink>
    </w:p>
    <w:sectPr>
      <w:footerReference w:type="default" r:id="rId59"/>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13T12:43:00Z" w:initials="R">
    <w:p>
      <w:r>
        <w:rPr>
          <w:rFonts w:ascii="Liberation Serif" w:hAnsi="Liberation Serif" w:eastAsia="DejaVu Sans" w:cs="DejaVu Sans"/>
          <w:sz w:val="24"/>
          <w:szCs w:val="24"/>
          <w:lang w:val="en-US" w:eastAsia="en-US" w:bidi="en-US"/>
        </w:rPr>
        <w:t>Méteme aquí una referencia a una guía de instalación de Fedora y un poco de texto diciendo: “el usuario principiante interesado en conocer más detalles sobre la instalación de Fedora 29, es instado a leer el manual de instalación XXXX”</w:t>
      </w:r>
    </w:p>
  </w:comment>
  <w:comment w:id="1" w:author="Rubén" w:date="2019-06-13T12:43:00Z" w:initials="R">
    <w:p>
      <w:r>
        <w:rPr>
          <w:rFonts w:ascii="Liberation Serif" w:hAnsi="Liberation Serif" w:eastAsia="DejaVu Sans" w:cs="DejaVu Sans"/>
          <w:sz w:val="24"/>
          <w:szCs w:val="24"/>
          <w:lang w:val="en-US" w:eastAsia="en-US" w:bidi="en-US"/>
        </w:rPr>
        <w:t>En realidad las figuras es bueno que lasreferencies con número y que las pongas un pie de figura.</w:t>
      </w:r>
    </w:p>
  </w:comment>
  <w:comment w:id="2" w:author="Unknown Author" w:date="2019-06-14T13:19:52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12:43): "..."</w:t>
      </w:r>
    </w:p>
    <w:p>
      <w:r>
        <w:rPr>
          <w:rFonts w:ascii="Liberation Serif" w:hAnsi="Liberation Serif" w:eastAsia="DejaVu Sans" w:cs="DejaVu Sans"/>
          <w:sz w:val="20"/>
          <w:szCs w:val="24"/>
          <w:lang w:val="es-ES" w:eastAsia="en-US" w:bidi="ar-SA"/>
        </w:rPr>
        <w:t>Lo se :) pero en openoffice no se hacerlo, asi que para que no se me olvide lo puse asi y en word lo cambio</w:t>
      </w:r>
    </w:p>
    <w:p>
      <w:r>
        <w:rPr>
          <w:rFonts w:ascii="Liberation Serif" w:hAnsi="Liberation Serif" w:eastAsia="DejaVu Sans" w:cs="DejaVu Sans"/>
          <w:sz w:val="24"/>
          <w:szCs w:val="24"/>
          <w:lang w:val="en-US" w:eastAsia="en-US" w:bidi="en-US"/>
        </w:rPr>
      </w:r>
    </w:p>
  </w:comment>
  <w:comment w:id="3" w:author="Rubén" w:date="2019-06-13T12:47:00Z" w:initials="R">
    <w:p>
      <w:r>
        <w:rPr>
          <w:rFonts w:ascii="Liberation Serif" w:hAnsi="Liberation Serif" w:eastAsia="DejaVu Sans" w:cs="DejaVu Sans"/>
          <w:sz w:val="24"/>
          <w:szCs w:val="24"/>
          <w:lang w:val="en-US" w:eastAsia="en-US" w:bidi="en-US"/>
        </w:rPr>
        <w:t>Llámalo siempre figuras (preferible) o ilustraciones, pero siempre igual</w:t>
      </w:r>
    </w:p>
  </w:comment>
  <w:comment w:id="4" w:author="Rubén" w:date="2019-06-13T12:54:00Z" w:initials="R">
    <w:p>
      <w:r>
        <w:rPr>
          <w:rFonts w:ascii="Liberation Serif" w:hAnsi="Liberation Serif" w:eastAsia="DejaVu Sans" w:cs="DejaVu Sans"/>
          <w:sz w:val="24"/>
          <w:szCs w:val="24"/>
          <w:lang w:val="en-US" w:eastAsia="en-US" w:bidi="en-US"/>
        </w:rPr>
        <w:t>Si puedes, desinstala onos y vuelve a instalar para hacer las capturas, que queda un poco extraño…</w:t>
      </w:r>
    </w:p>
  </w:comment>
  <w:comment w:id="5" w:author="Unknown Author" w:date="2019-06-14T13:48:47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12:54): "..."</w:t>
      </w:r>
    </w:p>
    <w:p>
      <w:r>
        <w:rPr>
          <w:rFonts w:ascii="Liberation Serif" w:hAnsi="Liberation Serif" w:eastAsia="DejaVu Sans" w:cs="DejaVu Sans"/>
          <w:sz w:val="20"/>
          <w:szCs w:val="24"/>
          <w:lang w:val="es-ES" w:eastAsia="en-US" w:bidi="ar-SA"/>
        </w:rPr>
        <w:t>Ok, cuando se acabe toda la parte de programar lo hago (ahora mismo no me la juego jajaja)</w:t>
      </w:r>
    </w:p>
  </w:comment>
  <w:comment w:id="6" w:author="Rubén" w:date="2019-06-13T12:43: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09575737"/>
    </w:sdtPr>
    <w:sdtContent>
      <w:p>
        <w:pPr>
          <w:pStyle w:val="Normal"/>
          <w:jc w:val="right"/>
          <w:rPr/>
        </w:pPr>
        <w:r>
          <w:rPr/>
          <w:fldChar w:fldCharType="begin"/>
        </w:r>
        <w:r>
          <w:rPr/>
          <w:instrText> PAGE </w:instrText>
        </w:r>
        <w:r>
          <w:rPr/>
          <w:fldChar w:fldCharType="separate"/>
        </w:r>
        <w:r>
          <w:rPr/>
          <w:t>11</w:t>
        </w:r>
        <w:r>
          <w:rPr/>
          <w:fldChar w:fldCharType="end"/>
        </w:r>
      </w:p>
    </w:sdtContent>
  </w:sdt>
  <w:p>
    <w:pPr>
      <w:pStyle w:val="Normal"/>
      <w:rPr/>
    </w:pPr>
    <w:r>
      <w:rPr/>
      <w:t>E.T.S. de Ingenieros de Telecomunicación – Universidad de Valladolid</w:t>
    </w:r>
  </w:p>
  <w:p>
    <w:pPr>
      <w:pStyle w:val="Normal"/>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sz w:val="22"/>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sz w:val="22"/>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ascii="Consolas" w:hAnsi="Consola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sz w:val="22"/>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ascii="Consolas" w:hAnsi="Consolas" w:cs="OpenSymbol"/>
    </w:rPr>
  </w:style>
  <w:style w:type="character" w:styleId="ListLabel3708">
    <w:name w:val="ListLabel 3708"/>
    <w:qFormat/>
    <w:rPr>
      <w:rFonts w:cs="OpenSymbol"/>
    </w:rPr>
  </w:style>
  <w:style w:type="character" w:styleId="ListLabel3709">
    <w:name w:val="ListLabel 3709"/>
    <w:qFormat/>
    <w:rPr>
      <w:rFonts w:cs="OpenSymbol"/>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ascii="Consolas" w:hAnsi="Consolas" w:cs="OpenSymbol"/>
      <w:sz w:val="22"/>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Symbol"/>
    </w:rPr>
  </w:style>
  <w:style w:type="character" w:styleId="ListLabel3762">
    <w:name w:val="ListLabel 3762"/>
    <w:qFormat/>
    <w:rPr>
      <w:rFonts w:cs="Courier New"/>
    </w:rPr>
  </w:style>
  <w:style w:type="character" w:styleId="ListLabel3763">
    <w:name w:val="ListLabel 3763"/>
    <w:qFormat/>
    <w:rPr>
      <w:rFonts w:cs="Wingdings"/>
    </w:rPr>
  </w:style>
  <w:style w:type="character" w:styleId="ListLabel3764">
    <w:name w:val="ListLabel 3764"/>
    <w:qFormat/>
    <w:rPr>
      <w:rFonts w:cs="Symbol"/>
    </w:rPr>
  </w:style>
  <w:style w:type="character" w:styleId="ListLabel3765">
    <w:name w:val="ListLabel 3765"/>
    <w:qFormat/>
    <w:rPr>
      <w:rFonts w:cs="Courier New"/>
    </w:rPr>
  </w:style>
  <w:style w:type="character" w:styleId="ListLabel3766">
    <w:name w:val="ListLabel 3766"/>
    <w:qFormat/>
    <w:rPr>
      <w:rFonts w:cs="Wingdings"/>
    </w:rPr>
  </w:style>
  <w:style w:type="character" w:styleId="ListLabel3767">
    <w:name w:val="ListLabel 3767"/>
    <w:qFormat/>
    <w:rPr>
      <w:rFonts w:cs="Symbol"/>
    </w:rPr>
  </w:style>
  <w:style w:type="character" w:styleId="ListLabel3768">
    <w:name w:val="ListLabel 3768"/>
    <w:qFormat/>
    <w:rPr>
      <w:rFonts w:cs="Courier New"/>
    </w:rPr>
  </w:style>
  <w:style w:type="character" w:styleId="ListLabel3769">
    <w:name w:val="ListLabel 3769"/>
    <w:qFormat/>
    <w:rPr>
      <w:rFonts w:cs="Wingdings"/>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sz w:val="22"/>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sz w:val="22"/>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ascii="Consolas" w:hAnsi="Consola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sz w:val="22"/>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Consolas" w:hAnsi="Consola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ascii="Consolas" w:hAnsi="Consolas" w:cs="OpenSymbol"/>
      <w:sz w:val="22"/>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Symbol"/>
    </w:rPr>
  </w:style>
  <w:style w:type="character" w:styleId="ListLabel4033">
    <w:name w:val="ListLabel 4033"/>
    <w:qFormat/>
    <w:rPr>
      <w:rFonts w:cs="Courier New"/>
    </w:rPr>
  </w:style>
  <w:style w:type="character" w:styleId="ListLabel4034">
    <w:name w:val="ListLabel 4034"/>
    <w:qFormat/>
    <w:rPr>
      <w:rFonts w:cs="Wingdings"/>
    </w:rPr>
  </w:style>
  <w:style w:type="character" w:styleId="ListLabel4035">
    <w:name w:val="ListLabel 4035"/>
    <w:qFormat/>
    <w:rPr>
      <w:rFonts w:cs="Symbol"/>
    </w:rPr>
  </w:style>
  <w:style w:type="character" w:styleId="ListLabel4036">
    <w:name w:val="ListLabel 4036"/>
    <w:qFormat/>
    <w:rPr>
      <w:rFonts w:cs="Courier New"/>
    </w:rPr>
  </w:style>
  <w:style w:type="character" w:styleId="ListLabel4037">
    <w:name w:val="ListLabel 4037"/>
    <w:qFormat/>
    <w:rPr>
      <w:rFonts w:cs="Wingdings"/>
    </w:rPr>
  </w:style>
  <w:style w:type="character" w:styleId="ListLabel4038">
    <w:name w:val="ListLabel 4038"/>
    <w:qFormat/>
    <w:rPr>
      <w:rFonts w:cs="Symbol"/>
    </w:rPr>
  </w:style>
  <w:style w:type="character" w:styleId="ListLabel4039">
    <w:name w:val="ListLabel 4039"/>
    <w:qFormat/>
    <w:rPr>
      <w:rFonts w:cs="Courier New"/>
    </w:rPr>
  </w:style>
  <w:style w:type="character" w:styleId="ListLabel4040">
    <w:name w:val="ListLabel 4040"/>
    <w:qFormat/>
    <w:rPr>
      <w:rFonts w:cs="Wingdings"/>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hyperlink" Target="https://es.wikipedia.org/wiki/Redes_definidas_por_software" TargetMode="External"/><Relationship Id="rId53" Type="http://schemas.openxmlformats.org/officeDocument/2006/relationships/hyperlink" Target="https://openzen.wordpress.com/2015/02/12/historia-del-sdn/" TargetMode="External"/><Relationship Id="rId54" Type="http://schemas.openxmlformats.org/officeDocument/2006/relationships/hyperlink" Target="https://www.sdxcentral.com/networking/sdn/definitions/what-the-definition-of-software-defined-networking-sdn/" TargetMode="External"/><Relationship Id="rId55" Type="http://schemas.openxmlformats.org/officeDocument/2006/relationships/hyperlink" Target="https://blogthinkbig.com/sdn-software-defined-networking-cambiando-de-paradigma-en-la-red" TargetMode="External"/><Relationship Id="rId56" Type="http://schemas.openxmlformats.org/officeDocument/2006/relationships/hyperlink" Target="https://computingforgeeks.com/how-to-install-gns3-on-fedora-29-fedora-28/" TargetMode="External"/><Relationship Id="rId57" Type="http://schemas.openxmlformats.org/officeDocument/2006/relationships/hyperlink" Target="https://riunet.upv.es/bitstream/handle/10251/16310/Art&#237;culo docente configuraci&#243;n b&#225;sica VLANs.pdf" TargetMode="External"/><Relationship Id="rId58" Type="http://schemas.openxmlformats.org/officeDocument/2006/relationships/hyperlink" Target="https://floodlight.atlassian.net/wiki/spaces/floodlightcontroller/pages/7995427/How+to+Work+with+Fast-Failover+OpenFlow+Groups" TargetMode="External"/><Relationship Id="rId59" Type="http://schemas.openxmlformats.org/officeDocument/2006/relationships/footer" Target="footer1.xml"/><Relationship Id="rId60" Type="http://schemas.openxmlformats.org/officeDocument/2006/relationships/comments" Target="comments.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Application>LibreOffice/6.1.5.2$Linux_X86_64 LibreOffice_project/10$Build-2</Application>
  <Pages>66</Pages>
  <Words>12630</Words>
  <Characters>66556</Characters>
  <CharactersWithSpaces>78851</CharactersWithSpaces>
  <Paragraphs>626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2019-06-17T18:30:41Z</dcterms:modified>
  <cp:revision>129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