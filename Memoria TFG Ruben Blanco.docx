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458"/>
                <wp:lineTo x="20785" y="20458"/>
                <wp:lineTo x="20785"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severalpings</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26778433"/>
      <w:bookmarkStart w:id="5" w:name="_Toc511992075"/>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La memoria está organizada en 6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En primer lugar, el periodo denominado redes activas que abarca entre el año 1995 y el año 2000. Las redes activas surgieron como una forma de evitar los procesos de estandarización por parte de la IETF ya que era un mecanismo muy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Arquitectura de las redes SDN</w:t>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 la red al controlador SDN</w:t>
      </w:r>
    </w:p>
    <w:p>
      <w:pPr>
        <w:pStyle w:val="Normal"/>
        <w:numPr>
          <w:ilvl w:val="0"/>
          <w:numId w:val="2"/>
        </w:numPr>
        <w:rPr/>
      </w:pPr>
      <w:r>
        <w:rPr/>
        <w:t>Controlador SDN: Es el cerebro de la red y encargado de traducir las peticiones de la aplicación y enviarlas a los switches.</w:t>
      </w:r>
    </w:p>
    <w:p>
      <w:pPr>
        <w:pStyle w:val="Normal"/>
        <w:numPr>
          <w:ilvl w:val="0"/>
          <w:numId w:val="2"/>
        </w:numPr>
        <w:rPr/>
      </w:pPr>
      <w:r>
        <w:rPr/>
        <w:t>Interfaz hacia el norte: Es la API que comunica la aplicación SDN y los controladores.</w:t>
      </w:r>
    </w:p>
    <w:p>
      <w:pPr>
        <w:pStyle w:val="Normal"/>
        <w:numPr>
          <w:ilvl w:val="0"/>
          <w:numId w:val="2"/>
        </w:numPr>
        <w:rPr/>
      </w:pPr>
      <w:r>
        <w:rPr/>
        <w:t>Capa de datos: Compuesta por los diversos elementos de red como los switches o sistemas finales.</w:t>
      </w:r>
    </w:p>
    <w:p>
      <w:pPr>
        <w:pStyle w:val="Normal"/>
        <w:numPr>
          <w:ilvl w:val="0"/>
          <w:numId w:val="2"/>
        </w:numPr>
        <w:rPr/>
      </w:pPr>
      <w:r>
        <w:rPr/>
        <w:t>Interfaz hacia el sur: Es el protocolo que comunica el controlador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Title"/>
        <w:ind w:left="1021" w:hanging="908"/>
        <w:pPrChange w:id="0" w:author="Rubén" w:date="2019-06-13T12:59:00Z">
          <w:pPr>
            <w:jc w:val="left"/>
            <w:spacing w:lineRule="auto" w:line="259"/>
          </w:pPr>
        </w:pPrChange>
        <w:rPr/>
      </w:pPr>
      <w:r>
        <w:rPr/>
        <w:t>Capítulo 2: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4">
        <w:r>
          <w:rPr>
            <w:rStyle w:val="InternetLink"/>
          </w:rPr>
          <w:t>https://www.solvetic.com/tutoriales/article/6199-caracteristicas-y-como-instalar-fedora-29/</w:t>
        </w:r>
      </w:hyperlink>
    </w:p>
    <w:p>
      <w:pPr>
        <w:pStyle w:val="Normal"/>
        <w:spacing w:lineRule="auto" w:line="259"/>
        <w:jc w:val="left"/>
        <w:rPr/>
      </w:pPr>
      <w:r>
        <w:rPr/>
        <w:commentReference w:id="0"/>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commentRangeStart w:id="1"/>
        <w:r>
          <w:rPr/>
          <w:t>f</w:t>
        </w:r>
      </w:ins>
      <w:ins w:id="24" w:author="Rubén" w:date="2019-06-13T12:42:00Z">
        <w:r>
          <w:rPr/>
          <w:t>igura</w:t>
        </w:r>
      </w:ins>
      <w:r>
        <w:rPr/>
      </w:r>
      <w:commentRangeEnd w:id="1"/>
      <w:r>
        <w:commentReference w:id="1"/>
      </w:r>
      <w:r>
        <w:rPr/>
        <w:commentReference w:id="2"/>
      </w:r>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w:t>
      </w:r>
      <w:commentRangeStart w:id="3"/>
      <w:r>
        <w:rPr/>
        <w:t xml:space="preserve">Ilustraciones </w:t>
      </w:r>
      <w:r>
        <w:rPr/>
      </w:r>
      <w:commentRangeEnd w:id="3"/>
      <w:r>
        <w:commentReference w:id="3"/>
      </w:r>
      <w:r>
        <w:rPr/>
        <w:t>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9"/>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descr=""/>
                    <pic:cNvPicPr>
                      <a:picLocks noChangeAspect="1" noChangeArrowheads="1"/>
                    </pic:cNvPicPr>
                  </pic:nvPicPr>
                  <pic:blipFill>
                    <a:blip r:embed="rId11"/>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w:t>
      </w:r>
      <w:commentRangeStart w:id="4"/>
      <w:r>
        <w:rPr>
          <w:color w:val="000000"/>
        </w:rPr>
        <w:t>Nota</w:t>
      </w:r>
      <w:r>
        <w:rPr>
          <w:color w:val="000000"/>
        </w:rPr>
      </w:r>
      <w:commentRangeEnd w:id="4"/>
      <w:r>
        <w:commentReference w:id="4"/>
      </w:r>
      <w:r>
        <w:rPr/>
        <w:commentReference w:id="5"/>
      </w:r>
      <w:r>
        <w:rPr>
          <w:color w:val="000000"/>
        </w:rPr>
        <w:t xml:space="preserve">: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 xml:space="preserve">La red </w:t>
      </w:r>
      <w:r>
        <w:rPr/>
        <w:t xml:space="preserve">visible en la Ilustración X </w:t>
      </w:r>
      <w:r>
        <w:rPr/>
        <w:t>se puede dividir en 2 partes diferenciadas:</w:t>
      </w:r>
    </w:p>
    <w:p>
      <w:pPr>
        <w:pStyle w:val="Normal"/>
        <w:spacing w:lineRule="auto" w:line="259"/>
        <w:jc w:val="left"/>
        <w:rPr/>
      </w:pPr>
      <w:r>
        <w:rPr/>
        <w:drawing>
          <wp:anchor behindDoc="0" distT="0" distB="0" distL="0" distR="0" simplePos="0" locked="0" layoutInCell="1" allowOverlap="1" relativeHeight="40">
            <wp:simplePos x="0" y="0"/>
            <wp:positionH relativeFrom="column">
              <wp:posOffset>9525</wp:posOffset>
            </wp:positionH>
            <wp:positionV relativeFrom="paragraph">
              <wp:posOffset>85725</wp:posOffset>
            </wp:positionV>
            <wp:extent cx="5400040" cy="3035935"/>
            <wp:effectExtent l="0" t="0" r="0" b="0"/>
            <wp:wrapSquare wrapText="largest"/>
            <wp:docPr id="1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0" descr=""/>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commentReference w:id="6"/>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1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descr=""/>
                    <pic:cNvPicPr>
                      <a:picLocks noChangeAspect="1" noChangeArrowheads="1"/>
                    </pic:cNvPicPr>
                  </pic:nvPicPr>
                  <pic:blipFill>
                    <a:blip r:embed="rId20"/>
                    <a:srcRect l="4889" t="20054" r="29547" b="35418"/>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1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 descr=""/>
                    <pic:cNvPicPr>
                      <a:picLocks noChangeAspect="1" noChangeArrowheads="1"/>
                    </pic:cNvPicPr>
                  </pic:nvPicPr>
                  <pic:blipFill>
                    <a:blip r:embed="rId21"/>
                    <a:srcRect l="20718" t="9365" r="23720" b="42918"/>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ListParagraph"/>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ListParagraph"/>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descr=""/>
                    <pic:cNvPicPr>
                      <a:picLocks noChangeAspect="1" noChangeArrowheads="1"/>
                    </pic:cNvPicPr>
                  </pic:nvPicPr>
                  <pic:blipFill>
                    <a:blip r:embed="rId22"/>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ListParagraph"/>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ListParagraph"/>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ListParagraph"/>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ListParagraph"/>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ListParagraph"/>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ListParagraph"/>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ListParagraph"/>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ListParagraph"/>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3">
        <w:r>
          <w:rPr>
            <w:rStyle w:val="InternetLink"/>
          </w:rPr>
          <w:t>onos@IP-ONOS</w:t>
        </w:r>
      </w:hyperlink>
    </w:p>
    <w:p>
      <w:pPr>
        <w:pStyle w:val="ListParagraph"/>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 descr=""/>
                    <pic:cNvPicPr>
                      <a:picLocks noChangeAspect="1" noChangeArrowheads="1"/>
                    </pic:cNvPicPr>
                  </pic:nvPicPr>
                  <pic:blipFill>
                    <a:blip r:embed="rId24"/>
                    <a:srcRect l="22475" t="15748" r="31489" b="40314"/>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25"/>
                    <a:srcRect l="21069" t="1589" r="23017" b="41929"/>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lang w:val="en-US"/>
        </w:rPr>
      </w:pPr>
      <w:r>
        <w:rPr>
          <w:rStyle w:val="InternetLink"/>
          <w:rFonts w:eastAsia="Calibri" w:cs="Consolas" w:ascii="Consolas" w:hAnsi="Consolas"/>
          <w:color w:val="000000"/>
          <w:kern w:val="0"/>
          <w:sz w:val="22"/>
          <w:szCs w:val="22"/>
          <w:u w:val="none"/>
          <w:lang w:val="en-US" w:eastAsia="en-US" w:bidi="ar-SA"/>
        </w:rPr>
        <w:t>ovs-vsctl set-manager ptcp:IP-ONOS:6640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center"/>
        <w:rPr>
          <w:lang w:val="en-US"/>
        </w:rPr>
      </w:pPr>
      <w:r>
        <w:rPr>
          <w:rStyle w:val="InternetLink"/>
          <w:rFonts w:eastAsia="Calibri" w:cs="Consolas" w:ascii="Consolas" w:hAnsi="Consolas"/>
          <w:color w:val="CE181E"/>
          <w:kern w:val="0"/>
          <w:sz w:val="22"/>
          <w:szCs w:val="22"/>
          <w:u w:val="none"/>
          <w:lang w:val="en-US" w:eastAsia="en-US" w:bidi="ar-SA"/>
        </w:rPr>
        <w:t>NOTA: ESTA PARTE PREVISIBLEMENTE HABRIA QUE CAMBIARLA EN CASO DE QUE SE SOLUCIONE EL ERROR DE LA NO-CONEXION Y FUERA PORQUE HACEMOS ALGO MAL NOSOTROS</w:t>
      </w:r>
    </w:p>
    <w:p>
      <w:pPr>
        <w:pStyle w:val="Normal"/>
        <w:jc w:val="center"/>
        <w:rPr>
          <w:rStyle w:val="InternetLink"/>
          <w:rFonts w:ascii="Consolas" w:hAnsi="Consolas" w:eastAsia="Calibri" w:cs="Consolas"/>
          <w:color w:val="000000"/>
          <w:kern w:val="0"/>
          <w:sz w:val="22"/>
          <w:szCs w:val="22"/>
          <w:u w:val="none"/>
          <w:lang w:val="en-US" w:eastAsia="en-US" w:bidi="ar-SA"/>
        </w:rPr>
      </w:pPr>
      <w:r>
        <w:rPr>
          <w:lang w:val="en-US"/>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26"/>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2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9" descr=""/>
                    <pic:cNvPicPr>
                      <a:picLocks noChangeAspect="1" noChangeArrowheads="1"/>
                    </pic:cNvPicPr>
                  </pic:nvPicPr>
                  <pic:blipFill>
                    <a:blip r:embed="rId2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A continuación, activamos las aplicaciones necesarias y comprobamos en el controlador que se han activado correctamente: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8"/>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TextBody"/>
        <w:spacing w:before="150" w:after="0"/>
        <w:rPr/>
      </w:pPr>
      <w:r>
        <w:rPr>
          <w:rFonts w:eastAsia="Calibri"/>
          <w:color w:val="000000"/>
        </w:rPr>
        <w:t>Tambien se observa que 1 minuto después se notifica que el enlace ha sido reestablecido permitiendo de nuevo el envío de los 7 pings.</w:t>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2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2"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19050</wp:posOffset>
            </wp:positionH>
            <wp:positionV relativeFrom="paragraph">
              <wp:posOffset>268605</wp:posOffset>
            </wp:positionV>
            <wp:extent cx="5400040" cy="3035935"/>
            <wp:effectExtent l="0" t="0" r="0" b="0"/>
            <wp:wrapSquare wrapText="largest"/>
            <wp:docPr id="29"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CE181E"/>
        </w:rPr>
        <w:t xml:space="preserve">EXPLICAR DIFERENCIAS ENTRE LAS 2 CAPTURAS  </w:t>
      </w:r>
      <w:r>
        <w:rPr>
          <w:rFonts w:eastAsia="Calibri"/>
          <w:color w:val="CE181E"/>
        </w:rPr>
        <w:t>(CUANDO LAS RECORTE QUE NO VEO QUE PONE JAJA)</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3"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3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7"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3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3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9"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statsshow</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t>4.2.1.2 Banco de pruebas</w:t>
      </w:r>
    </w:p>
    <w:p>
      <w:pPr>
        <w:pStyle w:val="TextBody"/>
        <w:rPr/>
      </w:pPr>
      <w:r>
        <w:rPr/>
        <w:t>En este caso, dado que la aplicación es muy sencilla únicamente se va a poner en marcha la aplicación y enviar una serie de pings para comprobar que se recogen las estadísticas correctamente.</w:t>
      </w:r>
    </w:p>
    <w:p>
      <w:pPr>
        <w:pStyle w:val="TextBody"/>
        <w:rPr/>
      </w:pPr>
      <w:r>
        <w:rPr/>
        <w:t>En concreto, 2 hosts, Alpine-1 y Alpine-2, van a enviar pings a Alpine-3.</w:t>
      </w:r>
    </w:p>
    <w:p>
      <w:pPr>
        <w:pStyle w:val="TextBody"/>
        <w:rPr/>
      </w:pPr>
      <w:r>
        <w:rPr/>
      </w:r>
    </w:p>
    <w:p>
      <w:pPr>
        <w:pStyle w:val="TextBody"/>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3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5"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rPr/>
      </w:pPr>
      <w:r>
        <w:rPr/>
        <w:t>Esperamos que transcurran un par de iteraciones de la tarea programada y comprobamos en el controlador los parámetros recogidos por la aplicación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42">
            <wp:simplePos x="0" y="0"/>
            <wp:positionH relativeFrom="column">
              <wp:posOffset>-181610</wp:posOffset>
            </wp:positionH>
            <wp:positionV relativeFrom="paragraph">
              <wp:posOffset>-266700</wp:posOffset>
            </wp:positionV>
            <wp:extent cx="6299200" cy="3258185"/>
            <wp:effectExtent l="0" t="0" r="0" b="0"/>
            <wp:wrapSquare wrapText="largest"/>
            <wp:docPr id="38"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pic:cNvPicPr>
                      <a:picLocks noChangeAspect="1" noChangeArrowheads="1"/>
                    </pic:cNvPicPr>
                  </pic:nvPicPr>
                  <pic:blipFill>
                    <a:blip r:embed="rId41"/>
                    <a:srcRect l="25925" t="21338" r="12829" b="22298"/>
                    <a:stretch>
                      <a:fillRect/>
                    </a:stretch>
                  </pic:blipFill>
                  <pic:spPr bwMode="auto">
                    <a:xfrm>
                      <a:off x="0" y="0"/>
                      <a:ext cx="6299200" cy="3258185"/>
                    </a:xfrm>
                    <a:prstGeom prst="rect">
                      <a:avLst/>
                    </a:prstGeom>
                  </pic:spPr>
                </pic:pic>
              </a:graphicData>
            </a:graphic>
          </wp:anchor>
        </w:drawing>
      </w:r>
    </w:p>
    <w:p>
      <w:pPr>
        <w:pStyle w:val="TextBody"/>
        <w:rPr/>
      </w:pPr>
      <w:r>
        <w:rPr/>
        <w:t xml:space="preserve">Tal y como se puede observar, en primer lugar se notifica el dispositivo y a continuación se recorren todos los puertos que lo conforman. </w:t>
      </w:r>
    </w:p>
    <w:p>
      <w:pPr>
        <w:pStyle w:val="TextBody"/>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TextBody"/>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TextBody"/>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w:t>
      </w:r>
      <w:r>
        <w:rPr>
          <w:i w:val="false"/>
          <w:iCs w:val="false"/>
        </w:rPr>
        <w:t>Como se han dejado 2 iteraciones de la aplicación, y el ping se ha mantenido durante todo el tiempo estas estadísticas deben ser la mitad de las totales, algo que se cumple, por tanto se concluye que la aplicación funciona correctamente.</w:t>
      </w:r>
    </w:p>
    <w:p>
      <w:pPr>
        <w:pStyle w:val="TextBody"/>
        <w:rPr>
          <w:i w:val="false"/>
          <w:i w:val="false"/>
          <w:iCs w:val="false"/>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4.2.2 Aplicación detectHost</w:t>
      </w:r>
    </w:p>
    <w:p>
      <w:pPr>
        <w:pStyle w:val="TextBody"/>
        <w:rPr/>
      </w:pPr>
      <w:r>
        <w:rPr/>
        <w:t xml:space="preserve">El objetivo de esta aplicación es conocer todos los hosts que tenemos conectados a los Open vSwitch de la red. </w:t>
      </w:r>
    </w:p>
    <w:p>
      <w:pPr>
        <w:pStyle w:val="TextBody"/>
        <w:rPr/>
      </w:pPr>
      <w:r>
        <w:rPr/>
        <w:t xml:space="preserve">Hay que resaltar que para el buen funcionamiento de la aplicación es necesario instalar una aplicación predefinida en el controlador a parte de las habituales ya comentadas, esta es la app </w:t>
      </w:r>
      <w:r>
        <w:rPr/>
        <w:t>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w:t>
      </w:r>
      <w:r>
        <w:rPr>
          <w:i w:val="false"/>
          <w:iCs w:val="false"/>
        </w:rPr>
        <w:t xml:space="preserve">Es esta aplicación la que registra este servicio. El código de la aplicación puede encontrarse en la siguiente ruta </w:t>
      </w:r>
      <w:r>
        <w:rPr>
          <w:i/>
          <w:iCs/>
        </w:rPr>
        <w:t>home/onos/</w:t>
      </w:r>
      <w:r>
        <w:rPr>
          <w:i/>
          <w:iCs/>
        </w:rPr>
        <w:t>providers/hostprobing</w:t>
      </w:r>
    </w:p>
    <w:p>
      <w:pPr>
        <w:pStyle w:val="TextBody"/>
        <w:rPr>
          <w:i w:val="false"/>
          <w:i w:val="false"/>
          <w:iCs w:val="false"/>
        </w:rPr>
      </w:pPr>
      <w:r>
        <w:rPr>
          <w:i w:val="false"/>
          <w:iCs w:val="false"/>
        </w:rPr>
        <w:t>En el fichero BUILD se registra la aplicación tal y como se ve en la siguiente Ilustración</w:t>
      </w:r>
    </w:p>
    <w:p>
      <w:pPr>
        <w:pStyle w:val="TextBody"/>
        <w:rPr>
          <w:i w:val="false"/>
          <w:i w:val="false"/>
          <w:iCs w:val="false"/>
        </w:rPr>
      </w:pPr>
      <w:r>
        <w:rPr>
          <w:i w:val="false"/>
          <w:iCs w:val="fals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00040" cy="3035935"/>
            <wp:effectExtent l="0" t="0" r="0" b="0"/>
            <wp:wrapSquare wrapText="largest"/>
            <wp:docPr id="3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1"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i w:val="false"/>
          <w:i w:val="false"/>
          <w:iCs w:val="false"/>
        </w:rPr>
      </w:pPr>
      <w:r>
        <w:rPr/>
      </w:r>
    </w:p>
    <w:p>
      <w:pPr>
        <w:pStyle w:val="TextBody"/>
        <w:rPr/>
      </w:pPr>
      <w:r>
        <w:rPr>
          <w:i w:val="false"/>
          <w:iCs w:val="false"/>
        </w:rPr>
        <w:t>m</w:t>
      </w:r>
      <w:r>
        <w:rPr>
          <w:i w:val="false"/>
          <w:iCs w:val="false"/>
        </w:rPr>
        <w:t xml:space="preserve">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TextBody"/>
        <w:rPr>
          <w:i w:val="false"/>
          <w:i w:val="false"/>
          <w:iCs w:val="false"/>
        </w:rPr>
      </w:pPr>
      <w:r>
        <w:rPr/>
      </w:r>
    </w:p>
    <w:p>
      <w:pPr>
        <w:pStyle w:val="TextBody"/>
        <w:rPr/>
      </w:pPr>
      <w:r>
        <w:rPr>
          <w:i w:val="false"/>
          <w:iCs w:val="false"/>
        </w:rPr>
        <w:t>C</w:t>
      </w:r>
      <w:r>
        <w:rPr>
          <w:i w:val="false"/>
          <w:iCs w:val="false"/>
        </w:rPr>
        <w:t xml:space="preserve">entrandonos ya en la aplicación </w:t>
      </w:r>
      <w:r>
        <w:rPr>
          <w:i/>
          <w:iCs/>
        </w:rPr>
        <w:t>detectHost</w:t>
      </w:r>
      <w:r>
        <w:rPr>
          <w:i w:val="false"/>
          <w:iCs w:val="false"/>
        </w:rPr>
        <w:t xml:space="preserve"> vemos que se puede dividir en 2 partes:</w:t>
      </w:r>
    </w:p>
    <w:p>
      <w:pPr>
        <w:pStyle w:val="TextBody"/>
        <w:rPr/>
      </w:pPr>
      <w:r>
        <w:rPr/>
        <w:t>4.2.2.1 Tarea repetida</w:t>
      </w:r>
    </w:p>
    <w:p>
      <w:pPr>
        <w:pStyle w:val="TextBody"/>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t xml:space="preserve">Finalmente, recordar que es necesario en el método </w:t>
      </w:r>
      <w:r>
        <w:rPr>
          <w:i/>
          <w:iCs/>
        </w:rPr>
        <w:t>deactivate</w:t>
      </w:r>
      <w:r>
        <w:rPr/>
        <w:t xml:space="preserve"> cancelar los 2 temporizadores creados para evitar que se queden residuales.</w:t>
      </w:r>
    </w:p>
    <w:p>
      <w:pPr>
        <w:pStyle w:val="TextBody"/>
        <w:rPr/>
      </w:pPr>
      <w:r>
        <w:rPr/>
        <w:t>4.2.2.2 Listener</w:t>
      </w:r>
    </w:p>
    <w:p>
      <w:pPr>
        <w:pStyle w:val="TextBody"/>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TextBody"/>
        <w:jc w:val="left"/>
        <w:rPr/>
      </w:pPr>
      <w:r>
        <w:rPr/>
        <w:t>Destacar que como HostListener viene definido como una interfaz es necesario instanciarlo previamente de la forma que procede:</w:t>
      </w:r>
    </w:p>
    <w:p>
      <w:pPr>
        <w:pStyle w:val="TextBody"/>
        <w:jc w:val="center"/>
        <w:rPr/>
      </w:pPr>
      <w:r>
        <w:rPr>
          <w:lang w:val="en-US"/>
        </w:rPr>
        <w:t>private final HostListener hostListener = new InternalHostListener();</w:t>
      </w:r>
    </w:p>
    <w:p>
      <w:pPr>
        <w:pStyle w:val="TextBody"/>
        <w:jc w:val="center"/>
        <w:rPr>
          <w:lang w:val="en-US"/>
        </w:rPr>
      </w:pPr>
      <w:r>
        <w:rPr/>
      </w:r>
    </w:p>
    <w:p>
      <w:pPr>
        <w:pStyle w:val="TextBody"/>
        <w:jc w:val="left"/>
        <w:rPr/>
      </w:pPr>
      <w:r>
        <w:rPr>
          <w:lang w:val="en-US"/>
        </w:rPr>
        <w:t>4.2.2.3 Banco de pruebas</w:t>
      </w:r>
    </w:p>
    <w:p>
      <w:pPr>
        <w:pStyle w:val="TextBody"/>
        <w:jc w:val="left"/>
        <w:rPr>
          <w:lang w:val="en-US"/>
        </w:rPr>
      </w:pPr>
      <w:r>
        <w:rPr>
          <w:color w:val="CE181E"/>
        </w:rPr>
      </w:r>
      <w:r>
        <w:br w:type="page"/>
      </w:r>
    </w:p>
    <w:p>
      <w:pPr>
        <w:pStyle w:val="TextBody"/>
        <w:rPr/>
      </w:pPr>
      <w:r>
        <w:rPr/>
        <w:t>4.2.3 Aplicación detectHostBan</w:t>
      </w:r>
    </w:p>
    <w:p>
      <w:pPr>
        <w:pStyle w:val="TextBody"/>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TextBody"/>
        <w:jc w:val="left"/>
        <w:rPr/>
      </w:pPr>
      <w:r>
        <w:rPr/>
        <w:t>Este método crea 2 reglas de flujo en el Open vSwitch,:</w:t>
      </w:r>
    </w:p>
    <w:p>
      <w:pPr>
        <w:pStyle w:val="TextBody"/>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TextBody"/>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t>Mayor seguridad ya que los dispostivos están separados en diferentes Vlan, por tanto su comunicación está mas restringida</w:t>
      </w:r>
    </w:p>
    <w:p>
      <w:pPr>
        <w:pStyle w:val="TextBody"/>
        <w:numPr>
          <w:ilvl w:val="0"/>
          <w:numId w:val="11"/>
        </w:numPr>
        <w:jc w:val="left"/>
        <w:rPr/>
      </w:pPr>
      <w:r>
        <w:rPr/>
        <w:t>Control del tráfico broadcast, ya que entre subredes no se produce.</w:t>
      </w:r>
    </w:p>
    <w:p>
      <w:pPr>
        <w:pStyle w:val="TextBody"/>
        <w:ind w:left="720" w:hanging="0"/>
        <w:jc w:val="left"/>
        <w:rPr/>
      </w:pPr>
      <w:r>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TextBody"/>
        <w:rPr/>
      </w:pPr>
      <w:r>
        <w:rPr/>
        <w:t>4.3.2.1.1 Host añadido a la red</w:t>
      </w:r>
    </w:p>
    <w:p>
      <w:pPr>
        <w:pStyle w:val="TextBody"/>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TextBody"/>
        <w:rPr/>
      </w:pPr>
      <w:r>
        <w:rPr/>
        <w:t>En el caso de que si tenga una VLAN se hace una distinción en función del valor recibido.</w:t>
      </w:r>
    </w:p>
    <w:p>
      <w:pPr>
        <w:pStyle w:val="TextBody"/>
        <w:numPr>
          <w:ilvl w:val="0"/>
          <w:numId w:val="17"/>
        </w:numPr>
        <w:rPr/>
      </w:pPr>
      <w:r>
        <w:rPr/>
        <w:t>Si el valor es cualquier entero distinto a 0, significa que quien se ha conectado es un host. El procedimiento a seguir es el siguiente:</w:t>
      </w:r>
    </w:p>
    <w:p>
      <w:pPr>
        <w:pStyle w:val="TextBody"/>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TextBody"/>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t>Si el valor es 0 significa que quien se ha conectado es un router. El procedimiento en este caso varía siendo el siguiente:</w:t>
      </w:r>
    </w:p>
    <w:p>
      <w:pPr>
        <w:pStyle w:val="TextBody"/>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TextBody"/>
        <w:rPr/>
      </w:pPr>
      <w:r>
        <w:rPr/>
      </w:r>
    </w:p>
    <w:p>
      <w:pPr>
        <w:pStyle w:val="TextBody"/>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TextBody"/>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TextBody"/>
        <w:rPr/>
      </w:pPr>
      <w:r>
        <w:rPr/>
        <w:t>Finalmente, instalamos la regla en la tabla 1 con el tratamiento previo.</w:t>
      </w:r>
    </w:p>
    <w:p>
      <w:pPr>
        <w:pStyle w:val="TextBody"/>
        <w:rPr/>
      </w:pPr>
      <w:r>
        <w:rPr/>
      </w:r>
    </w:p>
    <w:p>
      <w:pPr>
        <w:pStyle w:val="TextBody"/>
        <w:rPr>
          <w:color w:val="CE181E"/>
        </w:rPr>
      </w:pPr>
      <w:r>
        <w:rPr>
          <w:color w:val="CE181E"/>
        </w:rPr>
        <w:t xml:space="preserve">FALTA EXPLICAR LAS 2 REGLAS QUE SELECCIONAN EL TRAFICO ARP, PERO TENGO QUE DARLE UNA VUELTA QUE AUN NO LAS ENTIENDO </w:t>
      </w:r>
    </w:p>
    <w:p>
      <w:pPr>
        <w:pStyle w:val="TextBody"/>
        <w:rPr/>
      </w:pPr>
      <w:r>
        <w:rPr/>
      </w:r>
    </w:p>
    <w:p>
      <w:pPr>
        <w:pStyle w:val="TextBody"/>
        <w:rPr/>
      </w:pPr>
      <w:r>
        <w:rPr/>
      </w:r>
    </w:p>
    <w:p>
      <w:pPr>
        <w:pStyle w:val="TextBody"/>
        <w:rPr>
          <w:color w:val="000000"/>
        </w:rPr>
      </w:pPr>
      <w:r>
        <w:rPr>
          <w:color w:val="000000"/>
        </w:rPr>
        <w:t>4.3.2.1.2 Host eliminado de la red</w:t>
      </w:r>
    </w:p>
    <w:p>
      <w:pPr>
        <w:pStyle w:val="TextBody"/>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pPr>
      <w:r>
        <w:rPr/>
      </w:r>
    </w:p>
    <w:p>
      <w:pPr>
        <w:pStyle w:val="TextBody"/>
        <w:rPr>
          <w:color w:val="000000"/>
        </w:rPr>
      </w:pPr>
      <w:r>
        <w:rPr>
          <w:color w:val="000000"/>
        </w:rPr>
        <w:t>4.3.2.2.2 Ficheros auxiliares</w:t>
      </w:r>
    </w:p>
    <w:p>
      <w:pPr>
        <w:pStyle w:val="TextBody"/>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TextBody"/>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TextBody"/>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eastAsia="Calibri"/>
          <w:color w:val="000000"/>
        </w:rPr>
      </w:pPr>
      <w:r>
        <w:rPr>
          <w:rFonts w:eastAsia="Calibri"/>
          <w:color w:val="000000"/>
        </w:rPr>
        <w:t>Un ejemplo de uso podría ser el siguiente:</w:t>
      </w:r>
    </w:p>
    <w:p>
      <w:pPr>
        <w:pStyle w:val="TextBody"/>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TextBody"/>
        <w:rPr>
          <w:rFonts w:eastAsia="Calibri"/>
          <w:color w:val="000000"/>
        </w:rPr>
      </w:pPr>
      <w:r>
        <w:rPr>
          <w:rFonts w:eastAsia="Calibri"/>
          <w:color w:val="000000"/>
        </w:rPr>
        <w:t>En este caso se le añade al host cuya MAC acaba en :03 la VLAN 2.</w:t>
      </w:r>
    </w:p>
    <w:p>
      <w:pPr>
        <w:pStyle w:val="TextBody"/>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eastAsia="Calibri"/>
          <w:color w:val="000000"/>
        </w:rPr>
      </w:pPr>
      <w:r>
        <w:rPr>
          <w:rFonts w:eastAsia="Calibri"/>
          <w:color w:val="000000"/>
        </w:rPr>
      </w:r>
    </w:p>
    <w:p>
      <w:pPr>
        <w:pStyle w:val="TextBody"/>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eastAsia="Calibri"/>
          <w:color w:val="000000"/>
        </w:rPr>
      </w:pPr>
      <w:r>
        <w:rPr>
          <w:rFonts w:eastAsia="Calibri"/>
          <w:color w:val="000000"/>
        </w:rPr>
        <w:t>Un ejemplo de uso es:</w:t>
      </w:r>
    </w:p>
    <w:p>
      <w:pPr>
        <w:pStyle w:val="TextBody"/>
        <w:rPr>
          <w:rFonts w:eastAsia="Calibri"/>
          <w:color w:val="000000"/>
        </w:rPr>
      </w:pPr>
      <w:r>
        <w:rPr>
          <w:rFonts w:eastAsia="Calibri"/>
          <w:color w:val="000000"/>
        </w:rPr>
        <w:tab/>
        <w:t>remove-Mac-Vlan 00:00:00:00:00:03 2</w:t>
      </w:r>
    </w:p>
    <w:p>
      <w:pPr>
        <w:pStyle w:val="TextBody"/>
        <w:rPr>
          <w:rFonts w:eastAsia="Calibri"/>
          <w:color w:val="000000"/>
        </w:rPr>
      </w:pPr>
      <w:r>
        <w:rPr>
          <w:rFonts w:eastAsia="Calibri"/>
          <w:color w:val="000000"/>
        </w:rPr>
      </w:r>
    </w:p>
    <w:p>
      <w:pPr>
        <w:pStyle w:val="TextBody"/>
        <w:rPr/>
      </w:pPr>
      <w:r>
        <w:rPr>
          <w:rFonts w:eastAsia="Calibri"/>
          <w:color w:val="000000"/>
        </w:rPr>
        <w:t>En este caso hemos borrado la correspondencia creada en el ejemplo anterior.</w:t>
      </w:r>
    </w:p>
    <w:p>
      <w:pPr>
        <w:pStyle w:val="TextBody"/>
        <w:rPr>
          <w:rFonts w:eastAsia="Calibri"/>
          <w:color w:val="000000"/>
        </w:rPr>
      </w:pPr>
      <w:r>
        <w:rPr>
          <w:rFonts w:eastAsia="Calibri"/>
          <w:color w:val="000000"/>
        </w:rPr>
      </w:r>
    </w:p>
    <w:p>
      <w:pPr>
        <w:pStyle w:val="TextBody"/>
        <w:rPr/>
      </w:pPr>
      <w:r>
        <w:rPr>
          <w:color w:val="000000"/>
        </w:rPr>
        <w:t>4.4 Aplicación fwdBalanceo</w:t>
      </w:r>
    </w:p>
    <w:p>
      <w:pPr>
        <w:pStyle w:val="TextBody"/>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
                    <pic:cNvPicPr>
                      <a:picLocks noChangeAspect="1" noChangeArrowheads="1"/>
                    </pic:cNvPicPr>
                  </pic:nvPicPr>
                  <pic:blipFill>
                    <a:blip r:embed="rId43"/>
                    <a:srcRect l="26608" t="15861" r="27873" b="39247"/>
                    <a:stretch>
                      <a:fillRect/>
                    </a:stretch>
                  </pic:blipFill>
                  <pic:spPr bwMode="auto">
                    <a:xfrm>
                      <a:off x="0" y="0"/>
                      <a:ext cx="5398135" cy="2991485"/>
                    </a:xfrm>
                    <a:prstGeom prst="rect">
                      <a:avLst/>
                    </a:prstGeom>
                  </pic:spPr>
                </pic:pic>
              </a:graphicData>
            </a:graphic>
          </wp:anchor>
        </w:drawing>
      </w:r>
    </w:p>
    <w:p>
      <w:pPr>
        <w:pStyle w:val="TextBody"/>
        <w:rPr>
          <w:color w:val="000000"/>
        </w:rPr>
      </w:pPr>
      <w:r>
        <w:rPr>
          <w:color w:val="000000"/>
        </w:rPr>
      </w:r>
    </w:p>
    <w:p>
      <w:pPr>
        <w:pStyle w:val="TextBody"/>
        <w:rPr/>
      </w:pPr>
      <w:r>
        <w:rPr>
          <w:color w:val="000000"/>
        </w:rPr>
        <w:t>Como vemos, tenemos 2 open V switch conectados por 4 enlaces que será el punto donde realizaremos el balanceo de carga entre las 2 subredes que conectan 4 hosts cada una</w:t>
      </w:r>
    </w:p>
    <w:p>
      <w:pPr>
        <w:pStyle w:val="TextBody"/>
        <w:rPr>
          <w:color w:val="000000"/>
        </w:rPr>
      </w:pPr>
      <w:r>
        <w:rPr>
          <w:color w:val="000000"/>
        </w:rPr>
      </w:r>
    </w:p>
    <w:p>
      <w:pPr>
        <w:pStyle w:val="TextBody"/>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9"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TextBody"/>
        <w:rPr>
          <w:color w:val="CE181E"/>
        </w:rPr>
      </w:pPr>
      <w:r>
        <w:rPr>
          <w:color w:val="CE181E"/>
        </w:rPr>
        <w:t>REMARCAR LOS CAMBIOS MODIFICANDO LA CAPTURA</w:t>
      </w:r>
    </w:p>
    <w:p>
      <w:pPr>
        <w:pStyle w:val="TextBody"/>
        <w:rPr/>
      </w:pPr>
      <w:r>
        <w:rPr/>
      </w:r>
    </w:p>
    <w:p>
      <w:pPr>
        <w:pStyle w:val="TextBody"/>
        <w:rPr/>
      </w:pPr>
      <w:r>
        <w:rPr/>
      </w:r>
    </w:p>
    <w:p>
      <w:pPr>
        <w:pStyle w:val="TextBody"/>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TextBody"/>
        <w:rPr/>
      </w:pPr>
      <w:r>
        <w:rPr>
          <w:color w:val="000000"/>
        </w:rPr>
        <w:t>4.4.1 Explicación teórica</w:t>
      </w:r>
    </w:p>
    <w:p>
      <w:pPr>
        <w:pStyle w:val="TextBody"/>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0" descr=""/>
                    <pic:cNvPicPr>
                      <a:picLocks noChangeAspect="1" noChangeArrowheads="1"/>
                    </pic:cNvPicPr>
                  </pic:nvPicPr>
                  <pic:blipFill>
                    <a:blip r:embed="rId45"/>
                    <a:stretch>
                      <a:fillRect/>
                    </a:stretch>
                  </pic:blipFill>
                  <pic:spPr bwMode="auto">
                    <a:xfrm>
                      <a:off x="0" y="0"/>
                      <a:ext cx="3148330" cy="2915285"/>
                    </a:xfrm>
                    <a:prstGeom prst="rect">
                      <a:avLst/>
                    </a:prstGeom>
                  </pic:spPr>
                </pic:pic>
              </a:graphicData>
            </a:graphic>
          </wp:inline>
        </w:drawing>
      </w:r>
      <w:r>
        <w:rPr>
          <w:color w:val="091E42"/>
        </w:rPr>
        <w:t> </w:t>
      </w:r>
    </w:p>
    <w:p>
      <w:pPr>
        <w:pStyle w:val="TextBody"/>
        <w:rPr/>
      </w:pPr>
      <w:r>
        <w:rPr/>
      </w:r>
    </w:p>
    <w:p>
      <w:pPr>
        <w:pStyle w:val="TextBody"/>
        <w:rPr>
          <w:color w:val="000000"/>
        </w:rPr>
      </w:pPr>
      <w:r>
        <w:rPr>
          <w:color w:val="000000"/>
        </w:rPr>
        <w:t>Tal y como se vem un grupo está formado por un tipo. En concreto, hay 4 tipos diferentes que puede tener que son:</w:t>
      </w:r>
    </w:p>
    <w:p>
      <w:pPr>
        <w:pStyle w:val="TextBody"/>
        <w:numPr>
          <w:ilvl w:val="0"/>
          <w:numId w:val="14"/>
        </w:numPr>
        <w:rPr>
          <w:color w:val="000000"/>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TextBody"/>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TextBody"/>
        <w:rPr>
          <w:color w:val="000000"/>
        </w:rPr>
      </w:pPr>
      <w:r>
        <w:rPr>
          <w:color w:val="000000"/>
        </w:rPr>
      </w:r>
    </w:p>
    <w:p>
      <w:pPr>
        <w:pStyle w:val="TextBody"/>
        <w:rPr>
          <w:color w:val="000000"/>
        </w:rPr>
      </w:pPr>
      <w:r>
        <w:rPr>
          <w:color w:val="000000"/>
        </w:rPr>
      </w:r>
    </w:p>
    <w:p>
      <w:pPr>
        <w:pStyle w:val="TextBody"/>
        <w:rPr/>
      </w:pPr>
      <w:r>
        <w:rPr>
          <w:color w:val="000000"/>
        </w:rPr>
        <w:t>4.4.2 Método activate</w:t>
      </w:r>
    </w:p>
    <w:p>
      <w:pPr>
        <w:pStyle w:val="TextBody"/>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color w:val="000000"/>
        </w:rPr>
        <w:t>Por tanto, nada más activar la aplicación creamos el primer grupo. Como el proceso puede parecer un poco complejo se va a explicar detalladamente.:</w:t>
      </w:r>
    </w:p>
    <w:p>
      <w:pPr>
        <w:pStyle w:val="TextBody"/>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TextBody"/>
        <w:rPr>
          <w:lang w:val="en-US"/>
        </w:rPr>
      </w:pPr>
      <w:r>
        <w:rPr>
          <w:lang w:val="en-US"/>
        </w:rPr>
      </w:r>
    </w:p>
    <w:p>
      <w:pPr>
        <w:pStyle w:val="TextBody"/>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TextBody"/>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TextBody"/>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46">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7">
        <w:r>
          <w:rPr>
            <w:rStyle w:val="InternetLink"/>
          </w:rPr>
          <w:t>https://openzen.wordpress.com/2015/02/12/historia-del-sdn/</w:t>
        </w:r>
      </w:hyperlink>
    </w:p>
    <w:p>
      <w:pPr>
        <w:pStyle w:val="Normal"/>
        <w:rPr/>
      </w:pPr>
      <w:hyperlink r:id="rId48">
        <w:r>
          <w:rPr>
            <w:rStyle w:val="InternetLink"/>
          </w:rPr>
          <w:t>https://www.sdxcentral.com/networking/sdn/definitions/what-the-definition-of-software-defined-networking-sdn/</w:t>
        </w:r>
      </w:hyperlink>
    </w:p>
    <w:p>
      <w:pPr>
        <w:pStyle w:val="Normal"/>
        <w:rPr/>
      </w:pPr>
      <w:hyperlink r:id="rId49">
        <w:r>
          <w:rPr>
            <w:rStyle w:val="InternetLink"/>
          </w:rPr>
          <w:t>https://blogthinkbig.com/sdn-software-defined-networking-cambiando-de-paradigma-en-la-red</w:t>
        </w:r>
      </w:hyperlink>
    </w:p>
    <w:p>
      <w:pPr>
        <w:pStyle w:val="Normal"/>
        <w:rPr/>
      </w:pPr>
      <w:hyperlink r:id="rId50">
        <w:r>
          <w:rPr>
            <w:rStyle w:val="InternetLink"/>
          </w:rPr>
          <w:t>https://computingforgeeks.com/how-to-install-gns3-on-fedora-29-fedora-28/</w:t>
        </w:r>
      </w:hyperlink>
    </w:p>
    <w:p>
      <w:pPr>
        <w:pStyle w:val="Normal"/>
        <w:rPr/>
      </w:pPr>
      <w:hyperlink r:id="rId51">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2">
        <w:r>
          <w:rPr>
            <w:rStyle w:val="InternetLink"/>
          </w:rPr>
          <w:t>https://floodlight.atlassian.net/wiki/spaces/floodlightcontroller/pages/7995427/How+to+Work+with+Fast-Failover+OpenFlow+Groups</w:t>
        </w:r>
      </w:hyperlink>
    </w:p>
    <w:sectPr>
      <w:footerReference w:type="default" r:id="rId53"/>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13T12:43:00Z" w:initials="R">
    <w:p>
      <w:r>
        <w:rPr>
          <w:rFonts w:ascii="Liberation Serif" w:hAnsi="Liberation Serif" w:eastAsia="DejaVu Sans" w:cs="DejaVu Sans"/>
          <w:sz w:val="24"/>
          <w:szCs w:val="24"/>
          <w:lang w:val="en-US" w:eastAsia="en-US" w:bidi="en-US"/>
        </w:rPr>
        <w:t>Méteme aquí una referencia a una guía de instalación de Fedora y un poco de texto diciendo: “el usuario principiante interesado en conocer más detalles sobre la instalación de Fedora 29, es instado a leer el manual de instalación XXXX”</w:t>
      </w:r>
    </w:p>
  </w:comment>
  <w:comment w:id="1" w:author="Rubén" w:date="2019-06-13T12:43:00Z" w:initials="R">
    <w:p>
      <w:r>
        <w:rPr>
          <w:rFonts w:ascii="Liberation Serif" w:hAnsi="Liberation Serif" w:eastAsia="DejaVu Sans" w:cs="DejaVu Sans"/>
          <w:sz w:val="24"/>
          <w:szCs w:val="24"/>
          <w:lang w:val="en-US" w:eastAsia="en-US" w:bidi="en-US"/>
        </w:rPr>
        <w:t>En realidad las figuras es bueno que lasreferencies con número y que las pongas un pie de figura.</w:t>
      </w:r>
    </w:p>
  </w:comment>
  <w:comment w:id="2" w:author="Unknown Author" w:date="2019-06-14T13:19:52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12:43): "..."</w:t>
      </w:r>
    </w:p>
    <w:p>
      <w:r>
        <w:rPr>
          <w:rFonts w:ascii="Liberation Serif" w:hAnsi="Liberation Serif" w:eastAsia="DejaVu Sans" w:cs="DejaVu Sans"/>
          <w:sz w:val="20"/>
          <w:szCs w:val="24"/>
          <w:lang w:val="es-ES" w:eastAsia="en-US" w:bidi="ar-SA"/>
        </w:rPr>
        <w:t>Lo se :) pero en openoffice no se hacerlo, asi que para que no se me olvide lo puse asi y en word lo cambio</w:t>
      </w:r>
    </w:p>
    <w:p>
      <w:r>
        <w:rPr>
          <w:rFonts w:ascii="Liberation Serif" w:hAnsi="Liberation Serif" w:eastAsia="DejaVu Sans" w:cs="DejaVu Sans"/>
          <w:sz w:val="24"/>
          <w:szCs w:val="24"/>
          <w:lang w:val="en-US" w:eastAsia="en-US" w:bidi="en-US"/>
        </w:rPr>
      </w:r>
    </w:p>
  </w:comment>
  <w:comment w:id="3" w:author="Rubén" w:date="2019-06-13T12:47:00Z" w:initials="R">
    <w:p>
      <w:r>
        <w:rPr>
          <w:rFonts w:ascii="Liberation Serif" w:hAnsi="Liberation Serif" w:eastAsia="DejaVu Sans" w:cs="DejaVu Sans"/>
          <w:sz w:val="24"/>
          <w:szCs w:val="24"/>
          <w:lang w:val="en-US" w:eastAsia="en-US" w:bidi="en-US"/>
        </w:rPr>
        <w:t>Llámalo siempre figuras (preferible) o ilustraciones, pero siempre igual</w:t>
      </w:r>
    </w:p>
  </w:comment>
  <w:comment w:id="4" w:author="Rubén" w:date="2019-06-13T12:54:00Z" w:initials="R">
    <w:p>
      <w:r>
        <w:rPr>
          <w:rFonts w:ascii="Liberation Serif" w:hAnsi="Liberation Serif" w:eastAsia="DejaVu Sans" w:cs="DejaVu Sans"/>
          <w:sz w:val="24"/>
          <w:szCs w:val="24"/>
          <w:lang w:val="en-US" w:eastAsia="en-US" w:bidi="en-US"/>
        </w:rPr>
        <w:t>Si puedes, desinstala onos y vuelve a instalar para hacer las capturas, que queda un poco extraño…</w:t>
      </w:r>
    </w:p>
  </w:comment>
  <w:comment w:id="5" w:author="Unknown Author" w:date="2019-06-14T13:48:47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12:54): "..."</w:t>
      </w:r>
    </w:p>
    <w:p>
      <w:r>
        <w:rPr>
          <w:rFonts w:ascii="Liberation Serif" w:hAnsi="Liberation Serif" w:eastAsia="DejaVu Sans" w:cs="DejaVu Sans"/>
          <w:sz w:val="20"/>
          <w:szCs w:val="24"/>
          <w:lang w:val="es-ES" w:eastAsia="en-US" w:bidi="ar-SA"/>
        </w:rPr>
        <w:t>Ok, cuando se acabe toda la parte de programar lo hago (ahora mismo no me la juego jajaja)</w:t>
      </w:r>
    </w:p>
  </w:comment>
  <w:comment w:id="6" w:author="Rubén" w:date="2019-06-13T12:43: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egoe UI Emoji">
    <w:charset w:val="01"/>
    <w:family w:val="roman"/>
    <w:pitch w:val="variable"/>
  </w:font>
  <w:font w:name="Wingdings">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05121422"/>
    </w:sdtPr>
    <w:sdtContent>
      <w:p>
        <w:pPr>
          <w:pStyle w:val="Footer"/>
          <w:jc w:val="right"/>
          <w:rPr/>
        </w:pPr>
        <w:r>
          <w:rPr/>
          <w:fldChar w:fldCharType="begin"/>
        </w:r>
        <w:r>
          <w:rPr/>
          <w:instrText> PAGE </w:instrText>
        </w:r>
        <w:r>
          <w:rPr/>
          <w:fldChar w:fldCharType="separate"/>
        </w:r>
        <w:r>
          <w:rPr/>
          <w:t>58</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Revision">
    <w:name w:val="Revision"/>
    <w:uiPriority w:val="99"/>
    <w:semiHidden/>
    <w:qFormat/>
    <w:rsid w:val="00ff6e6e"/>
    <w:pPr>
      <w:widowControl/>
      <w:bidi w:val="0"/>
      <w:jc w:val="left"/>
    </w:pPr>
    <w:rPr>
      <w:rFonts w:ascii="Times New Roman" w:hAnsi="Times New Roman" w:eastAsia="Calibri" w:cs="" w:cstheme="minorBidi" w:eastAsiaTheme="minorHAnsi"/>
      <w:color w:val="auto"/>
      <w:kern w:val="0"/>
      <w:sz w:val="22"/>
      <w:szCs w:val="22"/>
      <w:lang w:val="es-ES" w:eastAsia="en-U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hyperlink" Target="https://www.solvetic.com/tutoriales/article/6199-caracteristicas-y-como-instalar-fedora-29/"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onos@IP-ONOS"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hyperlink" Target="https://es.wikipedia.org/wiki/Redes_definidas_por_software" TargetMode="External"/><Relationship Id="rId47" Type="http://schemas.openxmlformats.org/officeDocument/2006/relationships/hyperlink" Target="https://openzen.wordpress.com/2015/02/12/historia-del-sdn/" TargetMode="External"/><Relationship Id="rId48" Type="http://schemas.openxmlformats.org/officeDocument/2006/relationships/hyperlink" Target="https://www.sdxcentral.com/networking/sdn/definitions/what-the-definition-of-software-defined-networking-sdn/" TargetMode="External"/><Relationship Id="rId49" Type="http://schemas.openxmlformats.org/officeDocument/2006/relationships/hyperlink" Target="https://blogthinkbig.com/sdn-software-defined-networking-cambiando-de-paradigma-en-la-red" TargetMode="External"/><Relationship Id="rId50" Type="http://schemas.openxmlformats.org/officeDocument/2006/relationships/hyperlink" Target="https://computingforgeeks.com/how-to-install-gns3-on-fedora-29-fedora-28/" TargetMode="External"/><Relationship Id="rId51" Type="http://schemas.openxmlformats.org/officeDocument/2006/relationships/hyperlink" Target="https://riunet.upv.es/bitstream/handle/10251/16310/Art&#237;culo docente configuraci&#243;n b&#225;sica VLANs.pdf" TargetMode="External"/><Relationship Id="rId52" Type="http://schemas.openxmlformats.org/officeDocument/2006/relationships/hyperlink" Target="https://floodlight.atlassian.net/wiki/spaces/floodlightcontroller/pages/7995427/How+to+Work+with+Fast-Failover+OpenFlow+Groups" TargetMode="External"/><Relationship Id="rId53" Type="http://schemas.openxmlformats.org/officeDocument/2006/relationships/footer" Target="footer1.xml"/><Relationship Id="rId54" Type="http://schemas.openxmlformats.org/officeDocument/2006/relationships/comments" Target="comments.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Application>LibreOffice/6.1.5.2$Linux_X86_64 LibreOffice_project/10$Build-2</Application>
  <Pages>58</Pages>
  <Words>10850</Words>
  <Characters>57321</Characters>
  <CharactersWithSpaces>67959</CharactersWithSpaces>
  <Paragraphs>528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2019-06-14T19:28:56Z</dcterms:modified>
  <cp:revision>117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