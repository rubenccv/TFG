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50.png" ContentType="image/png"/>
  <Override PartName="/word/media/image44.png" ContentType="image/png"/>
  <Override PartName="/word/media/image42.png" ContentType="image/png"/>
  <Override PartName="/word/media/image41.png" ContentType="image/png"/>
  <Override PartName="/word/media/image40.png" ContentType="image/png"/>
  <Override PartName="/word/media/image15.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43.png" ContentType="image/png"/>
  <Override PartName="/word/media/image1.gif" ContentType="image/gif"/>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cs="Times New Roman"/>
          <w:b/>
          <w:b/>
          <w:sz w:val="40"/>
          <w:szCs w:val="40"/>
        </w:rPr>
      </w:pPr>
      <w:r>
        <w:rPr>
          <w:rFonts w:cs="Times New Roman"/>
          <w:b/>
          <w:sz w:val="40"/>
          <w:szCs w:val="40"/>
        </w:rPr>
        <w:drawing>
          <wp:anchor behindDoc="0" distT="0" distB="0" distL="114300" distR="122555" simplePos="0" locked="0" layoutInCell="1" allowOverlap="1" relativeHeight="2">
            <wp:simplePos x="0" y="0"/>
            <wp:positionH relativeFrom="margin">
              <wp:align>center</wp:align>
            </wp:positionH>
            <wp:positionV relativeFrom="paragraph">
              <wp:posOffset>5080</wp:posOffset>
            </wp:positionV>
            <wp:extent cx="2944495" cy="2884170"/>
            <wp:effectExtent l="0" t="0" r="0" b="0"/>
            <wp:wrapTight wrapText="bothSides">
              <wp:wrapPolygon edited="0">
                <wp:start x="-28" y="0"/>
                <wp:lineTo x="-28" y="20258"/>
                <wp:lineTo x="20589" y="20258"/>
                <wp:lineTo x="20589" y="0"/>
                <wp:lineTo x="-28" y="0"/>
              </wp:wrapPolygon>
            </wp:wrapTight>
            <wp:docPr id="1" name="Imagen 2" descr="Resultado de imagen de uv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Resultado de imagen de uva universidad"/>
                    <pic:cNvPicPr>
                      <a:picLocks noChangeAspect="1" noChangeArrowheads="1"/>
                    </pic:cNvPicPr>
                  </pic:nvPicPr>
                  <pic:blipFill>
                    <a:blip r:embed="rId2"/>
                    <a:stretch>
                      <a:fillRect/>
                    </a:stretch>
                  </pic:blipFill>
                  <pic:spPr bwMode="auto">
                    <a:xfrm>
                      <a:off x="0" y="0"/>
                      <a:ext cx="2944495" cy="2884170"/>
                    </a:xfrm>
                    <a:prstGeom prst="rect">
                      <a:avLst/>
                    </a:prstGeom>
                  </pic:spPr>
                </pic:pic>
              </a:graphicData>
            </a:graphic>
          </wp:anchor>
        </w:drawing>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pPr>
      <w:r>
        <w:rPr>
          <w:rFonts w:cs="Times New Roman"/>
          <w:b/>
          <w:sz w:val="40"/>
          <w:szCs w:val="40"/>
        </w:rPr>
        <w:t>Universidad de Valladolid</w:t>
      </w:r>
    </w:p>
    <w:p>
      <w:pPr>
        <w:pStyle w:val="Normal"/>
        <w:jc w:val="center"/>
        <w:rPr/>
      </w:pPr>
      <w:r>
        <w:rPr>
          <w:rFonts w:cs="Times New Roman"/>
          <w:sz w:val="40"/>
          <w:szCs w:val="40"/>
        </w:rPr>
        <w:t>Escuela Técnica Superior de Ingenieros de Telecomunicación (Valladolid)</w:t>
      </w:r>
    </w:p>
    <w:p>
      <w:pPr>
        <w:pStyle w:val="Normal"/>
        <w:jc w:val="center"/>
        <w:rPr/>
      </w:pPr>
      <w:r>
        <w:rPr>
          <w:rFonts w:cs="Times New Roman"/>
          <w:sz w:val="40"/>
          <w:szCs w:val="40"/>
        </w:rPr>
        <w:t>Grado de Ingeniería en Tecnologías de Telecomunicación</w:t>
      </w:r>
    </w:p>
    <w:p>
      <w:pPr>
        <w:pStyle w:val="Normal"/>
        <w:jc w:val="center"/>
        <w:rPr/>
      </w:pPr>
      <w:r>
        <w:rPr>
          <w:rFonts w:cs="Times New Roman"/>
          <w:b/>
          <w:sz w:val="40"/>
          <w:szCs w:val="40"/>
        </w:rPr>
        <w:t>Avanzando hacia una red auto-adaptativa: simulación de redes definidas por software (SDN) mediante el simulador GNS3</w:t>
      </w:r>
    </w:p>
    <w:p>
      <w:pPr>
        <w:pStyle w:val="Normal"/>
        <w:jc w:val="center"/>
        <w:rPr>
          <w:rFonts w:cs="Times New Roman"/>
          <w:b/>
          <w:b/>
          <w:sz w:val="40"/>
          <w:szCs w:val="40"/>
        </w:rPr>
      </w:pPr>
      <w:r>
        <w:rPr>
          <w:rFonts w:cs="Times New Roman"/>
          <w:b/>
          <w:sz w:val="40"/>
          <w:szCs w:val="40"/>
        </w:rPr>
      </w:r>
    </w:p>
    <w:p>
      <w:pPr>
        <w:pStyle w:val="Normal"/>
        <w:jc w:val="right"/>
        <w:rPr/>
      </w:pPr>
      <w:r>
        <w:rPr>
          <w:rFonts w:cs="Times New Roman"/>
          <w:b/>
          <w:sz w:val="24"/>
          <w:szCs w:val="24"/>
        </w:rPr>
        <w:t xml:space="preserve"> </w:t>
      </w:r>
      <w:r>
        <w:rPr>
          <w:rFonts w:cs="Times New Roman"/>
          <w:sz w:val="24"/>
          <w:szCs w:val="24"/>
        </w:rPr>
        <w:t>Alumno: Rubén Blanco Pérez</w:t>
      </w:r>
    </w:p>
    <w:p>
      <w:pPr>
        <w:pStyle w:val="Normal"/>
        <w:jc w:val="right"/>
        <w:rPr/>
      </w:pPr>
      <w:r>
        <w:rPr>
          <w:rFonts w:cs="Times New Roman"/>
          <w:sz w:val="24"/>
          <w:szCs w:val="24"/>
        </w:rPr>
        <w:t>Tutores: Rubén Ruiz González</w:t>
      </w:r>
    </w:p>
    <w:p>
      <w:pPr>
        <w:pStyle w:val="Normal"/>
        <w:jc w:val="right"/>
        <w:rPr/>
      </w:pPr>
      <w:r>
        <w:rPr>
          <w:rFonts w:cs="Times New Roman"/>
          <w:sz w:val="24"/>
          <w:szCs w:val="24"/>
        </w:rPr>
        <w:t>Jaime Gómez Gil</w:t>
      </w:r>
    </w:p>
    <w:p>
      <w:pPr>
        <w:pStyle w:val="Normal"/>
        <w:rPr>
          <w:rFonts w:cs="Times New Roman"/>
          <w:b/>
          <w:b/>
          <w:sz w:val="24"/>
          <w:szCs w:val="24"/>
        </w:rPr>
      </w:pPr>
      <w:r>
        <w:rPr>
          <w:rFonts w:cs="Times New Roman"/>
          <w:b/>
          <w:sz w:val="24"/>
          <w:szCs w:val="24"/>
        </w:rPr>
      </w:r>
      <w:r>
        <w:br w:type="page"/>
      </w:r>
    </w:p>
    <w:p>
      <w:pPr>
        <w:pStyle w:val="Normal"/>
        <w:spacing w:lineRule="auto" w:line="259"/>
        <w:jc w:val="left"/>
        <w:rPr/>
      </w:pPr>
      <w:r>
        <w:rPr>
          <w:rFonts w:cs="Times New Roman"/>
          <w:b/>
          <w:sz w:val="24"/>
          <w:szCs w:val="24"/>
          <w:u w:val="single"/>
        </w:rPr>
        <w:t>DESCRIPCIÓN DEL TFG</w:t>
      </w:r>
    </w:p>
    <w:p>
      <w:pPr>
        <w:pStyle w:val="Normal"/>
        <w:spacing w:lineRule="auto" w:line="360"/>
        <w:ind w:left="2124" w:hanging="2124"/>
        <w:rPr>
          <w:rFonts w:cs="Times New Roman"/>
        </w:rPr>
      </w:pPr>
      <w:r>
        <w:rPr>
          <w:rFonts w:cs="Times New Roman"/>
        </w:rPr>
      </w:r>
    </w:p>
    <w:p>
      <w:pPr>
        <w:pStyle w:val="Normal"/>
        <w:ind w:left="2832" w:hanging="2832"/>
        <w:rPr/>
      </w:pPr>
      <w:r>
        <w:rPr>
          <w:rFonts w:cs="Times New Roman"/>
          <w:b/>
        </w:rPr>
        <w:t>TÍTULO</w:t>
      </w:r>
      <w:r>
        <w:rPr>
          <w:rFonts w:cs="Times New Roman"/>
        </w:rPr>
        <w:t>:</w:t>
        <w:tab/>
      </w:r>
      <w:r>
        <w:rPr/>
        <w:t>Avanzando hacia una red auto-adaptativa: simulación de redes definidas por software (SDN) mediante el simulador GNS3</w:t>
      </w:r>
    </w:p>
    <w:p>
      <w:pPr>
        <w:pStyle w:val="Normal"/>
        <w:spacing w:lineRule="auto" w:line="360"/>
        <w:rPr/>
      </w:pPr>
      <w:r>
        <w:rPr>
          <w:rFonts w:cs="Times New Roman"/>
          <w:b/>
        </w:rPr>
        <w:t>AUTOR</w:t>
      </w:r>
      <w:r>
        <w:rPr>
          <w:rFonts w:cs="Times New Roman"/>
        </w:rPr>
        <w:t>:</w:t>
        <w:tab/>
        <w:tab/>
        <w:tab/>
        <w:t>Rubén Blanco Pérez</w:t>
      </w:r>
    </w:p>
    <w:p>
      <w:pPr>
        <w:pStyle w:val="Normal"/>
        <w:spacing w:lineRule="auto" w:line="360"/>
        <w:rPr/>
      </w:pPr>
      <w:r>
        <w:rPr>
          <w:rFonts w:cs="Times New Roman"/>
          <w:b/>
        </w:rPr>
        <w:t>TUTOR</w:t>
      </w:r>
      <w:r>
        <w:rPr>
          <w:rFonts w:cs="Times New Roman"/>
        </w:rPr>
        <w:t>:</w:t>
        <w:tab/>
        <w:tab/>
        <w:tab/>
        <w:t>Rubén Ruiz González,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COTUTOR</w:t>
      </w:r>
      <w:r>
        <w:rPr>
          <w:rFonts w:cs="Times New Roman"/>
        </w:rPr>
        <w:t>:</w:t>
        <w:tab/>
        <w:tab/>
        <w:tab/>
        <w:t>Jaime Gómez Gil,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DEPARTAMENTO</w:t>
      </w:r>
      <w:r>
        <w:rPr>
          <w:rFonts w:cs="Times New Roman"/>
        </w:rPr>
        <w:t xml:space="preserve">: </w:t>
        <w:tab/>
        <w:tab/>
        <w:t>Departamento de Teoría de la Señal y Comunicaciones e</w:t>
      </w:r>
    </w:p>
    <w:p>
      <w:pPr>
        <w:pStyle w:val="Normal"/>
        <w:spacing w:lineRule="auto" w:line="360"/>
        <w:ind w:left="2124" w:firstLine="708"/>
        <w:rPr/>
      </w:pPr>
      <w:r>
        <w:rPr>
          <w:rFonts w:cs="Times New Roman"/>
        </w:rPr>
        <w:t>Ingeniería Telemática</w:t>
      </w:r>
    </w:p>
    <w:p>
      <w:pPr>
        <w:pStyle w:val="Normal"/>
        <w:rPr>
          <w:rFonts w:cs="Times New Roman"/>
          <w:b/>
          <w:b/>
          <w:u w:val="single"/>
        </w:rPr>
      </w:pPr>
      <w:r>
        <w:rPr>
          <w:rFonts w:cs="Times New Roman"/>
          <w:b/>
          <w:u w:val="single"/>
        </w:rPr>
      </w:r>
    </w:p>
    <w:p>
      <w:pPr>
        <w:pStyle w:val="Normal"/>
        <w:rPr/>
      </w:pPr>
      <w:r>
        <w:rPr>
          <w:rFonts w:cs="Times New Roman"/>
          <w:b/>
          <w:u w:val="single"/>
        </w:rPr>
        <w:t>MIEMBROS DEL TRIBUNAL</w:t>
      </w:r>
    </w:p>
    <w:p>
      <w:pPr>
        <w:pStyle w:val="Normal"/>
        <w:rPr>
          <w:rFonts w:cs="Times New Roman"/>
        </w:rPr>
      </w:pPr>
      <w:r>
        <w:rPr>
          <w:rFonts w:cs="Times New Roman"/>
        </w:rPr>
      </w:r>
    </w:p>
    <w:p>
      <w:pPr>
        <w:pStyle w:val="Normal"/>
        <w:spacing w:lineRule="auto" w:line="360"/>
        <w:rPr/>
      </w:pPr>
      <w:r>
        <w:rPr>
          <w:rFonts w:cs="Times New Roman"/>
          <w:b/>
        </w:rPr>
        <w:t>PRESIDENTE</w:t>
      </w:r>
      <w:r>
        <w:rPr>
          <w:rFonts w:cs="Times New Roman"/>
        </w:rPr>
        <w:t>: José Fernando Díez Higuera</w:t>
        <w:tab/>
      </w:r>
    </w:p>
    <w:p>
      <w:pPr>
        <w:pStyle w:val="Normal"/>
        <w:spacing w:lineRule="auto" w:line="360"/>
        <w:rPr/>
      </w:pPr>
      <w:r>
        <w:rPr>
          <w:rFonts w:cs="Times New Roman"/>
          <w:b/>
        </w:rPr>
        <w:t>VOCAL</w:t>
      </w:r>
      <w:r>
        <w:rPr>
          <w:rFonts w:cs="Times New Roman"/>
        </w:rPr>
        <w:t>: Jaime Gómez Gil</w:t>
        <w:tab/>
        <w:tab/>
        <w:tab/>
      </w:r>
    </w:p>
    <w:p>
      <w:pPr>
        <w:pStyle w:val="Normal"/>
        <w:spacing w:lineRule="auto" w:line="360"/>
        <w:rPr/>
      </w:pPr>
      <w:r>
        <w:rPr>
          <w:rFonts w:cs="Times New Roman"/>
          <w:b/>
        </w:rPr>
        <w:t>SECRETARIO</w:t>
      </w:r>
      <w:r>
        <w:rPr>
          <w:rFonts w:cs="Times New Roman"/>
        </w:rPr>
        <w:t>: Isabel de la Torre Díez</w:t>
        <w:tab/>
        <w:tab/>
        <w:tab/>
      </w:r>
    </w:p>
    <w:p>
      <w:pPr>
        <w:pStyle w:val="Normal"/>
        <w:spacing w:lineRule="auto" w:line="360"/>
        <w:rPr/>
      </w:pPr>
      <w:r>
        <w:rPr>
          <w:rFonts w:cs="Times New Roman"/>
          <w:b/>
        </w:rPr>
        <w:t>SUPLENTE</w:t>
      </w:r>
      <w:r>
        <w:rPr>
          <w:rFonts w:cs="Times New Roman"/>
        </w:rPr>
        <w:t>: Javier Manuel Aguiar Pérez</w:t>
        <w:tab/>
        <w:tab/>
        <w:tab/>
      </w:r>
    </w:p>
    <w:p>
      <w:pPr>
        <w:pStyle w:val="Normal"/>
        <w:spacing w:lineRule="auto" w:line="360"/>
        <w:rPr/>
      </w:pPr>
      <w:r>
        <w:rPr>
          <w:rFonts w:cs="Times New Roman"/>
          <w:b/>
        </w:rPr>
        <w:t>FECHA</w:t>
      </w:r>
      <w:r>
        <w:rPr>
          <w:rFonts w:cs="Times New Roman"/>
        </w:rPr>
        <w:t xml:space="preserve"> </w:t>
      </w:r>
      <w:r>
        <w:rPr>
          <w:rFonts w:cs="Times New Roman"/>
          <w:b/>
        </w:rPr>
        <w:t>DE</w:t>
      </w:r>
      <w:r>
        <w:rPr>
          <w:rFonts w:cs="Times New Roman"/>
        </w:rPr>
        <w:t xml:space="preserve"> </w:t>
      </w:r>
      <w:r>
        <w:rPr>
          <w:rFonts w:cs="Times New Roman"/>
          <w:b/>
        </w:rPr>
        <w:t>LECTURA</w:t>
      </w:r>
      <w:r>
        <w:rPr>
          <w:rFonts w:cs="Times New Roman"/>
        </w:rPr>
        <w:t xml:space="preserve">: </w:t>
      </w:r>
    </w:p>
    <w:p>
      <w:pPr>
        <w:pStyle w:val="Normal"/>
        <w:spacing w:lineRule="auto" w:line="259"/>
        <w:rPr/>
      </w:pPr>
      <w:r>
        <w:rPr>
          <w:rFonts w:cs="Times New Roman"/>
          <w:b/>
        </w:rPr>
        <w:t>CALIFICACIÓN</w:t>
      </w:r>
      <w:r>
        <w:rPr>
          <w:rFonts w:cs="Times New Roman"/>
        </w:rPr>
        <w:t>:</w:t>
      </w:r>
      <w:r>
        <w:br w:type="page"/>
      </w:r>
    </w:p>
    <w:p>
      <w:pPr>
        <w:pStyle w:val="Normal"/>
        <w:rPr/>
      </w:pPr>
      <w:r>
        <w:rPr/>
      </w:r>
      <w:bookmarkStart w:id="0" w:name="_Toc526778430"/>
      <w:bookmarkStart w:id="1" w:name="_Toc526778430"/>
      <w:bookmarkEnd w:id="1"/>
    </w:p>
    <w:p>
      <w:pPr>
        <w:pStyle w:val="Normal"/>
        <w:rPr/>
      </w:pPr>
      <w:r>
        <w:rPr>
          <w:b/>
        </w:rPr>
        <w:t>INTRODUCCIÓN</w:t>
      </w:r>
    </w:p>
    <w:p>
      <w:pPr>
        <w:pStyle w:val="Normal"/>
        <w:rPr/>
      </w:pPr>
      <w:r>
        <w:rPr/>
        <w:t>Las redes tradicionales requieren de cambios de configuración para cada elemento individual. El uso de redes definidas por software (SDN) permite disponer de un controlador que gestiona de manera simultánea todos los elementos de la red. Este enfoque permite adaptar los elementos de la red de manera dinámica, habilitando la optimización de la red a las necesidades concretas según varían en tiempo real. En este TFG se pretende simular, mediante el simulador gráfico de redes GNS3, diferentes esquemas SDN que permitan que la red se auto-adapte a las condiciones actuales. Con este trabajo se espera conseguir desarrollar nuevos mecanismos que puedan implementarse en entornos reales, avanzando así hacia el despliegue de redes auto-adaptativas.</w:t>
      </w:r>
    </w:p>
    <w:p>
      <w:pPr>
        <w:pStyle w:val="Normal"/>
        <w:rPr/>
      </w:pPr>
      <w:r>
        <w:rPr>
          <w:b/>
        </w:rPr>
        <w:t>OBJETIVOS</w:t>
      </w:r>
    </w:p>
    <w:p>
      <w:pPr>
        <w:pStyle w:val="Normal"/>
        <w:rPr/>
      </w:pPr>
      <w:r>
        <w:rPr/>
        <w:t xml:space="preserve">El objetivo principal de este trabajo es desarrollar aplicaciones SDN, para el controlador ONOS, que permitan gestionar diversas topologías de red creadas con el simulador GNS3. El controlador ONOS podrá cargar diferentes aplicaciones que gestionen de diferentes formas el comportamiento de dicha red, consiguiendo de esta forma una red auto-adaptativa. </w:t>
      </w:r>
    </w:p>
    <w:p>
      <w:pPr>
        <w:pStyle w:val="Normal"/>
        <w:rPr/>
      </w:pPr>
      <w:r>
        <w:rPr>
          <w:b/>
        </w:rPr>
        <w:t>MATERIAL</w:t>
      </w:r>
    </w:p>
    <w:p>
      <w:pPr>
        <w:pStyle w:val="Normal"/>
        <w:rPr/>
      </w:pPr>
      <w:r>
        <w:rPr/>
        <w:t xml:space="preserve">El principal material empleado en este TFG es un ordenador portátil. Dicho ordenador tiene instalada una distribución del sistema operativo GNU/Linux (Fedora 29). En dicho sistema operativo se encuentra instalado el siguiente </w:t>
      </w:r>
      <w:r>
        <w:rPr>
          <w:i/>
        </w:rPr>
        <w:t>software</w:t>
      </w:r>
      <w:r>
        <w:rPr/>
        <w:t>: (</w:t>
      </w:r>
      <w:r>
        <w:rPr>
          <w:i/>
        </w:rPr>
        <w:t>i</w:t>
      </w:r>
      <w:r>
        <w:rPr/>
        <w:t>) el simulador gráfico de redes GNS3, utilizado para la configuración de la red; (</w:t>
      </w:r>
      <w:r>
        <w:rPr>
          <w:i/>
        </w:rPr>
        <w:t>ii</w:t>
      </w:r>
      <w:r>
        <w:rPr/>
        <w:t>) el entorno de desarrollo integrado(IDE)</w:t>
      </w:r>
      <w:r>
        <w:rPr>
          <w:i/>
        </w:rPr>
        <w:t xml:space="preserve"> </w:t>
      </w:r>
      <w:r>
        <w:rPr/>
        <w:t>Eclipse, utilizado para programar las diferentes aplicaciones que se le mandarán al controlador de la red. A su vez, dentro del simulador GNS3 es necesario disponer tanto de la imagen del switch Open vSwitch como del controlador ONOS, pues será elementos de red empleados en todas las aplicaciones desarrolladas en este TFG.</w:t>
      </w:r>
    </w:p>
    <w:p>
      <w:pPr>
        <w:pStyle w:val="Normal"/>
        <w:rPr/>
      </w:pPr>
      <w:r>
        <w:rPr>
          <w:b/>
        </w:rPr>
        <w:t>METODOLOGÍA</w:t>
      </w:r>
    </w:p>
    <w:p>
      <w:pPr>
        <w:pStyle w:val="Normal"/>
        <w:rPr/>
      </w:pPr>
      <w:r>
        <w:rPr/>
        <w:t>La metodología seguida en este TFG para alcanzar los objetivos propuestos ha consistido en la realización de manera iterativa de las siguientes fases: (i) documentación, (ii) diseño, (iii) programación, (iv) evaluación. Para cada una de las aplicaciones desarrolladas como para las pruebas piloto realizadas, este proceso se repitió en bucle hasta alcanzar unos resultados que cumpliesen con los objetivos inicialmente marcados.</w:t>
      </w:r>
    </w:p>
    <w:p>
      <w:pPr>
        <w:pStyle w:val="Normal"/>
        <w:rPr/>
      </w:pPr>
      <w:r>
        <w:rPr>
          <w:b/>
        </w:rPr>
        <w:t>RESULTADOS</w:t>
      </w:r>
    </w:p>
    <w:p>
      <w:pPr>
        <w:pStyle w:val="Normal"/>
        <w:rPr/>
      </w:pPr>
      <w:r>
        <w:rPr/>
        <w:t xml:space="preserve">En el presente TFG se han desarrollado </w:t>
      </w:r>
      <w:r>
        <w:rPr>
          <w:highlight w:val="yellow"/>
        </w:rPr>
        <w:t xml:space="preserve">7 </w:t>
      </w:r>
      <w:r>
        <w:rPr/>
        <w:t xml:space="preserve">aplicaciones relacionadas con las redes definidas por </w:t>
      </w:r>
      <w:r>
        <w:rPr>
          <w:i/>
        </w:rPr>
        <w:t>software</w:t>
      </w:r>
      <w:r>
        <w:rPr/>
        <w:t>: (i)</w:t>
      </w:r>
      <w:r>
        <w:rPr>
          <w:i/>
          <w:iCs/>
        </w:rPr>
        <w:t xml:space="preserve"> severalping</w:t>
      </w:r>
      <w:r>
        <w:rPr>
          <w:i w:val="false"/>
          <w:iCs w:val="false"/>
        </w:rPr>
        <w:t xml:space="preserve">, esta aplicación permite limitar el número de pings que pueden intercambiarse 2 hosts cualesquiera de una red. (ii) </w:t>
      </w:r>
      <w:r>
        <w:rPr>
          <w:i/>
          <w:iCs/>
        </w:rPr>
        <w:t xml:space="preserve">statsshow: </w:t>
      </w:r>
      <w:r>
        <w:rPr>
          <w:i w:val="false"/>
          <w:iCs w:val="false"/>
        </w:rPr>
        <w:t xml:space="preserve">Permite conocer la cantidad de datos que están enviando y recibiendo los hosts conectados a la red. (iii) </w:t>
      </w:r>
      <w:r>
        <w:rPr>
          <w:i/>
          <w:iCs/>
        </w:rPr>
        <w:t xml:space="preserve">detectHost: </w:t>
      </w:r>
      <w:r>
        <w:rPr>
          <w:i w:val="false"/>
          <w:iCs w:val="false"/>
        </w:rPr>
        <w:t xml:space="preserve">Permite conocer la MAC, el número de hosts y el puerto al que están conectados los hosts a los dispositivos controlados por el controlador. (iv) </w:t>
      </w:r>
      <w:r>
        <w:rPr>
          <w:i/>
          <w:iCs/>
        </w:rPr>
        <w:t>detectHostBan</w:t>
      </w:r>
      <w:r>
        <w:rPr>
          <w:i w:val="false"/>
          <w:iCs w:val="false"/>
        </w:rPr>
        <w:t xml:space="preserve">: Aplicación que permite banear el envío de tráfico por parte de cualquier host de la red cuando supera un cierto umbral. (v) </w:t>
      </w:r>
      <w:r>
        <w:rPr>
          <w:i/>
          <w:iCs/>
        </w:rPr>
        <w:t xml:space="preserve">Vlan: </w:t>
      </w:r>
      <w:r>
        <w:rPr>
          <w:i w:val="false"/>
          <w:iCs w:val="false"/>
        </w:rPr>
        <w:t xml:space="preserve">Aplicación que permite asignar a los hosts de la red una VLAN para poder crear subredes virtuales. (vi) </w:t>
      </w:r>
      <w:r>
        <w:rPr>
          <w:i/>
          <w:iCs/>
        </w:rPr>
        <w:t xml:space="preserve">fwdBalanceo: </w:t>
      </w:r>
      <w:r>
        <w:rPr>
          <w:i w:val="false"/>
          <w:iCs w:val="false"/>
        </w:rPr>
        <w:t xml:space="preserve">Esta aplicación permite realizar balanceo de carga cuando hay más de un enlace que comunica 2 dispositivos.(vii) </w:t>
      </w:r>
      <w:r>
        <w:rPr>
          <w:i/>
          <w:iCs/>
        </w:rPr>
        <w:t>FakeDHCP:</w:t>
      </w:r>
      <w:r>
        <w:rPr>
          <w:i w:val="false"/>
          <w:iCs w:val="false"/>
        </w:rPr>
        <w:t xml:space="preserve"> Esta aplicación permite detectar servidores DHCP falsos cuyo objetivo es interceptar el tráfico de los hosts con fines maliciosos.</w:t>
      </w:r>
    </w:p>
    <w:p>
      <w:pPr>
        <w:pStyle w:val="Normal"/>
        <w:rPr/>
      </w:pPr>
      <w:r>
        <w:rPr>
          <w:i w:val="false"/>
          <w:iCs w:val="false"/>
        </w:rPr>
        <w:t xml:space="preserve"> </w:t>
      </w:r>
    </w:p>
    <w:p>
      <w:pPr>
        <w:pStyle w:val="Normal"/>
        <w:rPr/>
      </w:pPr>
      <w:r>
        <w:rPr>
          <w:b/>
        </w:rPr>
        <w:t>CONCLUSIONES</w:t>
      </w:r>
      <w:bookmarkStart w:id="2" w:name="_Hlk525571393"/>
      <w:bookmarkEnd w:id="2"/>
    </w:p>
    <w:p>
      <w:pPr>
        <w:pStyle w:val="Normal"/>
        <w:rPr/>
      </w:pPr>
      <w:ins w:id="0" w:author="Rubén" w:date="2019-06-13T12:01:00Z">
        <w:r>
          <w:rPr/>
          <w:t xml:space="preserve">La principal conclusión que se puede extraer del trabajo realizado es que la gestión </w:t>
        </w:r>
      </w:ins>
      <w:ins w:id="1" w:author="Rubén" w:date="2019-06-13T12:10:00Z">
        <w:r>
          <w:rPr/>
          <w:t xml:space="preserve">(centralizada o distribuida) </w:t>
        </w:r>
      </w:ins>
      <w:ins w:id="2" w:author="Rubén" w:date="2019-06-13T12:01:00Z">
        <w:r>
          <w:rPr/>
          <w:t xml:space="preserve">mediante un </w:t>
        </w:r>
      </w:ins>
      <w:ins w:id="3" w:author="Rubén" w:date="2019-06-13T12:10:00Z">
        <w:r>
          <w:rPr/>
          <w:t xml:space="preserve">controlador consigue resolver </w:t>
        </w:r>
      </w:ins>
      <w:ins w:id="4" w:author="Rubén" w:date="2019-06-13T12:12:00Z">
        <w:r>
          <w:rPr/>
          <w:t xml:space="preserve">de manera eficaz </w:t>
        </w:r>
      </w:ins>
      <w:ins w:id="5" w:author="Rubén" w:date="2019-06-13T12:10:00Z">
        <w:r>
          <w:rPr/>
          <w:t>problemas</w:t>
        </w:r>
      </w:ins>
      <w:ins w:id="6" w:author="Rubén" w:date="2019-06-13T12:12:00Z">
        <w:r>
          <w:rPr/>
          <w:t xml:space="preserve"> </w:t>
        </w:r>
      </w:ins>
      <w:ins w:id="7" w:author="Rubén" w:date="2019-06-13T12:11:00Z">
        <w:r>
          <w:rPr/>
          <w:t xml:space="preserve">de redes que no son fácilmente resolubles </w:t>
        </w:r>
      </w:ins>
      <w:ins w:id="8" w:author="Rubén" w:date="2019-06-13T12:12:00Z">
        <w:r>
          <w:rPr/>
          <w:t>sin usar un enfoque de redes definidas por software.</w:t>
        </w:r>
      </w:ins>
    </w:p>
    <w:p>
      <w:pPr>
        <w:pStyle w:val="Normal"/>
        <w:rPr/>
      </w:pPr>
      <w:ins w:id="9" w:author="Rubén" w:date="2019-06-13T12:12:00Z">
        <w:r>
          <w:rPr/>
          <w:t>Las principales conclusiones secundarias son…</w:t>
        </w:r>
      </w:ins>
    </w:p>
    <w:p>
      <w:pPr>
        <w:pStyle w:val="Normal"/>
        <w:ind w:left="708" w:hanging="708"/>
        <w:rPr>
          <w:b/>
          <w:b/>
          <w:ins w:id="11" w:author="Rubén" w:date="2019-06-13T12:04:00Z"/>
        </w:rPr>
      </w:pPr>
      <w:ins w:id="10" w:author="Rubén" w:date="2019-06-13T12:04:00Z">
        <w:r>
          <w:rPr>
            <w:b/>
          </w:rPr>
        </w:r>
      </w:ins>
    </w:p>
    <w:p>
      <w:pPr>
        <w:pStyle w:val="Normal"/>
        <w:ind w:left="708" w:hanging="708"/>
        <w:rPr/>
      </w:pPr>
      <w:r>
        <w:rPr>
          <w:b/>
        </w:rPr>
        <w:t>Palabras clave</w:t>
      </w:r>
      <w:r>
        <w:rPr/>
        <w:t>: red, GNS3, controlador, ONOS, aplicación, SDN, simulación</w:t>
      </w:r>
    </w:p>
    <w:p>
      <w:pPr>
        <w:pStyle w:val="Normal"/>
        <w:spacing w:lineRule="auto" w:line="259"/>
        <w:jc w:val="left"/>
        <w:rPr/>
      </w:pPr>
      <w:r>
        <w:rPr/>
      </w:r>
      <w:r>
        <w:br w:type="page"/>
      </w:r>
    </w:p>
    <w:p>
      <w:pPr>
        <w:pStyle w:val="Normal"/>
        <w:ind w:left="113" w:hanging="0"/>
        <w:rPr>
          <w:lang w:val="en-US"/>
        </w:rPr>
      </w:pPr>
      <w:bookmarkStart w:id="3" w:name="_Toc526778431"/>
      <w:r>
        <w:rPr>
          <w:lang w:val="en-US"/>
        </w:rPr>
        <w:t>Abstract</w:t>
      </w:r>
      <w:bookmarkEnd w:id="3"/>
    </w:p>
    <w:p>
      <w:pPr>
        <w:pStyle w:val="Normal"/>
        <w:rPr>
          <w:lang w:val="en-US"/>
        </w:rPr>
      </w:pPr>
      <w:r>
        <w:rPr>
          <w:b/>
          <w:lang w:val="en-US"/>
        </w:rPr>
        <w:t>INTRODUCTION</w:t>
      </w:r>
    </w:p>
    <w:p>
      <w:pPr>
        <w:pStyle w:val="Normal"/>
        <w:rPr>
          <w:lang w:val="en-US"/>
        </w:rPr>
      </w:pPr>
      <w:r>
        <w:rPr>
          <w:b/>
          <w:lang w:val="en-GB"/>
        </w:rPr>
        <w:t>OBJECTIVES</w:t>
      </w:r>
    </w:p>
    <w:p>
      <w:pPr>
        <w:pStyle w:val="Normal"/>
        <w:rPr>
          <w:lang w:val="en-US"/>
        </w:rPr>
      </w:pPr>
      <w:r>
        <w:rPr>
          <w:b/>
          <w:lang w:val="en-GB"/>
        </w:rPr>
        <w:t>MATERIALS</w:t>
      </w:r>
    </w:p>
    <w:p>
      <w:pPr>
        <w:pStyle w:val="Normal"/>
        <w:rPr>
          <w:lang w:val="en-US"/>
        </w:rPr>
      </w:pPr>
      <w:r>
        <w:rPr>
          <w:b/>
          <w:lang w:val="en-GB"/>
        </w:rPr>
        <w:t xml:space="preserve">METHODOLOGY </w:t>
      </w:r>
    </w:p>
    <w:p>
      <w:pPr>
        <w:pStyle w:val="Normal"/>
        <w:rPr>
          <w:lang w:val="en-US"/>
        </w:rPr>
      </w:pPr>
      <w:r>
        <w:rPr>
          <w:b/>
          <w:lang w:val="en-GB"/>
        </w:rPr>
        <w:t>RESULTS</w:t>
      </w:r>
    </w:p>
    <w:p>
      <w:pPr>
        <w:pStyle w:val="Normal"/>
        <w:rPr/>
      </w:pPr>
      <w:r>
        <w:rPr>
          <w:b/>
        </w:rPr>
        <w:t xml:space="preserve">CONCLUSIONS </w:t>
      </w:r>
    </w:p>
    <w:p>
      <w:pPr>
        <w:pStyle w:val="Normal"/>
        <w:rPr/>
      </w:pPr>
      <w:r>
        <w:rPr>
          <w:b/>
        </w:rPr>
        <w:t>Keywords</w:t>
      </w:r>
      <w:r>
        <w:rPr/>
        <w:t>:</w:t>
      </w:r>
    </w:p>
    <w:p>
      <w:pPr>
        <w:pStyle w:val="Normal"/>
        <w:spacing w:lineRule="auto" w:line="259"/>
        <w:jc w:val="left"/>
        <w:rPr/>
      </w:pPr>
      <w:r>
        <w:rPr/>
      </w:r>
      <w:r>
        <w:br w:type="page"/>
      </w:r>
    </w:p>
    <w:p>
      <w:pPr>
        <w:pStyle w:val="Normal"/>
        <w:rPr/>
      </w:pPr>
      <w:bookmarkStart w:id="4" w:name="_Toc526778432"/>
      <w:r>
        <w:rPr/>
        <w:t>Agradecimientos</w:t>
      </w:r>
      <w:bookmarkEnd w:id="4"/>
    </w:p>
    <w:p>
      <w:pPr>
        <w:pStyle w:val="Normal"/>
        <w:rPr/>
      </w:pPr>
      <w:r>
        <w:rPr>
          <w:i/>
        </w:rPr>
        <w:t xml:space="preserve">A nadie </w:t>
      </w:r>
      <w:r>
        <w:rPr>
          <w:rFonts w:eastAsia="Segoe UI Emoji" w:cs="Segoe UI Emoji" w:ascii="Segoe UI Emoji" w:hAnsi="Segoe UI Emoji"/>
          <w:i/>
        </w:rPr>
        <w:t>😊</w:t>
      </w:r>
      <w:r>
        <w:rPr>
          <w:i/>
        </w:rPr>
        <w:t xml:space="preserve"> </w:t>
      </w:r>
    </w:p>
    <w:p>
      <w:pPr>
        <w:pStyle w:val="Normal"/>
        <w:spacing w:lineRule="auto" w:line="259"/>
        <w:jc w:val="left"/>
        <w:rPr/>
      </w:pPr>
      <w:r>
        <w:rPr/>
      </w:r>
      <w:r>
        <w:br w:type="page"/>
      </w:r>
    </w:p>
    <w:p>
      <w:pPr>
        <w:pStyle w:val="Normal"/>
        <w:rPr/>
      </w:pPr>
      <w:bookmarkStart w:id="5" w:name="_Toc511992075"/>
      <w:bookmarkStart w:id="6" w:name="_Toc526778433"/>
      <w:r>
        <w:rPr/>
        <w:t>Índice</w:t>
      </w:r>
      <w:bookmarkEnd w:id="5"/>
      <w:bookmarkEnd w:id="6"/>
    </w:p>
    <w:p>
      <w:pPr>
        <w:pStyle w:val="Normal"/>
        <w:spacing w:lineRule="auto" w:line="259"/>
        <w:jc w:val="left"/>
        <w:rPr/>
      </w:pPr>
      <w:r>
        <w:rPr/>
      </w:r>
      <w:r>
        <w:br w:type="page"/>
      </w:r>
    </w:p>
    <w:p>
      <w:pPr>
        <w:pStyle w:val="Normal"/>
        <w:ind w:left="113" w:hanging="0"/>
        <w:rPr/>
      </w:pPr>
      <w:bookmarkStart w:id="7" w:name="_Toc526778434"/>
      <w:r>
        <w:rPr/>
        <w:t>Índice de figuras y tablas</w:t>
      </w:r>
      <w:bookmarkEnd w:id="7"/>
    </w:p>
    <w:p>
      <w:pPr>
        <w:pStyle w:val="Normal"/>
        <w:spacing w:lineRule="auto" w:line="259"/>
        <w:jc w:val="left"/>
        <w:rPr/>
      </w:pPr>
      <w:r>
        <w:rPr/>
      </w:r>
      <w:r>
        <w:br w:type="page"/>
      </w:r>
    </w:p>
    <w:p>
      <w:pPr>
        <w:pStyle w:val="Normal"/>
        <w:ind w:left="1021" w:hanging="908"/>
        <w:rPr/>
      </w:pPr>
      <w:r>
        <w:rPr/>
        <w:t>Capítulo 1. Introducción</w:t>
      </w:r>
    </w:p>
    <w:p>
      <w:pPr>
        <w:pStyle w:val="Normal"/>
        <w:ind w:left="1021" w:hanging="908"/>
        <w:rPr/>
      </w:pPr>
      <w:r>
        <w:rPr/>
        <w:t>1.1 Objetivos del proyecto</w:t>
      </w:r>
    </w:p>
    <w:p>
      <w:pPr>
        <w:pStyle w:val="Normal"/>
        <w:ind w:left="1021" w:hanging="908"/>
        <w:rPr/>
      </w:pPr>
      <w:r>
        <w:rPr/>
        <w:t>Los objetivos del proyecto son los siguientes:</w:t>
      </w:r>
    </w:p>
    <w:p>
      <w:pPr>
        <w:pStyle w:val="Normal"/>
        <w:numPr>
          <w:ilvl w:val="0"/>
          <w:numId w:val="26"/>
        </w:numPr>
        <w:rPr/>
      </w:pPr>
      <w:r>
        <w:rPr/>
        <w:t>Introducción a las redes SDN y principales protocolos asociados</w:t>
      </w:r>
    </w:p>
    <w:p>
      <w:pPr>
        <w:pStyle w:val="Normal"/>
        <w:numPr>
          <w:ilvl w:val="0"/>
          <w:numId w:val="26"/>
        </w:numPr>
        <w:rPr/>
      </w:pPr>
      <w:r>
        <w:rPr/>
        <w:t>Estudio de los principales casos de uso de las redes SDN</w:t>
      </w:r>
    </w:p>
    <w:p>
      <w:pPr>
        <w:pStyle w:val="Normal"/>
        <w:numPr>
          <w:ilvl w:val="0"/>
          <w:numId w:val="26"/>
        </w:numPr>
        <w:rPr/>
      </w:pPr>
      <w:r>
        <w:rPr/>
        <w:t>Revisión del estado de la técnica referente a SDN para lograr redes auto-adaptativas</w:t>
      </w:r>
    </w:p>
    <w:p>
      <w:pPr>
        <w:pStyle w:val="Normal"/>
        <w:numPr>
          <w:ilvl w:val="0"/>
          <w:numId w:val="26"/>
        </w:numPr>
        <w:rPr/>
      </w:pPr>
      <w:r>
        <w:rPr/>
        <w:t>Propuesta de mecanismos SDN para avanzar hacia redes auto-adaptativas</w:t>
      </w:r>
    </w:p>
    <w:p>
      <w:pPr>
        <w:pStyle w:val="Normal"/>
        <w:numPr>
          <w:ilvl w:val="0"/>
          <w:numId w:val="26"/>
        </w:numPr>
        <w:rPr/>
      </w:pPr>
      <w:r>
        <w:rPr/>
        <w:t>Simulación de los mecanismos diseñados en el simulador de redes GNS3</w:t>
      </w:r>
    </w:p>
    <w:p>
      <w:pPr>
        <w:pStyle w:val="Normal"/>
        <w:ind w:left="833" w:hanging="0"/>
        <w:rPr/>
      </w:pPr>
      <w:r>
        <w:rPr/>
      </w:r>
    </w:p>
    <w:p>
      <w:pPr>
        <w:pStyle w:val="Normal"/>
        <w:ind w:left="1021" w:hanging="908"/>
        <w:rPr/>
      </w:pPr>
      <w:r>
        <w:rPr/>
        <w:t>1.2 Organización de la memoria</w:t>
      </w:r>
    </w:p>
    <w:p>
      <w:pPr>
        <w:pStyle w:val="Normal"/>
        <w:ind w:left="1021" w:hanging="908"/>
        <w:jc w:val="left"/>
        <w:rPr>
          <w:color w:val="CE181E"/>
        </w:rPr>
      </w:pPr>
      <w:r>
        <w:rPr>
          <w:color w:val="CE181E"/>
        </w:rPr>
        <w:t xml:space="preserve">La memoria está organizada en </w:t>
      </w:r>
      <w:r>
        <w:rPr>
          <w:rFonts w:eastAsia="Calibri" w:cs="" w:cstheme="minorBidi" w:eastAsiaTheme="minorHAnsi"/>
          <w:color w:val="CE181E"/>
          <w:highlight w:val="yellow"/>
        </w:rPr>
        <w:t>6</w:t>
      </w:r>
      <w:r>
        <w:rPr>
          <w:color w:val="CE181E"/>
        </w:rPr>
        <w:t xml:space="preserve"> capitulos. En el primero de ellos se detallan los objetivos del mismo, así como una introducción a las redes SDN, que incluye la historia y la arquitectura de las redes.</w:t>
      </w:r>
    </w:p>
    <w:p>
      <w:pPr>
        <w:pStyle w:val="Normal"/>
        <w:ind w:left="1021" w:hanging="908"/>
        <w:jc w:val="left"/>
        <w:rPr>
          <w:color w:val="CE181E"/>
        </w:rPr>
      </w:pPr>
      <w:r>
        <w:rPr>
          <w:color w:val="CE181E"/>
        </w:rPr>
        <w:t>A continuación, en el capitulo 2 se detallan los primeros pasos que fundamentalmente se refiere a la instalación del diverso software necesario como GNS3 u ONOS.</w:t>
      </w:r>
    </w:p>
    <w:p>
      <w:pPr>
        <w:pStyle w:val="Normal"/>
        <w:ind w:left="1021" w:hanging="908"/>
        <w:jc w:val="left"/>
        <w:rPr>
          <w:color w:val="CE181E"/>
        </w:rPr>
      </w:pPr>
      <w:r>
        <w:rPr>
          <w:color w:val="CE181E"/>
        </w:rPr>
        <w:t>En el capítulo 3, se explica como implementar y configurar la red con el GNS3 que se va a utilizar durante todo el transcurso del proyecto</w:t>
      </w:r>
    </w:p>
    <w:p>
      <w:pPr>
        <w:pStyle w:val="Normal"/>
        <w:ind w:left="1021" w:hanging="908"/>
        <w:jc w:val="left"/>
        <w:rPr>
          <w:color w:val="CE181E"/>
        </w:rPr>
      </w:pPr>
      <w:r>
        <w:rPr>
          <w:color w:val="CE181E"/>
        </w:rPr>
        <w:t>En los siguientes capitulos que abarcan desde el 4 hasta el PONER NUMERO, se explican en detalle las aplicaciones realizadas. Para ello, en primer lugar se realiza una explicación teórica en aquellas que lo requieran, que introduzca los contenidos a tratar. A continuación, se divide la aplicación en diferentes partes que lo componen para poder clarificar mejor el funcionamiento de la aplicación en cuestión.</w:t>
      </w:r>
    </w:p>
    <w:p>
      <w:pPr>
        <w:pStyle w:val="Normal"/>
        <w:ind w:left="1021" w:hanging="908"/>
        <w:jc w:val="left"/>
        <w:rPr>
          <w:color w:val="CE181E"/>
        </w:rPr>
      </w:pPr>
      <w:r>
        <w:rPr>
          <w:color w:val="CE181E"/>
        </w:rPr>
        <w:t>Finalmente, en el último capítulo se encuentran las conclusiones y líneas futuras.</w:t>
      </w:r>
    </w:p>
    <w:p>
      <w:pPr>
        <w:pStyle w:val="Normal"/>
        <w:ind w:left="1021" w:hanging="908"/>
        <w:rPr>
          <w:color w:val="CE181E"/>
        </w:rPr>
      </w:pPr>
      <w:r>
        <w:rPr>
          <w:color w:val="CE181E"/>
        </w:rPr>
      </w:r>
    </w:p>
    <w:p>
      <w:pPr>
        <w:pStyle w:val="Normal"/>
        <w:ind w:left="1021" w:hanging="908"/>
        <w:rPr/>
      </w:pPr>
      <w:r>
        <w:rPr/>
      </w:r>
    </w:p>
    <w:p>
      <w:pPr>
        <w:pStyle w:val="Normal"/>
        <w:ind w:left="1021" w:hanging="908"/>
        <w:rPr/>
      </w:pPr>
      <w:r>
        <w:rPr/>
        <w:t>Capítulo 2: Estado del arte</w:t>
      </w:r>
    </w:p>
    <w:p>
      <w:pPr>
        <w:pStyle w:val="Normal"/>
        <w:ind w:left="1021" w:hanging="908"/>
        <w:rPr/>
      </w:pPr>
      <w:r>
        <w:rPr/>
        <w:t>2.1 Historia de las redes SDN</w:t>
      </w:r>
    </w:p>
    <w:p>
      <w:pPr>
        <w:pStyle w:val="Normal"/>
        <w:rPr/>
      </w:pPr>
      <w:r>
        <w:rPr/>
        <w:t xml:space="preserve">Las redes SDN </w:t>
      </w:r>
      <w:r>
        <w:rPr>
          <w:i/>
        </w:rPr>
        <w:t xml:space="preserve">(Software Defined Networking) </w:t>
      </w:r>
      <w:r>
        <w:rPr/>
        <w:t>permiten a los ingenieros responder más rápidamente a diferentes requisitos a través de un control centralizado. Esta tecnología surgió hace aproximadamente 20 años y su historia se puede dividir en 3 etapas.</w:t>
      </w:r>
    </w:p>
    <w:p>
      <w:pPr>
        <w:pStyle w:val="Normal"/>
        <w:rPr/>
      </w:pPr>
      <w:r>
        <w:rPr/>
        <w:t xml:space="preserve">En primer lugar, el periodo denominado redes activas que abarca entre el año 1995 y el año 2000. Las redes activas surgieron como una forma de evitar los procesos de estandarización por parte de la IETF </w:t>
      </w:r>
      <w:r>
        <w:rPr>
          <w:rFonts w:eastAsia="Calibri" w:cs="" w:cstheme="minorBidi" w:eastAsiaTheme="minorHAnsi"/>
          <w:color w:val="auto"/>
          <w:kern w:val="0"/>
          <w:sz w:val="22"/>
          <w:szCs w:val="22"/>
          <w:lang w:val="es-ES" w:eastAsia="en-US" w:bidi="ar-SA"/>
        </w:rPr>
        <w:t>(</w:t>
      </w:r>
      <w:r>
        <w:rPr>
          <w:rFonts w:eastAsia="Calibri" w:cs="" w:cstheme="minorBidi" w:eastAsiaTheme="minorHAnsi"/>
          <w:b w:val="false"/>
          <w:i/>
          <w:iCs/>
          <w:caps w:val="false"/>
          <w:smallCaps w:val="false"/>
          <w:color w:val="auto"/>
          <w:spacing w:val="0"/>
          <w:kern w:val="0"/>
          <w:sz w:val="22"/>
          <w:szCs w:val="22"/>
          <w:lang w:val="es-ES" w:eastAsia="en-US" w:bidi="ar-SA"/>
        </w:rPr>
        <w:t>Internet Engineering Task Force)</w:t>
      </w:r>
      <w:r>
        <w:rPr>
          <w:rFonts w:eastAsia="Calibri" w:cs="" w:cstheme="minorBidi" w:eastAsiaTheme="minorHAnsi"/>
          <w:color w:val="auto"/>
          <w:kern w:val="0"/>
          <w:sz w:val="22"/>
          <w:szCs w:val="22"/>
          <w:lang w:val="es-ES" w:eastAsia="en-US" w:bidi="ar-SA"/>
        </w:rPr>
        <w:t xml:space="preserve"> ya que era un mecanismo m</w:t>
      </w:r>
      <w:r>
        <w:rPr/>
        <w:t>uy lento y no permitía avanzar tanto como se deseaba en esa época. Este tipo de redes están orientadas hacia el control de la red incluyendo una API (interfaz de programación) que expone recursos en los nodos de la red individuales, como por ejemplo el almacenamiento o las colas de paquetes y permite ejecutar código sobre ellos con el objetivo de poder procesar el flujo de datos. Fue el primer intento de hacer redes programables.</w:t>
      </w:r>
    </w:p>
    <w:p>
      <w:pPr>
        <w:pStyle w:val="Normal"/>
        <w:rPr/>
      </w:pPr>
      <w:r>
        <w:rPr/>
        <w:t>Una segunda etapa que transcurre durante los años 2001 y 2007 consiste en la separación de los planos de control y datos. El plano de control está destinado al tráfico que ocupan los equipos para gestionar, mantener y modificar el estado de la red, por ejemplo los protocolos de enrutamiento o la configuración de firewall están en este plano, mientras que el plano de datos se refiere a aquel destinado a los servicios, básicamente a hacer efectivo lo establecido en el plano de control, como por ejemplo el IP forwarding. El motivo fundamental de esta separación se debió a que el volumen de tráfico empezó a aumentar exponencialmente y los protocolos de enrutamiento convencionales dejaron de ser eficientes. Además, separar ambos planos permite también una independencia a la hora de desarrollo y, realizar un control desde un programa de alto nivel de toda una red lo que simplifica el debug.</w:t>
      </w:r>
    </w:p>
    <w:p>
      <w:pPr>
        <w:pStyle w:val="Normal"/>
        <w:rPr/>
      </w:pPr>
      <w:r>
        <w:rPr/>
      </w:r>
    </w:p>
    <w:p>
      <w:pPr>
        <w:pStyle w:val="Normal"/>
        <w:rPr/>
      </w:pPr>
      <w:r>
        <w:rPr/>
        <w:t>La tercera etapa fue la aparición del protocolo Openflow que es considerado uno de los primeros estándares de las redes SDN y surgió a raíz de separar los planos. Su funcionamiento en detalle se mostrará en el apartado 1.4</w:t>
      </w:r>
    </w:p>
    <w:p>
      <w:pPr>
        <w:pStyle w:val="Normal"/>
        <w:rPr/>
      </w:pPr>
      <w:r>
        <w:rPr/>
        <w:t>Openflow es una tecnología de switching que empezó en la Universidad de Stanford y consiste básicamente en un protocolo de comunicación entre los controladores de la red, que deciden el encaminamiento y los switches que dispone la red. Cabe resaltar que los switches tradicionales no soportan este protocolo, por tanto fue necesario desarrollar unos nuevos que lo soportaran.</w:t>
      </w:r>
    </w:p>
    <w:p>
      <w:pPr>
        <w:pStyle w:val="Normal"/>
        <w:rPr/>
      </w:pPr>
      <w:r>
        <w:rPr/>
        <w:t>Algunos beneficios que introdujo Openflow son:</w:t>
      </w:r>
    </w:p>
    <w:p>
      <w:pPr>
        <w:pStyle w:val="Normal"/>
        <w:numPr>
          <w:ilvl w:val="0"/>
          <w:numId w:val="1"/>
        </w:numPr>
        <w:rPr/>
      </w:pPr>
      <w:r>
        <w:rPr/>
        <w:t>Flexibilidad en el uso de la red, así como en la forma de operar sobre ella.</w:t>
      </w:r>
    </w:p>
    <w:p>
      <w:pPr>
        <w:pStyle w:val="Normal"/>
        <w:numPr>
          <w:ilvl w:val="0"/>
          <w:numId w:val="1"/>
        </w:numPr>
        <w:rPr/>
      </w:pPr>
      <w:r>
        <w:rPr/>
        <w:t>El ser de código abierto, por tanto puede ser modificado de forma muy sencilla.</w:t>
      </w:r>
    </w:p>
    <w:p>
      <w:pPr>
        <w:pStyle w:val="Normal"/>
        <w:numPr>
          <w:ilvl w:val="0"/>
          <w:numId w:val="1"/>
        </w:numPr>
        <w:rPr/>
      </w:pPr>
      <w:r>
        <w:rPr/>
        <w:t>Reducir el gasto de operación.</w:t>
      </w:r>
    </w:p>
    <w:p>
      <w:pPr>
        <w:pStyle w:val="Normal"/>
        <w:numPr>
          <w:ilvl w:val="0"/>
          <w:numId w:val="1"/>
        </w:numPr>
        <w:rPr/>
      </w:pPr>
      <w:r>
        <w:rPr/>
        <w:t>Mejorar la integración de la red. Permite que la red sea controlada con un solo punto de vista.</w:t>
      </w:r>
    </w:p>
    <w:p>
      <w:pPr>
        <w:pStyle w:val="Normal"/>
        <w:rPr/>
      </w:pPr>
      <w:r>
        <w:rPr/>
      </w:r>
    </w:p>
    <w:p>
      <w:pPr>
        <w:pStyle w:val="Normal"/>
        <w:rPr/>
      </w:pPr>
      <w:r>
        <w:rPr/>
        <w:t>2.2 Definición y arquitectura de las redes SDN</w:t>
      </w:r>
    </w:p>
    <w:p>
      <w:pPr>
        <w:pStyle w:val="Normal"/>
        <w:rPr/>
      </w:pPr>
      <w:r>
        <w:rPr/>
        <w:t>Las redes definidas por software se pueden definir como un paradigma en desarrollo con el objetivo de obtener un mayor rendimiento, flexibilidad y escalabilidad en la implantación de servicios de red. Todo ello conseguido, tal y como se ha comentado, gracias a la separación de los planos de control y datos.</w:t>
      </w:r>
    </w:p>
    <w:p>
      <w:pPr>
        <w:pStyle w:val="Normal"/>
        <w:rPr/>
      </w:pPr>
      <w:r>
        <w:rPr/>
        <w:t>En este tipo de redes, no es necesario configurar separadamente cada dispositivo de encaminamiento (router o switch), sino que a través de un servidor central (controlador de la red) se proporcionan las reglas a través de las cuales se tratan los flujos de datos. Las características más importantes de este tipo de redes son:</w:t>
      </w:r>
    </w:p>
    <w:p>
      <w:pPr>
        <w:pStyle w:val="Normal"/>
        <w:numPr>
          <w:ilvl w:val="0"/>
          <w:numId w:val="28"/>
        </w:numPr>
        <w:rPr/>
      </w:pPr>
      <w:r>
        <w:rPr/>
        <w:t>Programabilidad: La red se puede configurar a través de aplicaciones escritas en lenguajes de alto nivel como Java o Python.</w:t>
      </w:r>
    </w:p>
    <w:p>
      <w:pPr>
        <w:pStyle w:val="Normal"/>
        <w:numPr>
          <w:ilvl w:val="0"/>
          <w:numId w:val="28"/>
        </w:numPr>
        <w:rPr/>
      </w:pPr>
      <w:r>
        <w:rPr/>
        <w:t>Gestión centralizada: A diferencia de una arquitectura tradicional en la cual cada router posee su propia inteligencia, la inteligencia de la red SDN está centralizada en el controlador que tiene una visión completa de la red y proporciona las instrucciones de control de flujo a los diferentes conmutadores.</w:t>
      </w:r>
    </w:p>
    <w:p>
      <w:pPr>
        <w:pStyle w:val="Normal"/>
        <w:numPr>
          <w:ilvl w:val="0"/>
          <w:numId w:val="28"/>
        </w:numPr>
        <w:rPr/>
      </w:pPr>
      <w:r>
        <w:rPr/>
        <w:t>Agilidad: Las redes SDN proporcionan una respuesta rápida ante cambios en la red. Además, por otro lado, las aplicaciones están en constante desarrollo e implementación lo que permite cumplir con los objetivos comerciales muy rápidamente.</w:t>
      </w:r>
    </w:p>
    <w:p>
      <w:pPr>
        <w:pStyle w:val="Normal"/>
        <w:rPr/>
      </w:pPr>
      <w:r>
        <w:rPr/>
      </w:r>
    </w:p>
    <w:p>
      <w:pPr>
        <w:pStyle w:val="Normal"/>
        <w:rPr/>
      </w:pPr>
      <w:r>
        <w:rPr/>
        <w:t>Todas las redes SDN están caracterizadas por tener estos elementos:</w:t>
      </w:r>
    </w:p>
    <w:p>
      <w:pPr>
        <w:pStyle w:val="Normal"/>
        <w:numPr>
          <w:ilvl w:val="0"/>
          <w:numId w:val="2"/>
        </w:numPr>
        <w:rPr/>
      </w:pPr>
      <w:r>
        <w:rPr/>
        <w:t>Aplicación SDN: Son programas que comunican el comportamiento deseado de la red al controlador SDN.</w:t>
      </w:r>
    </w:p>
    <w:p>
      <w:pPr>
        <w:pStyle w:val="Normal"/>
        <w:numPr>
          <w:ilvl w:val="0"/>
          <w:numId w:val="2"/>
        </w:numPr>
        <w:rPr/>
      </w:pPr>
      <w:r>
        <w:rPr/>
        <w:t>Plano de control: Es la capa intermedia en la que se implementan los controladores SDN. Su cometido es comunicar los eventos que ocurren en la red a las aplicaciones para que sean tratados y traducir la respuesta a instrucciones entendibles por los conmutadores.</w:t>
      </w:r>
    </w:p>
    <w:p>
      <w:pPr>
        <w:pStyle w:val="Normal"/>
        <w:numPr>
          <w:ilvl w:val="0"/>
          <w:numId w:val="2"/>
        </w:numPr>
        <w:rPr/>
      </w:pPr>
      <w:r>
        <w:rPr/>
        <w:t xml:space="preserve">Controlador SDN: Es el cerebro de la red y encargado de traducir las peticiones de la aplicación y enviarlas a los switches. Todos los controladores de la red juntos forman el plano de control. </w:t>
      </w:r>
    </w:p>
    <w:p>
      <w:pPr>
        <w:pStyle w:val="Normal"/>
        <w:numPr>
          <w:ilvl w:val="0"/>
          <w:numId w:val="2"/>
        </w:numPr>
        <w:rPr/>
      </w:pPr>
      <w:r>
        <w:rPr/>
        <w:t>Plano de datos: Compuesta por los diversos elementos de red como los switches o sistemas finales.</w:t>
      </w:r>
    </w:p>
    <w:p>
      <w:pPr>
        <w:pStyle w:val="Normal"/>
        <w:numPr>
          <w:ilvl w:val="0"/>
          <w:numId w:val="2"/>
        </w:numPr>
        <w:rPr/>
      </w:pPr>
      <w:r>
        <w:rPr/>
        <w:t>Interfaz hacia el norte: Es la API que comunica la aplicación SDN y los controladores.</w:t>
      </w:r>
    </w:p>
    <w:p>
      <w:pPr>
        <w:pStyle w:val="Normal"/>
        <w:numPr>
          <w:ilvl w:val="0"/>
          <w:numId w:val="2"/>
        </w:numPr>
        <w:rPr/>
      </w:pPr>
      <w:r>
        <w:rPr/>
        <w:t>Interfaz hacia el sur: Es el protocolo que comunica el plano de control con la capa de datos, generalmente es Openflow.</w:t>
      </w:r>
    </w:p>
    <w:p>
      <w:pPr>
        <w:pStyle w:val="Normal"/>
        <w:rPr/>
      </w:pPr>
      <w:r>
        <w:rPr/>
        <w:t>En la Ilustración 1 se puede ver un esquema sencillo de la arquitectura de una red SDN.</w:t>
      </w:r>
    </w:p>
    <w:p>
      <w:pPr>
        <w:pStyle w:val="Normal"/>
        <w:rPr/>
      </w:pPr>
      <w:r>
        <w:rPr/>
      </w:r>
    </w:p>
    <w:p>
      <w:pPr>
        <w:pStyle w:val="Normal"/>
        <w:rPr/>
      </w:pPr>
      <w:r>
        <w:rPr/>
      </w:r>
    </w:p>
    <w:p>
      <w:pPr>
        <w:pStyle w:val="Normal"/>
        <w:rPr/>
      </w:pPr>
      <w:r>
        <w:rPr/>
        <w:drawing>
          <wp:anchor behindDoc="0" distT="0" distB="0" distL="0" distR="0" simplePos="0" locked="0" layoutInCell="1" allowOverlap="1" relativeHeight="3">
            <wp:simplePos x="0" y="0"/>
            <wp:positionH relativeFrom="column">
              <wp:posOffset>966470</wp:posOffset>
            </wp:positionH>
            <wp:positionV relativeFrom="paragraph">
              <wp:posOffset>-203835</wp:posOffset>
            </wp:positionV>
            <wp:extent cx="3676650" cy="312420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3676650" cy="3124200"/>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2.3 Funcionamiento de una red SDN</w:t>
      </w:r>
    </w:p>
    <w:p>
      <w:pPr>
        <w:pStyle w:val="Normal"/>
        <w:spacing w:lineRule="auto" w:line="259"/>
        <w:jc w:val="left"/>
        <w:rPr/>
      </w:pPr>
      <w:r>
        <w:rPr/>
        <w:t>Para comprender mejor el funcionamiento de una red SDN vamos a poner un pequeño ejemplo que clarificará los conceptos. Para ello supongamos que tenemos una red formada por 2 hosts que denominaremos Host 1 y Host 2, intercomunicados por un switch que soporta el protocolo OpenFlow (Open vSwitch)  y el controlador.</w:t>
      </w:r>
    </w:p>
    <w:p>
      <w:pPr>
        <w:pStyle w:val="Normal"/>
        <w:spacing w:lineRule="auto" w:line="259"/>
        <w:jc w:val="left"/>
        <w:rPr/>
      </w:pPr>
      <w:r>
        <w:rPr/>
        <w:t>Supongamos que el Host 1 envía una trama al Host 2. La trama en primer lugar llega al open vSwitch. Si dicho switch posee una entrada de flujo para algún campo de capa 2, 3 o 4 se actúa según dicha regla, mientras que si el switch no posee una entrada en sus tablas envía el paquete al controlador para que este detalle cómo se debe conmutar dicha trama.</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2.4 Protocolo openFlow</w:t>
      </w:r>
    </w:p>
    <w:p>
      <w:pPr>
        <w:pStyle w:val="Normal"/>
        <w:spacing w:lineRule="auto" w:line="259"/>
        <w:jc w:val="left"/>
        <w:rPr/>
      </w:pPr>
      <w:r>
        <w:rPr/>
        <w:t>En este apartado se va a tratar el funcionamiento en detalle del protocolo openflow, ya que es el protocolo más utilizado para la comunicación entre la capa de datos y el controlador. Los conmutadores que funcionan a través de este protocolo se denominan open Vswitch.</w:t>
      </w:r>
    </w:p>
    <w:p>
      <w:pPr>
        <w:pStyle w:val="Normal"/>
        <w:spacing w:lineRule="auto" w:line="259"/>
        <w:jc w:val="left"/>
        <w:rPr/>
      </w:pPr>
      <w:r>
        <w:rPr/>
        <w:t>2.4.1 Componentes de un switch que soporta OpenFlow.</w:t>
      </w:r>
    </w:p>
    <w:p>
      <w:pPr>
        <w:pStyle w:val="Normal"/>
        <w:spacing w:lineRule="auto" w:line="259"/>
        <w:jc w:val="left"/>
        <w:rPr/>
      </w:pPr>
      <w:r>
        <w:rPr/>
        <w:t>Un switch OpenFlow tiene los componentes mostrados en la Ilustración 1</w:t>
      </w:r>
    </w:p>
    <w:p>
      <w:pPr>
        <w:pStyle w:val="Normal"/>
        <w:spacing w:lineRule="auto" w:line="259"/>
        <w:jc w:val="left"/>
        <w:rPr/>
      </w:pPr>
      <w:r>
        <w:rPr/>
        <w:drawing>
          <wp:anchor behindDoc="0" distT="0" distB="0" distL="0" distR="0" simplePos="0" locked="0" layoutInCell="1" allowOverlap="1" relativeHeight="39">
            <wp:simplePos x="0" y="0"/>
            <wp:positionH relativeFrom="column">
              <wp:posOffset>982345</wp:posOffset>
            </wp:positionH>
            <wp:positionV relativeFrom="paragraph">
              <wp:posOffset>100965</wp:posOffset>
            </wp:positionV>
            <wp:extent cx="3324860" cy="2439035"/>
            <wp:effectExtent l="0" t="0" r="0" b="0"/>
            <wp:wrapSquare wrapText="largest"/>
            <wp:docPr id="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pic:cNvPicPr>
                      <a:picLocks noChangeAspect="1" noChangeArrowheads="1"/>
                    </pic:cNvPicPr>
                  </pic:nvPicPr>
                  <pic:blipFill>
                    <a:blip r:embed="rId4"/>
                    <a:srcRect l="58541" t="28922" r="9042" b="28730"/>
                    <a:stretch>
                      <a:fillRect/>
                    </a:stretch>
                  </pic:blipFill>
                  <pic:spPr bwMode="auto">
                    <a:xfrm>
                      <a:off x="0" y="0"/>
                      <a:ext cx="3324860" cy="24390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Estos elementos se van a ir detallando en los siguientes apartados:</w:t>
      </w:r>
    </w:p>
    <w:p>
      <w:pPr>
        <w:pStyle w:val="Normal"/>
        <w:spacing w:lineRule="auto" w:line="259"/>
        <w:jc w:val="left"/>
        <w:rPr/>
      </w:pPr>
      <w:r>
        <w:rPr/>
      </w:r>
    </w:p>
    <w:p>
      <w:pPr>
        <w:pStyle w:val="Normal"/>
        <w:spacing w:lineRule="auto" w:line="259"/>
        <w:jc w:val="left"/>
        <w:rPr/>
      </w:pPr>
      <w:r>
        <w:rPr/>
        <w:t>2.4.2 Puertos OpenFlow</w:t>
      </w:r>
    </w:p>
    <w:p>
      <w:pPr>
        <w:pStyle w:val="Normal"/>
        <w:spacing w:lineRule="auto" w:line="259"/>
        <w:jc w:val="left"/>
        <w:rPr/>
      </w:pPr>
      <w:r>
        <w:rPr/>
        <w:t>El estándar openFlow incorpora 3 tipos diferentes de puertos:</w:t>
      </w:r>
    </w:p>
    <w:p>
      <w:pPr>
        <w:pStyle w:val="Normal"/>
        <w:numPr>
          <w:ilvl w:val="0"/>
          <w:numId w:val="29"/>
        </w:numPr>
        <w:spacing w:lineRule="auto" w:line="259"/>
        <w:jc w:val="left"/>
        <w:rPr/>
      </w:pPr>
      <w:r>
        <w:rPr/>
        <w:t xml:space="preserve">Puerto físico: Interfaz </w:t>
      </w:r>
      <w:r>
        <w:rPr>
          <w:i/>
          <w:iCs/>
        </w:rPr>
        <w:t xml:space="preserve">hardware </w:t>
      </w:r>
      <w:r>
        <w:rPr>
          <w:i w:val="false"/>
          <w:iCs w:val="false"/>
        </w:rPr>
        <w:t>del switch</w:t>
      </w:r>
    </w:p>
    <w:p>
      <w:pPr>
        <w:pStyle w:val="Normal"/>
        <w:numPr>
          <w:ilvl w:val="0"/>
          <w:numId w:val="29"/>
        </w:numPr>
        <w:spacing w:lineRule="auto" w:line="259"/>
        <w:jc w:val="left"/>
        <w:rPr/>
      </w:pPr>
      <w:r>
        <w:rPr>
          <w:i w:val="false"/>
          <w:iCs w:val="false"/>
        </w:rPr>
        <w:t xml:space="preserve">Puerto lógico: Idéntico al puerto físico pero no tiene interfaz </w:t>
      </w:r>
      <w:r>
        <w:rPr>
          <w:i/>
          <w:iCs/>
        </w:rPr>
        <w:t xml:space="preserve">hardware </w:t>
      </w:r>
      <w:r>
        <w:rPr>
          <w:i w:val="false"/>
          <w:iCs w:val="false"/>
        </w:rPr>
        <w:t xml:space="preserve">propia. Un puerto físico puede contener varios puertos lógicos.  La diferencia fundamental entre los puertos físicos y lógicos consiste en que los paquetes asociados a los puertos lógicos contienen un campo a mayores denominado </w:t>
      </w:r>
      <w:r>
        <w:rPr>
          <w:i/>
          <w:iCs/>
        </w:rPr>
        <w:t>Tunnel-Id</w:t>
      </w:r>
      <w:r>
        <w:rPr>
          <w:i w:val="false"/>
          <w:iCs w:val="false"/>
        </w:rPr>
        <w:t>. Cuando un paquete se recibe en un puerto lógico se envia al controlador.</w:t>
      </w:r>
    </w:p>
    <w:p>
      <w:pPr>
        <w:pStyle w:val="Normal"/>
        <w:numPr>
          <w:ilvl w:val="0"/>
          <w:numId w:val="29"/>
        </w:numPr>
        <w:spacing w:lineRule="auto" w:line="259"/>
        <w:jc w:val="left"/>
        <w:rPr/>
      </w:pPr>
      <w:r>
        <w:rPr>
          <w:i w:val="false"/>
          <w:iCs w:val="false"/>
        </w:rPr>
        <w:t>Puerto reservado: Utilizado para la comunicación con el controlador o para la conmuntación tradicional (sin hacer uso del protocolo openflow). A continuación se detallan los puertos reservados que obligatoriamente debe poseer un open Vswitch.</w:t>
      </w:r>
    </w:p>
    <w:p>
      <w:pPr>
        <w:pStyle w:val="Normal"/>
        <w:numPr>
          <w:ilvl w:val="1"/>
          <w:numId w:val="29"/>
        </w:numPr>
        <w:spacing w:lineRule="auto" w:line="259"/>
        <w:jc w:val="left"/>
        <w:rPr/>
      </w:pPr>
      <w:r>
        <w:rPr>
          <w:i w:val="false"/>
          <w:iCs w:val="false"/>
        </w:rPr>
        <w:t>ALL: Representa todos los puertos que un switch puede usar para reenviar un paquete. Solo se puede utilizar como puerto de salida (no puede recibir tráfico)</w:t>
      </w:r>
    </w:p>
    <w:p>
      <w:pPr>
        <w:pStyle w:val="Normal"/>
        <w:numPr>
          <w:ilvl w:val="1"/>
          <w:numId w:val="29"/>
        </w:numPr>
        <w:spacing w:lineRule="auto" w:line="259"/>
        <w:jc w:val="left"/>
        <w:rPr/>
      </w:pPr>
      <w:r>
        <w:rPr>
          <w:i w:val="false"/>
          <w:iCs w:val="false"/>
        </w:rPr>
        <w:t>CONTROLLER: Representa el puerto que conecta con el controlador. Puede ser usado tanto como puerto de entrada como de salida</w:t>
      </w:r>
    </w:p>
    <w:p>
      <w:pPr>
        <w:pStyle w:val="Normal"/>
        <w:numPr>
          <w:ilvl w:val="1"/>
          <w:numId w:val="29"/>
        </w:numPr>
        <w:spacing w:lineRule="auto" w:line="259"/>
        <w:jc w:val="left"/>
        <w:rPr/>
      </w:pPr>
      <w:r>
        <w:rPr>
          <w:i w:val="false"/>
          <w:iCs w:val="false"/>
        </w:rPr>
        <w:t xml:space="preserve">TABLE: Representa el inicio de las </w:t>
      </w:r>
      <w:r>
        <w:rPr>
          <w:i/>
          <w:iCs/>
        </w:rPr>
        <w:t xml:space="preserve">pipeline </w:t>
      </w:r>
      <w:r>
        <w:rPr>
          <w:i w:val="false"/>
          <w:iCs w:val="false"/>
        </w:rPr>
        <w:t>de OpenFlow. Envía el paquete a la primera tabla de flujo para que pueda ser procesado.</w:t>
      </w:r>
    </w:p>
    <w:p>
      <w:pPr>
        <w:pStyle w:val="Normal"/>
        <w:numPr>
          <w:ilvl w:val="1"/>
          <w:numId w:val="29"/>
        </w:numPr>
        <w:spacing w:lineRule="auto" w:line="259"/>
        <w:jc w:val="left"/>
        <w:rPr/>
      </w:pPr>
      <w:r>
        <w:rPr>
          <w:i w:val="false"/>
          <w:iCs w:val="false"/>
        </w:rPr>
        <w:t>IN_PORT: Representa el puerto de entrada del paquete. Puede ser usado como puerto de salida con el objetivo de enviar el paquete por el mismo puerto por el que entró.</w:t>
      </w:r>
    </w:p>
    <w:p>
      <w:pPr>
        <w:pStyle w:val="Normal"/>
        <w:numPr>
          <w:ilvl w:val="1"/>
          <w:numId w:val="29"/>
        </w:numPr>
        <w:spacing w:lineRule="auto" w:line="259"/>
        <w:jc w:val="left"/>
        <w:rPr/>
      </w:pPr>
      <w:r>
        <w:rPr>
          <w:i w:val="false"/>
          <w:iCs w:val="false"/>
        </w:rPr>
        <w:t xml:space="preserve">ANY: Valor especial utilizado cuando no se especifica ningún puerto </w:t>
      </w:r>
      <w:r>
        <w:rPr>
          <w:i w:val="false"/>
          <w:iCs w:val="false"/>
          <w:color w:val="CE181E"/>
        </w:rPr>
        <w:t>NO CONSIGO TRADUCIR ESTO DE LA ESPECIFICACION</w:t>
      </w:r>
    </w:p>
    <w:p>
      <w:pPr>
        <w:pStyle w:val="Normal"/>
        <w:numPr>
          <w:ilvl w:val="1"/>
          <w:numId w:val="29"/>
        </w:numPr>
        <w:spacing w:lineRule="auto" w:line="259"/>
        <w:jc w:val="left"/>
        <w:rPr/>
      </w:pPr>
      <w:r>
        <w:rPr>
          <w:i w:val="false"/>
          <w:iCs w:val="false"/>
          <w:color w:val="000000"/>
        </w:rPr>
        <w:t xml:space="preserve">UNSET: Valor especial que indica que el puerto de salida no debe incluirse en el </w:t>
      </w:r>
      <w:r>
        <w:rPr>
          <w:i/>
          <w:iCs/>
          <w:color w:val="000000"/>
        </w:rPr>
        <w:t>Action-Set</w:t>
      </w:r>
      <w:r>
        <w:rPr>
          <w:i w:val="false"/>
          <w:iCs w:val="false"/>
          <w:color w:val="000000"/>
        </w:rPr>
        <w:t>. No puede ser usado ni como puerto de salida no como puerto de entrada.</w:t>
      </w:r>
    </w:p>
    <w:p>
      <w:pPr>
        <w:pStyle w:val="Normal"/>
        <w:spacing w:lineRule="auto" w:line="259"/>
        <w:jc w:val="left"/>
        <w:rPr>
          <w:i w:val="false"/>
          <w:i w:val="false"/>
          <w:iCs w:val="false"/>
          <w:color w:val="000000"/>
        </w:rPr>
      </w:pPr>
      <w:r>
        <w:rPr>
          <w:i w:val="false"/>
          <w:iCs w:val="false"/>
          <w:color w:val="000000"/>
        </w:rPr>
      </w:r>
    </w:p>
    <w:p>
      <w:pPr>
        <w:pStyle w:val="Normal"/>
        <w:spacing w:lineRule="auto" w:line="259"/>
        <w:jc w:val="left"/>
        <w:rPr>
          <w:color w:val="000000"/>
        </w:rPr>
      </w:pPr>
      <w:r>
        <w:rPr>
          <w:i w:val="false"/>
          <w:iCs w:val="false"/>
          <w:color w:val="000000"/>
        </w:rPr>
        <w:tab/>
        <w:t xml:space="preserve">Finalmente se detallan los puertos reservados que opcionalmente puede poseer un </w:t>
        <w:tab/>
        <w:t>switch que soporte OpenFlow.</w:t>
      </w:r>
    </w:p>
    <w:p>
      <w:pPr>
        <w:pStyle w:val="Normal"/>
        <w:numPr>
          <w:ilvl w:val="1"/>
          <w:numId w:val="29"/>
        </w:numPr>
        <w:spacing w:lineRule="auto" w:line="259"/>
        <w:jc w:val="left"/>
        <w:rPr>
          <w:color w:val="000000"/>
        </w:rPr>
      </w:pPr>
      <w:r>
        <w:rPr>
          <w:color w:val="000000"/>
        </w:rPr>
        <w:t>LOCAL: Representa la red local del switch</w:t>
      </w:r>
    </w:p>
    <w:p>
      <w:pPr>
        <w:pStyle w:val="Normal"/>
        <w:numPr>
          <w:ilvl w:val="1"/>
          <w:numId w:val="29"/>
        </w:numPr>
        <w:spacing w:lineRule="auto" w:line="259"/>
        <w:jc w:val="left"/>
        <w:rPr>
          <w:color w:val="000000"/>
        </w:rPr>
      </w:pPr>
      <w:r>
        <w:rPr>
          <w:i w:val="false"/>
          <w:iCs w:val="false"/>
          <w:color w:val="000000"/>
        </w:rPr>
        <w:t>NORMAL: Representa el reenvio utilizando la forma tradicional (sin utilización del protocolo OpenFlow)</w:t>
      </w:r>
    </w:p>
    <w:p>
      <w:pPr>
        <w:pStyle w:val="Normal"/>
        <w:numPr>
          <w:ilvl w:val="1"/>
          <w:numId w:val="29"/>
        </w:numPr>
        <w:spacing w:lineRule="auto" w:line="259"/>
        <w:jc w:val="left"/>
        <w:rPr>
          <w:color w:val="000000"/>
        </w:rPr>
      </w:pPr>
      <w:r>
        <w:rPr>
          <w:i w:val="false"/>
          <w:iCs w:val="false"/>
          <w:color w:val="000000"/>
        </w:rPr>
        <w:t>FLOOD: Representa todos los puertos menos el de entrada. Utilizado cuando se desea inundar una red (por ejemplo a la hora de utilizar el protocolo ARP)</w:t>
      </w:r>
    </w:p>
    <w:p>
      <w:pPr>
        <w:pStyle w:val="Normal"/>
        <w:numPr>
          <w:ilvl w:val="0"/>
          <w:numId w:val="0"/>
        </w:numPr>
        <w:spacing w:lineRule="auto" w:line="259"/>
        <w:ind w:left="1080" w:hanging="0"/>
        <w:jc w:val="left"/>
        <w:rPr>
          <w:i w:val="false"/>
          <w:i w:val="false"/>
          <w:iCs w:val="false"/>
        </w:rPr>
      </w:pPr>
      <w:r>
        <w:rPr>
          <w:i w:val="false"/>
          <w:iCs w:val="false"/>
        </w:rPr>
      </w:r>
    </w:p>
    <w:p>
      <w:pPr>
        <w:pStyle w:val="Normal"/>
        <w:spacing w:lineRule="auto" w:line="259"/>
        <w:jc w:val="left"/>
        <w:rPr/>
      </w:pPr>
      <w:r>
        <w:rPr/>
      </w:r>
    </w:p>
    <w:p>
      <w:pPr>
        <w:pStyle w:val="Normal"/>
        <w:spacing w:lineRule="auto" w:line="259"/>
        <w:jc w:val="left"/>
        <w:rPr/>
      </w:pPr>
      <w:r>
        <w:rPr/>
        <w:t>2.4.3Tablas de OpenFlow</w:t>
      </w:r>
    </w:p>
    <w:p>
      <w:pPr>
        <w:pStyle w:val="Normal"/>
        <w:spacing w:lineRule="auto" w:line="259"/>
        <w:jc w:val="left"/>
        <w:rPr/>
      </w:pPr>
      <w:r>
        <w:rPr/>
        <w:t xml:space="preserve">En este apartado se detallan en primer lugar el proceso de pipeline de OpenFlow, los componentes de las tablas de flujo y de grupo, a continuación el mecanismo de </w:t>
      </w:r>
      <w:r>
        <w:rPr>
          <w:i/>
          <w:iCs/>
        </w:rPr>
        <w:t>matching</w:t>
      </w:r>
      <w:r>
        <w:rPr>
          <w:i w:val="false"/>
          <w:iCs w:val="false"/>
        </w:rPr>
        <w:t xml:space="preserve"> y finalmente el gestionador de acciones.</w:t>
      </w:r>
    </w:p>
    <w:p>
      <w:pPr>
        <w:pStyle w:val="Normal"/>
        <w:spacing w:lineRule="auto" w:line="259"/>
        <w:jc w:val="left"/>
        <w:rPr/>
      </w:pPr>
      <w:r>
        <w:rPr>
          <w:i w:val="false"/>
          <w:iCs w:val="false"/>
        </w:rPr>
        <w:t xml:space="preserve">2.4.3.1 Proceso de </w:t>
      </w:r>
      <w:r>
        <w:rPr>
          <w:i/>
          <w:iCs/>
        </w:rPr>
        <w:t>pipeline</w:t>
      </w:r>
    </w:p>
    <w:p>
      <w:pPr>
        <w:pStyle w:val="Normal"/>
        <w:spacing w:lineRule="auto" w:line="259"/>
        <w:jc w:val="left"/>
        <w:rPr/>
      </w:pPr>
      <w:r>
        <w:rPr/>
        <w:t xml:space="preserve">Los switches OpenFlow pueden dividirse en 2 tipos: </w:t>
      </w:r>
      <w:r>
        <w:rPr>
          <w:i/>
          <w:iCs/>
        </w:rPr>
        <w:t>OpenFlow-only</w:t>
      </w:r>
      <w:r>
        <w:rPr/>
        <w:t xml:space="preserve"> y </w:t>
      </w:r>
      <w:r>
        <w:rPr>
          <w:i/>
          <w:iCs/>
        </w:rPr>
        <w:t xml:space="preserve">OpenFlow-hybrid. </w:t>
      </w:r>
      <w:r>
        <w:rPr>
          <w:i w:val="false"/>
          <w:iCs w:val="false"/>
        </w:rPr>
        <w:t xml:space="preserve">Los primeros soportan únicamente las operaciones relacionadas como el protocolo OpenFlow y, por tanto, todos los paquetes son procesador por el </w:t>
      </w:r>
      <w:r>
        <w:rPr>
          <w:i/>
          <w:iCs/>
        </w:rPr>
        <w:t xml:space="preserve">pipeline </w:t>
      </w:r>
      <w:r>
        <w:rPr>
          <w:i w:val="false"/>
          <w:iCs w:val="false"/>
        </w:rPr>
        <w:t>de OpenFlow, mientras que los segundos admiten tanto las funcionalidades OpenFlow como las normales que aporta la conmutación Ethernet.</w:t>
      </w:r>
    </w:p>
    <w:p>
      <w:pPr>
        <w:pStyle w:val="Normal"/>
        <w:spacing w:lineRule="auto" w:line="259"/>
        <w:jc w:val="left"/>
        <w:rPr/>
      </w:pPr>
      <w:r>
        <w:rPr>
          <w:i w:val="false"/>
          <w:iCs w:val="false"/>
        </w:rPr>
        <w:t xml:space="preserve">El </w:t>
      </w:r>
      <w:r>
        <w:rPr>
          <w:i/>
          <w:iCs/>
        </w:rPr>
        <w:t xml:space="preserve">pipeline </w:t>
      </w:r>
      <w:r>
        <w:rPr>
          <w:i w:val="false"/>
          <w:iCs w:val="false"/>
        </w:rPr>
        <w:t>de OpenFlow de todos los switches contiene tablas de flujo, y cada tabla de flujo contiene multiples entradas. Este define como interaccionan los paquetes con las tablas de flujo. En la Ilustración X se muestra como es el flujo de los paquetes cuando tenemos más de una tabla de flujo.</w:t>
      </w:r>
    </w:p>
    <w:p>
      <w:pPr>
        <w:pStyle w:val="Normal"/>
        <w:spacing w:lineRule="auto" w:line="259"/>
        <w:jc w:val="left"/>
        <w:rPr>
          <w:i w:val="false"/>
          <w:i w:val="false"/>
          <w:iCs w:val="false"/>
        </w:rPr>
      </w:pPr>
      <w:r>
        <w:rPr>
          <w:i w:val="false"/>
          <w:iCs w:val="false"/>
        </w:rPr>
        <w:drawing>
          <wp:anchor behindDoc="0" distT="0" distB="0" distL="0" distR="0" simplePos="0" locked="0" layoutInCell="1" allowOverlap="1" relativeHeight="40">
            <wp:simplePos x="0" y="0"/>
            <wp:positionH relativeFrom="column">
              <wp:posOffset>17780</wp:posOffset>
            </wp:positionH>
            <wp:positionV relativeFrom="paragraph">
              <wp:posOffset>91440</wp:posOffset>
            </wp:positionV>
            <wp:extent cx="5311140" cy="1229360"/>
            <wp:effectExtent l="0" t="0" r="0" b="0"/>
            <wp:wrapSquare wrapText="largest"/>
            <wp:docPr id="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3" descr=""/>
                    <pic:cNvPicPr>
                      <a:picLocks noChangeAspect="1" noChangeArrowheads="1"/>
                    </pic:cNvPicPr>
                  </pic:nvPicPr>
                  <pic:blipFill>
                    <a:blip r:embed="rId5"/>
                    <a:srcRect l="24464" t="42411" r="25972" b="37150"/>
                    <a:stretch>
                      <a:fillRect/>
                    </a:stretch>
                  </pic:blipFill>
                  <pic:spPr bwMode="auto">
                    <a:xfrm>
                      <a:off x="0" y="0"/>
                      <a:ext cx="5311140" cy="1229360"/>
                    </a:xfrm>
                    <a:prstGeom prst="rect">
                      <a:avLst/>
                    </a:prstGeom>
                  </pic:spPr>
                </pic:pic>
              </a:graphicData>
            </a:graphic>
          </wp:anchor>
        </w:drawing>
      </w:r>
    </w:p>
    <w:p>
      <w:pPr>
        <w:pStyle w:val="Normal"/>
        <w:spacing w:lineRule="auto" w:line="259"/>
        <w:jc w:val="left"/>
        <w:rPr/>
      </w:pPr>
      <w:r>
        <w:rPr>
          <w:i w:val="false"/>
          <w:iCs w:val="false"/>
        </w:rPr>
        <w:t xml:space="preserve">Estas tablas, como se puede observar, son numeradas secuencialmente empezando por el índice 0. </w:t>
      </w:r>
    </w:p>
    <w:p>
      <w:pPr>
        <w:pStyle w:val="Normal"/>
        <w:spacing w:lineRule="auto" w:line="259"/>
        <w:jc w:val="left"/>
        <w:rPr/>
      </w:pPr>
      <w:r>
        <w:rPr>
          <w:i w:val="false"/>
          <w:iCs w:val="false"/>
        </w:rPr>
        <w:t xml:space="preserve">El proceso de </w:t>
      </w:r>
      <w:r>
        <w:rPr>
          <w:i/>
          <w:iCs/>
        </w:rPr>
        <w:t>pipeline</w:t>
      </w:r>
      <w:r>
        <w:rPr>
          <w:i w:val="false"/>
          <w:iCs w:val="false"/>
        </w:rPr>
        <w:t xml:space="preserve"> siempre comienza por la primera tabla de flujo del procesamiento de entrada: en primer lugar se comprueba el </w:t>
      </w:r>
      <w:r>
        <w:rPr>
          <w:i/>
          <w:iCs/>
        </w:rPr>
        <w:t xml:space="preserve">match </w:t>
      </w:r>
      <w:r>
        <w:rPr>
          <w:i w:val="false"/>
          <w:iCs w:val="false"/>
        </w:rPr>
        <w:t xml:space="preserve">(ver apartado </w:t>
      </w:r>
      <w:r>
        <w:rPr>
          <w:i w:val="false"/>
          <w:iCs w:val="false"/>
          <w:color w:val="CE181E"/>
        </w:rPr>
        <w:t>XXXX</w:t>
      </w:r>
      <w:r>
        <w:rPr>
          <w:i w:val="false"/>
          <w:iCs w:val="false"/>
        </w:rPr>
        <w:t xml:space="preserve">) entre el paquete y las entradas de flujo de la tabla 0. El resto de tablas de entrada se utiliza en función del resultado de la primera tabla. </w:t>
      </w:r>
    </w:p>
    <w:p>
      <w:pPr>
        <w:pStyle w:val="Normal"/>
        <w:spacing w:lineRule="auto" w:line="259"/>
        <w:jc w:val="left"/>
        <w:rPr/>
      </w:pPr>
      <w:r>
        <w:rPr>
          <w:i w:val="false"/>
          <w:iCs w:val="false"/>
        </w:rPr>
        <w:t xml:space="preserve">Cuando un paquete es procesado por una tabla de flujo, se hace el proceso de </w:t>
      </w:r>
      <w:r>
        <w:rPr>
          <w:i/>
          <w:iCs/>
        </w:rPr>
        <w:t>matching</w:t>
      </w:r>
      <w:r>
        <w:rPr>
          <w:i w:val="false"/>
          <w:iCs w:val="false"/>
        </w:rPr>
        <w:t xml:space="preserve"> con las entradas de dicha tabla. En caso de existir coincidencia se realizan las instrucciones correspondientes que contuviera dicha entrada. Estas instrucciones estan detalladas en el apartado </w:t>
      </w:r>
      <w:r>
        <w:rPr>
          <w:i w:val="false"/>
          <w:iCs w:val="false"/>
          <w:color w:val="CE181E"/>
        </w:rPr>
        <w:t xml:space="preserve">XXXX, </w:t>
      </w:r>
      <w:r>
        <w:rPr>
          <w:i w:val="false"/>
          <w:iCs w:val="false"/>
          <w:color w:val="000000"/>
        </w:rPr>
        <w:t xml:space="preserve">aunque se detalla que una de ellas es enviar el paquete a otra tabla de flujo, que ha de ser de índice mayor, en cuyo caso el procedimiento se repite. En caso de que no se encuentre esta instrucción el proceso de </w:t>
      </w:r>
      <w:r>
        <w:rPr>
          <w:i/>
          <w:iCs/>
          <w:color w:val="000000"/>
        </w:rPr>
        <w:t xml:space="preserve">pipeline </w:t>
      </w:r>
      <w:r>
        <w:rPr>
          <w:i w:val="false"/>
          <w:iCs w:val="false"/>
          <w:color w:val="000000"/>
        </w:rPr>
        <w:t>finaliza, y el paquete es enviado por el puerto correspondiente.</w:t>
      </w:r>
    </w:p>
    <w:p>
      <w:pPr>
        <w:pStyle w:val="Normal"/>
        <w:spacing w:lineRule="auto" w:line="259"/>
        <w:jc w:val="left"/>
        <w:rPr/>
      </w:pPr>
      <w:r>
        <w:rPr>
          <w:i w:val="false"/>
          <w:iCs w:val="false"/>
          <w:color w:val="000000"/>
        </w:rPr>
        <w:t xml:space="preserve">Otro caso que puede ocurrir es que ninguna entrada de la tabla de flujo coincida con el paquete, en cuyo caso se denomina </w:t>
      </w:r>
      <w:r>
        <w:rPr>
          <w:i/>
          <w:iCs/>
          <w:color w:val="000000"/>
        </w:rPr>
        <w:t>table miss</w:t>
      </w:r>
      <w:r>
        <w:rPr>
          <w:i w:val="false"/>
          <w:iCs w:val="false"/>
          <w:color w:val="000000"/>
        </w:rPr>
        <w:t>. El comportamiento de esta tabla depende de la configuración, pero algunos comportamientos habituales son descartar el paquete, enviarlo a otra tabla o directamente al controlador.</w:t>
      </w:r>
    </w:p>
    <w:p>
      <w:pPr>
        <w:pStyle w:val="Normal"/>
        <w:spacing w:lineRule="auto" w:line="259"/>
        <w:jc w:val="left"/>
        <w:rPr/>
      </w:pPr>
      <w:r>
        <w:rPr>
          <w:i w:val="false"/>
          <w:iCs w:val="false"/>
          <w:color w:val="000000"/>
        </w:rPr>
        <w:t>2.4.3.2 Tablas de flujo y entradas</w:t>
      </w:r>
    </w:p>
    <w:p>
      <w:pPr>
        <w:pStyle w:val="Normal"/>
        <w:spacing w:lineRule="auto" w:line="259"/>
        <w:jc w:val="left"/>
        <w:rPr/>
      </w:pPr>
      <w:r>
        <w:rPr>
          <w:i w:val="false"/>
          <w:iCs w:val="false"/>
          <w:color w:val="000000"/>
        </w:rPr>
        <w:t>Como ya se ha comentado, una tabla de flujo contiene diferentes entradas, cuya estructura es la siguiente:</w:t>
      </w:r>
    </w:p>
    <w:tbl>
      <w:tblPr>
        <w:tblW w:w="8504"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Pr>
      <w:tblGrid>
        <w:gridCol w:w="1438"/>
        <w:gridCol w:w="991"/>
        <w:gridCol w:w="1215"/>
        <w:gridCol w:w="1216"/>
        <w:gridCol w:w="1215"/>
        <w:gridCol w:w="1215"/>
        <w:gridCol w:w="1213"/>
      </w:tblGrid>
      <w:tr>
        <w:trPr/>
        <w:tc>
          <w:tcPr>
            <w:tcW w:w="1438"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Match Fields</w:t>
            </w:r>
          </w:p>
        </w:tc>
        <w:tc>
          <w:tcPr>
            <w:tcW w:w="991"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Priority</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Counters</w:t>
            </w:r>
          </w:p>
        </w:tc>
        <w:tc>
          <w:tcPr>
            <w:tcW w:w="1216"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Instructions</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Timeouts</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Cookie</w:t>
            </w:r>
          </w:p>
        </w:tc>
        <w:tc>
          <w:tcPr>
            <w:tcW w:w="12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spacing w:before="0" w:after="160"/>
              <w:rPr/>
            </w:pPr>
            <w:r>
              <w:rPr/>
              <w:t>Flags</w:t>
            </w:r>
          </w:p>
        </w:tc>
      </w:tr>
    </w:tbl>
    <w:p>
      <w:pPr>
        <w:pStyle w:val="Normal"/>
        <w:spacing w:lineRule="auto" w:line="259"/>
        <w:jc w:val="left"/>
        <w:rPr>
          <w:color w:val="CE181E"/>
        </w:rPr>
      </w:pPr>
      <w:r>
        <w:rPr>
          <w:color w:val="CE181E"/>
        </w:rPr>
        <w:t>PONER REFERENCIA DE TABLA CON WORD</w:t>
      </w:r>
    </w:p>
    <w:p>
      <w:pPr>
        <w:pStyle w:val="Normal"/>
        <w:spacing w:lineRule="auto" w:line="259"/>
        <w:jc w:val="left"/>
        <w:rPr/>
      </w:pPr>
      <w:r>
        <w:rPr/>
        <w:t>Donde:</w:t>
      </w:r>
    </w:p>
    <w:p>
      <w:pPr>
        <w:pStyle w:val="Normal"/>
        <w:numPr>
          <w:ilvl w:val="0"/>
          <w:numId w:val="30"/>
        </w:numPr>
        <w:spacing w:lineRule="auto" w:line="259"/>
        <w:jc w:val="left"/>
        <w:rPr/>
      </w:pPr>
      <w:r>
        <w:rPr/>
        <w:t>Match Fields: Campos que permiten hacer la operación de</w:t>
      </w:r>
      <w:r>
        <w:rPr>
          <w:i/>
          <w:iCs/>
        </w:rPr>
        <w:t xml:space="preserve"> matching</w:t>
      </w:r>
      <w:r>
        <w:rPr>
          <w:i w:val="false"/>
          <w:iCs w:val="false"/>
        </w:rPr>
        <w:t>. Consiste en el puerto de entrada y las cabecera del paquete.</w:t>
      </w:r>
    </w:p>
    <w:p>
      <w:pPr>
        <w:pStyle w:val="Normal"/>
        <w:numPr>
          <w:ilvl w:val="0"/>
          <w:numId w:val="30"/>
        </w:numPr>
        <w:spacing w:lineRule="auto" w:line="259"/>
        <w:jc w:val="left"/>
        <w:rPr/>
      </w:pPr>
      <w:r>
        <w:rPr>
          <w:i w:val="false"/>
          <w:iCs w:val="false"/>
        </w:rPr>
        <w:t>Priority: precedencia de</w:t>
      </w:r>
      <w:r>
        <w:rPr>
          <w:i/>
          <w:iCs/>
        </w:rPr>
        <w:t xml:space="preserve"> matching</w:t>
      </w:r>
      <w:r>
        <w:rPr>
          <w:i w:val="false"/>
          <w:iCs w:val="false"/>
        </w:rPr>
        <w:t xml:space="preserve"> de una entrada de flujo</w:t>
      </w:r>
    </w:p>
    <w:p>
      <w:pPr>
        <w:pStyle w:val="Normal"/>
        <w:numPr>
          <w:ilvl w:val="0"/>
          <w:numId w:val="30"/>
        </w:numPr>
        <w:spacing w:lineRule="auto" w:line="259"/>
        <w:jc w:val="left"/>
        <w:rPr/>
      </w:pPr>
      <w:r>
        <w:rPr>
          <w:i w:val="false"/>
          <w:iCs w:val="false"/>
        </w:rPr>
        <w:t xml:space="preserve">Counters: </w:t>
      </w:r>
      <w:r>
        <w:rPr>
          <w:i/>
          <w:iCs/>
        </w:rPr>
        <w:t xml:space="preserve"> </w:t>
      </w:r>
      <w:r>
        <w:rPr>
          <w:i w:val="false"/>
          <w:iCs w:val="false"/>
        </w:rPr>
        <w:t>Actualizados cuando el paquete tiene una coincidencia</w:t>
      </w:r>
    </w:p>
    <w:p>
      <w:pPr>
        <w:pStyle w:val="Normal"/>
        <w:numPr>
          <w:ilvl w:val="0"/>
          <w:numId w:val="30"/>
        </w:numPr>
        <w:spacing w:lineRule="auto" w:line="259"/>
        <w:jc w:val="left"/>
        <w:rPr/>
      </w:pPr>
      <w:r>
        <w:rPr>
          <w:i w:val="false"/>
          <w:iCs w:val="false"/>
        </w:rPr>
        <w:t xml:space="preserve">Instructions:  Modifican el conjunto de acciones o el procesamiento </w:t>
      </w:r>
      <w:r>
        <w:rPr>
          <w:i/>
          <w:iCs/>
        </w:rPr>
        <w:t>pipeline</w:t>
      </w:r>
      <w:r>
        <w:rPr>
          <w:i w:val="false"/>
          <w:iCs w:val="false"/>
        </w:rPr>
        <w:t>.</w:t>
      </w:r>
    </w:p>
    <w:p>
      <w:pPr>
        <w:pStyle w:val="Normal"/>
        <w:numPr>
          <w:ilvl w:val="0"/>
          <w:numId w:val="30"/>
        </w:numPr>
        <w:spacing w:lineRule="auto" w:line="259"/>
        <w:jc w:val="left"/>
        <w:rPr/>
      </w:pPr>
      <w:r>
        <w:rPr>
          <w:i w:val="false"/>
          <w:iCs w:val="false"/>
        </w:rPr>
        <w:t>Timeouts: Tiempo máximo antes de que un flujo expire en el switch</w:t>
      </w:r>
    </w:p>
    <w:p>
      <w:pPr>
        <w:pStyle w:val="Normal"/>
        <w:numPr>
          <w:ilvl w:val="0"/>
          <w:numId w:val="30"/>
        </w:numPr>
        <w:spacing w:lineRule="auto" w:line="259"/>
        <w:jc w:val="left"/>
        <w:rPr/>
      </w:pPr>
      <w:r>
        <w:rPr>
          <w:i w:val="false"/>
          <w:iCs w:val="false"/>
        </w:rPr>
        <w:t>Cookie: Dato seleccionado por el controlador. Su objetivo es filtrar las estadísticas de flujos, la modificación de ellos y su eliminación. No se usa cuando se procesan paquetes.</w:t>
      </w:r>
    </w:p>
    <w:p>
      <w:pPr>
        <w:pStyle w:val="Normal"/>
        <w:numPr>
          <w:ilvl w:val="0"/>
          <w:numId w:val="30"/>
        </w:numPr>
        <w:spacing w:lineRule="auto" w:line="259"/>
        <w:jc w:val="left"/>
        <w:rPr/>
      </w:pPr>
      <w:r>
        <w:rPr>
          <w:i w:val="false"/>
          <w:iCs w:val="false"/>
        </w:rPr>
        <w:t>Flags: Permiten alterar la forma en que se gestionan las entradas de flujo</w:t>
      </w:r>
    </w:p>
    <w:p>
      <w:pPr>
        <w:pStyle w:val="Normal"/>
        <w:spacing w:lineRule="auto" w:line="259"/>
        <w:jc w:val="left"/>
        <w:rPr/>
      </w:pPr>
      <w:r>
        <w:rPr/>
      </w:r>
    </w:p>
    <w:p>
      <w:pPr>
        <w:pStyle w:val="Normal"/>
        <w:spacing w:lineRule="auto" w:line="259"/>
        <w:jc w:val="left"/>
        <w:rPr/>
      </w:pPr>
      <w:r>
        <w:rPr/>
        <w:t>2.4.3.3 Matching</w:t>
      </w:r>
    </w:p>
    <w:p>
      <w:pPr>
        <w:pStyle w:val="Normal"/>
        <w:spacing w:lineRule="auto" w:line="259"/>
        <w:jc w:val="left"/>
        <w:rPr/>
      </w:pPr>
      <w:r>
        <w:rPr/>
        <w:t xml:space="preserve">Cuando el OpenFlow Switch recibe un paquete se activa el diagrama de flujo que se puede ver en la Ilustración X. </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44">
            <wp:simplePos x="0" y="0"/>
            <wp:positionH relativeFrom="column">
              <wp:posOffset>109855</wp:posOffset>
            </wp:positionH>
            <wp:positionV relativeFrom="paragraph">
              <wp:posOffset>-114300</wp:posOffset>
            </wp:positionV>
            <wp:extent cx="5581015" cy="2976245"/>
            <wp:effectExtent l="0" t="0" r="0" b="0"/>
            <wp:wrapSquare wrapText="largest"/>
            <wp:docPr id="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4" descr=""/>
                    <pic:cNvPicPr>
                      <a:picLocks noChangeAspect="1" noChangeArrowheads="1"/>
                    </pic:cNvPicPr>
                  </pic:nvPicPr>
                  <pic:blipFill>
                    <a:blip r:embed="rId6"/>
                    <a:srcRect l="27109" t="28479" r="31619" b="32376"/>
                    <a:stretch>
                      <a:fillRect/>
                    </a:stretch>
                  </pic:blipFill>
                  <pic:spPr bwMode="auto">
                    <a:xfrm>
                      <a:off x="0" y="0"/>
                      <a:ext cx="5581015" cy="2976245"/>
                    </a:xfrm>
                    <a:prstGeom prst="rect">
                      <a:avLst/>
                    </a:prstGeom>
                  </pic:spPr>
                </pic:pic>
              </a:graphicData>
            </a:graphic>
          </wp:anchor>
        </w:drawing>
      </w:r>
    </w:p>
    <w:p>
      <w:pPr>
        <w:pStyle w:val="Normal"/>
        <w:spacing w:lineRule="auto" w:line="259"/>
        <w:jc w:val="left"/>
        <w:rPr>
          <w:color w:val="CE181E"/>
        </w:rPr>
      </w:pPr>
      <w:r>
        <w:rPr>
          <w:color w:val="CE181E"/>
        </w:rPr>
        <w:t>Y EL MATCHING CON LOS GRUPOS???</w:t>
      </w:r>
    </w:p>
    <w:p>
      <w:pPr>
        <w:pStyle w:val="Normal"/>
        <w:spacing w:lineRule="auto" w:line="259"/>
        <w:jc w:val="left"/>
        <w:rPr/>
      </w:pPr>
      <w:r>
        <w:rPr/>
      </w:r>
    </w:p>
    <w:p>
      <w:pPr>
        <w:pStyle w:val="Normal"/>
        <w:spacing w:lineRule="auto" w:line="259"/>
        <w:jc w:val="left"/>
        <w:rPr/>
      </w:pPr>
      <w:r>
        <w:rPr/>
        <w:t xml:space="preserve">El switch comienza realizando una búsqueda en la primera tabla de flujo del procesamiento de entrada, y basado en el procesamiento </w:t>
      </w:r>
      <w:r>
        <w:rPr>
          <w:i/>
          <w:iCs/>
        </w:rPr>
        <w:t xml:space="preserve">pipeline, </w:t>
      </w:r>
      <w:r>
        <w:rPr>
          <w:i w:val="false"/>
          <w:iCs w:val="false"/>
        </w:rPr>
        <w:t xml:space="preserve">realiza búsquedas en otras tablas si fuera necesario. A continuación, se comprueba si hay tabla de grupo que modifique las acciones </w:t>
      </w:r>
    </w:p>
    <w:p>
      <w:pPr>
        <w:pStyle w:val="Normal"/>
        <w:spacing w:lineRule="auto" w:line="259"/>
        <w:jc w:val="left"/>
        <w:rPr/>
      </w:pPr>
      <w:r>
        <w:rPr/>
      </w:r>
    </w:p>
    <w:p>
      <w:pPr>
        <w:pStyle w:val="Normal"/>
        <w:spacing w:lineRule="auto" w:line="259"/>
        <w:jc w:val="left"/>
        <w:rPr/>
      </w:pPr>
      <w:r>
        <w:rPr/>
        <w:t>2.4.3.4 Acciones</w:t>
      </w:r>
    </w:p>
    <w:p>
      <w:pPr>
        <w:pStyle w:val="Normal"/>
        <w:spacing w:lineRule="auto" w:line="259"/>
        <w:jc w:val="left"/>
        <w:rPr/>
      </w:pPr>
      <w:r>
        <w:rPr/>
        <w:t>Cada paquete procesado tiene una serie de acciones a procesar que pueden ser modificadas por las entradas de las tablas de flujo, algunas de las más importantes son:</w:t>
      </w:r>
    </w:p>
    <w:p>
      <w:pPr>
        <w:pStyle w:val="Normal"/>
        <w:numPr>
          <w:ilvl w:val="0"/>
          <w:numId w:val="31"/>
        </w:numPr>
        <w:spacing w:lineRule="auto" w:line="259"/>
        <w:jc w:val="left"/>
        <w:rPr/>
      </w:pPr>
      <w:r>
        <w:rPr/>
        <w:t xml:space="preserve">Output </w:t>
      </w:r>
      <w:r>
        <w:rPr>
          <w:i/>
          <w:iCs/>
        </w:rPr>
        <w:t>port_no</w:t>
      </w:r>
      <w:r>
        <w:rPr/>
        <w:t xml:space="preserve">: Envía el paquete por el puerto indicado en el campo </w:t>
      </w:r>
      <w:r>
        <w:rPr>
          <w:i/>
          <w:iCs/>
        </w:rPr>
        <w:t>port_no.</w:t>
      </w:r>
    </w:p>
    <w:p>
      <w:pPr>
        <w:pStyle w:val="Normal"/>
        <w:numPr>
          <w:ilvl w:val="0"/>
          <w:numId w:val="31"/>
        </w:numPr>
        <w:spacing w:lineRule="auto" w:line="259"/>
        <w:jc w:val="left"/>
        <w:rPr>
          <w:i w:val="false"/>
          <w:i w:val="false"/>
          <w:iCs w:val="false"/>
        </w:rPr>
      </w:pPr>
      <w:r>
        <w:rPr>
          <w:i w:val="false"/>
          <w:iCs w:val="false"/>
        </w:rPr>
        <w:t xml:space="preserve">Group </w:t>
      </w:r>
      <w:r>
        <w:rPr>
          <w:i/>
          <w:iCs/>
        </w:rPr>
        <w:t xml:space="preserve">group_id: </w:t>
      </w:r>
      <w:r>
        <w:rPr>
          <w:i w:val="false"/>
          <w:iCs w:val="false"/>
        </w:rPr>
        <w:t>Procesa el paquete a través del grupo especificado</w:t>
      </w:r>
    </w:p>
    <w:p>
      <w:pPr>
        <w:pStyle w:val="Normal"/>
        <w:numPr>
          <w:ilvl w:val="0"/>
          <w:numId w:val="31"/>
        </w:numPr>
        <w:spacing w:lineRule="auto" w:line="259"/>
        <w:jc w:val="left"/>
        <w:rPr>
          <w:i w:val="false"/>
          <w:i w:val="false"/>
          <w:iCs w:val="false"/>
        </w:rPr>
      </w:pPr>
      <w:r>
        <w:rPr>
          <w:i w:val="false"/>
          <w:iCs w:val="false"/>
        </w:rPr>
        <w:t>Drop: Descarta el paquete</w:t>
      </w:r>
    </w:p>
    <w:p>
      <w:pPr>
        <w:pStyle w:val="Normal"/>
        <w:numPr>
          <w:ilvl w:val="0"/>
          <w:numId w:val="31"/>
        </w:numPr>
        <w:spacing w:lineRule="auto" w:line="259"/>
        <w:jc w:val="left"/>
        <w:rPr>
          <w:i w:val="false"/>
          <w:i w:val="false"/>
          <w:iCs w:val="false"/>
        </w:rPr>
      </w:pPr>
      <w:r>
        <w:rPr>
          <w:i w:val="false"/>
          <w:iCs w:val="false"/>
        </w:rPr>
        <w:t>Push VLAN header: Añade el campo VLAN a la que pertenece el paquete (ver apartado 4.3.1)</w:t>
      </w:r>
    </w:p>
    <w:p>
      <w:pPr>
        <w:pStyle w:val="Normal"/>
        <w:numPr>
          <w:ilvl w:val="0"/>
          <w:numId w:val="31"/>
        </w:numPr>
        <w:spacing w:lineRule="auto" w:line="259"/>
        <w:jc w:val="left"/>
        <w:rPr>
          <w:i w:val="false"/>
          <w:i w:val="false"/>
          <w:iCs w:val="false"/>
        </w:rPr>
      </w:pPr>
      <w:r>
        <w:rPr>
          <w:i w:val="false"/>
          <w:iCs w:val="false"/>
        </w:rPr>
        <w:t>Pop VLAN header: Elimina el campo VLAN de la cabecera del paquete</w:t>
      </w:r>
    </w:p>
    <w:p>
      <w:pPr>
        <w:pStyle w:val="Normal"/>
        <w:spacing w:lineRule="auto" w:line="259"/>
        <w:jc w:val="left"/>
        <w:rPr>
          <w:i w:val="false"/>
          <w:i w:val="false"/>
          <w:iCs w:val="false"/>
        </w:rPr>
      </w:pPr>
      <w:r>
        <w:rPr>
          <w:i w:val="false"/>
          <w:iCs w:val="false"/>
        </w:rPr>
        <w:t>Estas acciones serán utilizadas a la hora de crear reglas de flujo en nuestras aplicaciones.</w:t>
      </w:r>
    </w:p>
    <w:p>
      <w:pPr>
        <w:pStyle w:val="Normal"/>
        <w:spacing w:lineRule="auto" w:line="259"/>
        <w:jc w:val="left"/>
        <w:rPr>
          <w:i w:val="false"/>
          <w:i w:val="false"/>
          <w:iCs w:val="false"/>
        </w:rPr>
      </w:pPr>
      <w:r>
        <w:rPr>
          <w:i w:val="false"/>
          <w:iCs w:val="false"/>
        </w:rPr>
      </w:r>
    </w:p>
    <w:p>
      <w:pPr>
        <w:pStyle w:val="Normal"/>
        <w:spacing w:lineRule="auto" w:line="259"/>
        <w:jc w:val="left"/>
        <w:rPr/>
      </w:pPr>
      <w:r>
        <w:rPr/>
        <w:t>2.4.4 Mensajes de OpenFlow</w:t>
      </w:r>
    </w:p>
    <w:p>
      <w:pPr>
        <w:pStyle w:val="Normal"/>
        <w:spacing w:lineRule="auto" w:line="259"/>
        <w:jc w:val="left"/>
        <w:rPr/>
      </w:pPr>
      <w:r>
        <w:rPr/>
        <w:t>A la hora de comunicar el switch OpenFlow con el controlador se utiliza el canal de control. A través de este canal el controlador configura y gestiona el switch, recibe los eventos del switch y le envía los paquetes. Todo esto se hace a través de 3 tipos de mensajes: mensajes controlador a switch, asíncronos y síncronos.</w:t>
      </w:r>
    </w:p>
    <w:p>
      <w:pPr>
        <w:pStyle w:val="Normal"/>
        <w:spacing w:lineRule="auto" w:line="259"/>
        <w:jc w:val="left"/>
        <w:rPr/>
      </w:pPr>
      <w:r>
        <w:rPr/>
        <w:t>2.4.4.1 Mensajes controlador a switch</w:t>
      </w:r>
    </w:p>
    <w:p>
      <w:pPr>
        <w:pStyle w:val="Normal"/>
        <w:spacing w:lineRule="auto" w:line="259"/>
        <w:jc w:val="left"/>
        <w:rPr/>
      </w:pPr>
      <w:r>
        <w:rPr/>
        <w:t>Estos mensajes se generan en el controlador y el switch puede, o no, responder a ellos. Dentro de este tipo se encuentran, entre otros, los siguientes mensajes:</w:t>
      </w:r>
    </w:p>
    <w:p>
      <w:pPr>
        <w:pStyle w:val="Normal"/>
        <w:numPr>
          <w:ilvl w:val="0"/>
          <w:numId w:val="32"/>
        </w:numPr>
        <w:spacing w:lineRule="auto" w:line="259"/>
        <w:jc w:val="left"/>
        <w:rPr/>
      </w:pPr>
      <w:r>
        <w:rPr>
          <w:i/>
          <w:iCs/>
        </w:rPr>
        <w:t xml:space="preserve">Features: </w:t>
      </w:r>
      <w:r>
        <w:rPr>
          <w:i w:val="false"/>
          <w:iCs w:val="false"/>
        </w:rPr>
        <w:t>Se envía cuando el controlador solicita la identidad y características básicas del switch. Enviado cuando se establece el canal</w:t>
      </w:r>
    </w:p>
    <w:p>
      <w:pPr>
        <w:pStyle w:val="Normal"/>
        <w:numPr>
          <w:ilvl w:val="0"/>
          <w:numId w:val="32"/>
        </w:numPr>
        <w:spacing w:lineRule="auto" w:line="259"/>
        <w:jc w:val="left"/>
        <w:rPr>
          <w:i/>
          <w:i/>
          <w:iCs/>
        </w:rPr>
      </w:pPr>
      <w:r>
        <w:rPr>
          <w:i/>
          <w:iCs/>
        </w:rPr>
        <w:t xml:space="preserve">Configuration: </w:t>
      </w:r>
      <w:r>
        <w:rPr>
          <w:i w:val="false"/>
          <w:iCs w:val="false"/>
        </w:rPr>
        <w:t>Mensajes de consulta de los parámetros de configuración</w:t>
      </w:r>
    </w:p>
    <w:p>
      <w:pPr>
        <w:pStyle w:val="Normal"/>
        <w:numPr>
          <w:ilvl w:val="0"/>
          <w:numId w:val="32"/>
        </w:numPr>
        <w:spacing w:lineRule="auto" w:line="259"/>
        <w:jc w:val="left"/>
        <w:rPr>
          <w:i/>
          <w:i/>
          <w:iCs/>
        </w:rPr>
      </w:pPr>
      <w:r>
        <w:rPr>
          <w:i/>
          <w:iCs/>
        </w:rPr>
        <w:t xml:space="preserve">Modify-state: </w:t>
      </w:r>
      <w:r>
        <w:rPr>
          <w:i w:val="false"/>
          <w:iCs w:val="false"/>
        </w:rPr>
        <w:t>Mensajes que gestionan el estado del switch. Por ejemplo para añadir o eliminar flujos.</w:t>
      </w:r>
    </w:p>
    <w:p>
      <w:pPr>
        <w:pStyle w:val="Normal"/>
        <w:numPr>
          <w:ilvl w:val="0"/>
          <w:numId w:val="32"/>
        </w:numPr>
        <w:spacing w:lineRule="auto" w:line="259"/>
        <w:jc w:val="left"/>
        <w:rPr>
          <w:i/>
          <w:i/>
          <w:iCs/>
        </w:rPr>
      </w:pPr>
      <w:r>
        <w:rPr>
          <w:i/>
          <w:iCs/>
        </w:rPr>
        <w:t xml:space="preserve">Read-State: </w:t>
      </w:r>
      <w:r>
        <w:rPr>
          <w:i w:val="false"/>
          <w:iCs w:val="false"/>
        </w:rPr>
        <w:t>Mensajes que consigue información acerca del switch, como estadísticas o configuración actual.</w:t>
      </w:r>
    </w:p>
    <w:p>
      <w:pPr>
        <w:pStyle w:val="Normal"/>
        <w:numPr>
          <w:ilvl w:val="0"/>
          <w:numId w:val="32"/>
        </w:numPr>
        <w:spacing w:lineRule="auto" w:line="259"/>
        <w:jc w:val="left"/>
        <w:rPr/>
      </w:pPr>
      <w:r>
        <w:rPr>
          <w:i/>
          <w:iCs/>
        </w:rPr>
        <w:t xml:space="preserve">Packet-out: </w:t>
      </w:r>
      <w:r>
        <w:rPr>
          <w:i w:val="false"/>
          <w:iCs w:val="false"/>
        </w:rPr>
        <w:t>Mensajes mediante los cuales el controlador puede enviar paquetes por un puerto concreto del switch o redireccionar paquetes que han llegado modificando las acciones que se le aplican.</w:t>
      </w:r>
    </w:p>
    <w:p>
      <w:pPr>
        <w:pStyle w:val="Normal"/>
        <w:spacing w:lineRule="auto" w:line="259"/>
        <w:jc w:val="left"/>
        <w:rPr/>
      </w:pPr>
      <w:r>
        <w:rPr>
          <w:i w:val="false"/>
          <w:iCs w:val="false"/>
        </w:rPr>
        <w:t>2.4.4.2 Mensajes asíncronos</w:t>
      </w:r>
    </w:p>
    <w:p>
      <w:pPr>
        <w:pStyle w:val="Normal"/>
        <w:spacing w:lineRule="auto" w:line="259"/>
        <w:jc w:val="left"/>
        <w:rPr/>
      </w:pPr>
      <w:r>
        <w:rPr>
          <w:i w:val="false"/>
          <w:iCs w:val="false"/>
        </w:rPr>
        <w:t>Estos mensajes se envían entre el switch y el controlador al llegar un paquete. Entre ellos se encuentan los siguientes:</w:t>
      </w:r>
    </w:p>
    <w:p>
      <w:pPr>
        <w:pStyle w:val="Normal"/>
        <w:numPr>
          <w:ilvl w:val="0"/>
          <w:numId w:val="33"/>
        </w:numPr>
        <w:spacing w:lineRule="auto" w:line="259"/>
        <w:jc w:val="left"/>
        <w:rPr>
          <w:i/>
          <w:i/>
          <w:iCs/>
        </w:rPr>
      </w:pPr>
      <w:r>
        <w:rPr>
          <w:i/>
          <w:iCs/>
        </w:rPr>
        <w:t xml:space="preserve">Packet-in: </w:t>
      </w:r>
      <w:r>
        <w:rPr>
          <w:i w:val="false"/>
          <w:iCs w:val="false"/>
        </w:rPr>
        <w:t xml:space="preserve">Mensaje enviado cuando al recibir un paquete no tiene una entrada de flujos para dicho paquete. El controlador procesa el paquete y responde con un mensaje de tipo </w:t>
      </w:r>
      <w:r>
        <w:rPr>
          <w:i/>
          <w:iCs/>
        </w:rPr>
        <w:t>Packet-out</w:t>
      </w:r>
    </w:p>
    <w:p>
      <w:pPr>
        <w:pStyle w:val="Normal"/>
        <w:numPr>
          <w:ilvl w:val="0"/>
          <w:numId w:val="33"/>
        </w:numPr>
        <w:spacing w:lineRule="auto" w:line="259"/>
        <w:jc w:val="left"/>
        <w:rPr>
          <w:i/>
          <w:i/>
          <w:iCs/>
        </w:rPr>
      </w:pPr>
      <w:r>
        <w:rPr>
          <w:i/>
          <w:iCs/>
        </w:rPr>
        <w:t>Flow-Removed:</w:t>
      </w:r>
      <w:r>
        <w:rPr>
          <w:i w:val="false"/>
          <w:iCs w:val="false"/>
        </w:rPr>
        <w:t xml:space="preserve"> Mensaje que notifica que se ha eliminado una entrada de flujo de una tabla.</w:t>
      </w:r>
    </w:p>
    <w:p>
      <w:pPr>
        <w:pStyle w:val="Normal"/>
        <w:numPr>
          <w:ilvl w:val="0"/>
          <w:numId w:val="33"/>
        </w:numPr>
        <w:spacing w:lineRule="auto" w:line="259"/>
        <w:jc w:val="left"/>
        <w:rPr>
          <w:i/>
          <w:i/>
          <w:iCs/>
        </w:rPr>
      </w:pPr>
      <w:r>
        <w:rPr>
          <w:i/>
          <w:iCs/>
        </w:rPr>
        <w:t>Port-status:</w:t>
      </w:r>
      <w:r>
        <w:rPr>
          <w:i w:val="false"/>
          <w:iCs w:val="false"/>
        </w:rPr>
        <w:t xml:space="preserve"> Informa al controlador del cambio en la configuración en un puerto. </w:t>
      </w:r>
    </w:p>
    <w:p>
      <w:pPr>
        <w:pStyle w:val="Normal"/>
        <w:numPr>
          <w:ilvl w:val="0"/>
          <w:numId w:val="33"/>
        </w:numPr>
        <w:spacing w:lineRule="auto" w:line="259"/>
        <w:jc w:val="left"/>
        <w:rPr>
          <w:i/>
          <w:i/>
          <w:iCs/>
        </w:rPr>
      </w:pPr>
      <w:r>
        <w:rPr>
          <w:i/>
          <w:iCs/>
        </w:rPr>
        <w:t xml:space="preserve">Role-status: </w:t>
      </w:r>
      <w:r>
        <w:rPr>
          <w:i w:val="false"/>
          <w:iCs w:val="false"/>
        </w:rPr>
        <w:t>Informa al controlador del cambio de rol.</w:t>
      </w:r>
    </w:p>
    <w:p>
      <w:pPr>
        <w:pStyle w:val="Normal"/>
        <w:numPr>
          <w:ilvl w:val="0"/>
          <w:numId w:val="33"/>
        </w:numPr>
        <w:spacing w:lineRule="auto" w:line="259"/>
        <w:jc w:val="left"/>
        <w:rPr>
          <w:i/>
          <w:i/>
          <w:iCs/>
        </w:rPr>
      </w:pPr>
      <w:r>
        <w:rPr>
          <w:i/>
          <w:iCs/>
        </w:rPr>
        <w:t xml:space="preserve">Controller-status: </w:t>
      </w:r>
      <w:r>
        <w:rPr>
          <w:i w:val="false"/>
          <w:iCs w:val="false"/>
        </w:rPr>
        <w:t>Informa al controlador del estado de cambios en el canal de comunicación OpenFlow</w:t>
      </w:r>
    </w:p>
    <w:p>
      <w:pPr>
        <w:pStyle w:val="Normal"/>
        <w:numPr>
          <w:ilvl w:val="0"/>
          <w:numId w:val="33"/>
        </w:numPr>
        <w:spacing w:lineRule="auto" w:line="259"/>
        <w:jc w:val="left"/>
        <w:rPr>
          <w:i/>
          <w:i/>
          <w:iCs/>
        </w:rPr>
      </w:pPr>
      <w:r>
        <w:rPr>
          <w:i/>
          <w:iCs/>
        </w:rPr>
        <w:t xml:space="preserve">Flow-monitor: </w:t>
      </w:r>
      <w:r>
        <w:rPr>
          <w:i w:val="false"/>
          <w:iCs w:val="false"/>
        </w:rPr>
        <w:t>Informa al controlador de cambios en las tablas de flujo.</w:t>
      </w:r>
    </w:p>
    <w:p>
      <w:pPr>
        <w:pStyle w:val="Normal"/>
        <w:spacing w:lineRule="auto" w:line="259"/>
        <w:jc w:val="left"/>
        <w:rPr/>
      </w:pPr>
      <w:r>
        <w:rPr>
          <w:i w:val="false"/>
          <w:iCs w:val="false"/>
        </w:rPr>
        <w:t>2.4.4.3 Mensajes simétricos</w:t>
      </w:r>
    </w:p>
    <w:p>
      <w:pPr>
        <w:pStyle w:val="Normal"/>
        <w:spacing w:lineRule="auto" w:line="259"/>
        <w:jc w:val="left"/>
        <w:rPr>
          <w:i/>
          <w:i/>
          <w:iCs/>
        </w:rPr>
      </w:pPr>
      <w:r>
        <w:rPr>
          <w:i w:val="false"/>
          <w:iCs w:val="false"/>
        </w:rPr>
        <w:t>Estos mensajes se envían desde cualquier dispositivo sin solicitud previa. Son los siguientes:</w:t>
      </w:r>
    </w:p>
    <w:p>
      <w:pPr>
        <w:pStyle w:val="Normal"/>
        <w:numPr>
          <w:ilvl w:val="0"/>
          <w:numId w:val="34"/>
        </w:numPr>
        <w:spacing w:lineRule="auto" w:line="259"/>
        <w:jc w:val="left"/>
        <w:rPr>
          <w:i/>
          <w:i/>
          <w:iCs/>
        </w:rPr>
      </w:pPr>
      <w:r>
        <w:rPr>
          <w:i/>
          <w:iCs/>
        </w:rPr>
        <w:t xml:space="preserve">Hello: </w:t>
      </w:r>
      <w:r>
        <w:rPr>
          <w:i w:val="false"/>
          <w:iCs w:val="false"/>
        </w:rPr>
        <w:t>Mensajes que se intercambian en el momento de establecer la conexión entre los conmutadores y el controlador.</w:t>
      </w:r>
    </w:p>
    <w:p>
      <w:pPr>
        <w:pStyle w:val="Normal"/>
        <w:numPr>
          <w:ilvl w:val="0"/>
          <w:numId w:val="34"/>
        </w:numPr>
        <w:spacing w:lineRule="auto" w:line="259"/>
        <w:jc w:val="left"/>
        <w:rPr>
          <w:i/>
          <w:i/>
          <w:iCs/>
        </w:rPr>
      </w:pPr>
      <w:r>
        <w:rPr>
          <w:i/>
          <w:iCs/>
        </w:rPr>
        <w:t xml:space="preserve">Echo: </w:t>
      </w:r>
      <w:r>
        <w:rPr>
          <w:i w:val="false"/>
          <w:iCs w:val="false"/>
        </w:rPr>
        <w:t>Mensajes que permiten medir la latencia o el ancho de banda para comprobar que un dispositivo esté activo.</w:t>
      </w:r>
    </w:p>
    <w:p>
      <w:pPr>
        <w:pStyle w:val="Normal"/>
        <w:numPr>
          <w:ilvl w:val="0"/>
          <w:numId w:val="0"/>
        </w:numPr>
        <w:spacing w:lineRule="auto" w:line="259"/>
        <w:ind w:left="720" w:hanging="0"/>
        <w:jc w:val="left"/>
        <w:rPr/>
      </w:pPr>
      <w:r>
        <w:rPr/>
      </w:r>
    </w:p>
    <w:p>
      <w:pPr>
        <w:pStyle w:val="Normal"/>
        <w:spacing w:lineRule="auto" w:line="259"/>
        <w:jc w:val="left"/>
        <w:rPr/>
      </w:pPr>
      <w:r>
        <w:rPr/>
        <w:t>1.5 Open vSwitch</w:t>
      </w:r>
    </w:p>
    <w:p>
      <w:pPr>
        <w:pStyle w:val="Normal"/>
        <w:spacing w:lineRule="auto" w:line="259"/>
        <w:jc w:val="left"/>
        <w:rPr/>
      </w:pPr>
      <w:r>
        <w:rPr/>
      </w:r>
    </w:p>
    <w:p>
      <w:pPr>
        <w:pStyle w:val="Normal"/>
        <w:spacing w:lineRule="auto" w:line="259"/>
        <w:jc w:val="left"/>
        <w:rPr>
          <w:color w:val="CE181E"/>
        </w:rPr>
      </w:pPr>
      <w:r>
        <w:rPr>
          <w:color w:val="CE181E"/>
        </w:rPr>
        <w:t>REDACTAR EN WORD</w:t>
      </w:r>
    </w:p>
    <w:p>
      <w:pPr>
        <w:pStyle w:val="Normal"/>
        <w:spacing w:lineRule="auto" w:line="259"/>
        <w:jc w:val="left"/>
        <w:rPr>
          <w:color w:val="CE181E"/>
        </w:rPr>
      </w:pPr>
      <w:r>
        <w:rPr>
          <w:color w:val="CE181E"/>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r>
        <w:br w:type="page"/>
      </w:r>
    </w:p>
    <w:p>
      <w:pPr>
        <w:pStyle w:val="Normal"/>
        <w:ind w:left="113" w:hanging="0"/>
        <w:pPrChange w:id="0" w:author="Rubén" w:date="2019-06-13T12:59:00Z">
          <w:pPr>
            <w:jc w:val="left"/>
            <w:spacing w:lineRule="auto" w:line="259"/>
          </w:pPr>
        </w:pPrChange>
        <w:rPr/>
      </w:pPr>
      <w:r>
        <w:rPr/>
        <w:t>Capítulo 3: Preparación del entorno de trabajo</w:t>
      </w:r>
    </w:p>
    <w:p>
      <w:pPr>
        <w:pStyle w:val="Normal"/>
        <w:spacing w:lineRule="auto" w:line="259"/>
        <w:jc w:val="left"/>
        <w:rPr/>
      </w:pPr>
      <w:r>
        <w:rPr/>
        <w:t>En este capítulo se van a detallar los primeros pasos previos a poder empezar a simular redes SDN. Para ello se detalla en cada epígrafe, de manera separada, todas las instalaciones y configuraciones que fueron necesarias para dejar un entorno de trabajo operativo en el que desarrollar la parte esencial de este TFG.</w:t>
      </w:r>
    </w:p>
    <w:p>
      <w:pPr>
        <w:pStyle w:val="Normal"/>
        <w:spacing w:lineRule="auto" w:line="259"/>
        <w:jc w:val="left"/>
        <w:rPr/>
      </w:pPr>
      <w:r>
        <w:rPr/>
        <w:t>3.1 Instalación del SO</w:t>
      </w:r>
    </w:p>
    <w:p>
      <w:pPr>
        <w:pStyle w:val="Normal"/>
        <w:spacing w:lineRule="auto" w:line="259"/>
        <w:jc w:val="left"/>
        <w:rPr/>
      </w:pPr>
      <w:r>
        <w:rPr/>
        <w:t xml:space="preserve">Para poder realizar el TFG correctamente es necesaria la instalación de un sistema operativo GNU/Linux funcional. En este caso se ha elegido la distribución GNU/Linux Fedora 29 con entorno de escritorio GNOME 3, aunque cualquier otra distribución es válida. </w:t>
      </w:r>
    </w:p>
    <w:p>
      <w:pPr>
        <w:pStyle w:val="Normal"/>
        <w:spacing w:lineRule="auto" w:line="259"/>
        <w:jc w:val="left"/>
        <w:rPr/>
      </w:pPr>
      <w:r>
        <w:rPr/>
        <w:t xml:space="preserve">El motivo de haber elegido este sistema operativo se debió a diferentes problemas con distribuciones más conocidas como Ubuntu o Debian. En concreto, cabe resaltar que el sistema operativo Ubuntu sufría de cuelgues aleatorios esporádicos, cada vez más habituales, que impedían una continuidad a la hora de trabajar con él. </w:t>
      </w:r>
    </w:p>
    <w:p>
      <w:pPr>
        <w:pStyle w:val="Normal"/>
        <w:spacing w:lineRule="auto" w:line="259"/>
        <w:jc w:val="left"/>
        <w:rPr/>
      </w:pPr>
      <w:r>
        <w:rPr/>
        <w:t>Por su parte el sistema operativo Debian presentó ciertos</w:t>
      </w:r>
      <w:ins w:id="12" w:author="Rubén" w:date="2019-06-13T12:24:00Z">
        <w:r>
          <w:rPr/>
          <w:t xml:space="preserve"> </w:t>
        </w:r>
      </w:ins>
      <w:r>
        <w:rPr/>
        <w:t xml:space="preserve">problemas con algunos repositorios </w:t>
      </w:r>
      <w:r>
        <w:rPr>
          <w:i/>
          <w:iCs/>
        </w:rPr>
        <w:t>non-free</w:t>
      </w:r>
      <w:r>
        <w:rPr/>
        <w:t xml:space="preserve"> requeridos por el </w:t>
      </w:r>
      <w:r>
        <w:rPr>
          <w:i/>
        </w:rPr>
        <w:t>hardware</w:t>
      </w:r>
      <w:r>
        <w:rPr/>
        <w:t xml:space="preserve"> del ordenador utilizados, lo que dificultó también su trabajo, y por tanto, se desechó la idea de trabajar con él.</w:t>
      </w:r>
    </w:p>
    <w:p>
      <w:pPr>
        <w:pStyle w:val="Normal"/>
        <w:spacing w:lineRule="auto" w:line="259"/>
        <w:jc w:val="left"/>
        <w:rPr/>
      </w:pPr>
      <w:r>
        <w:rPr/>
        <w:t>Estos problemas no surgieron con el sistema operativo Fedora y, por tanto, se decidió trabajar con él.</w:t>
      </w:r>
    </w:p>
    <w:p>
      <w:pPr>
        <w:pStyle w:val="Normal"/>
        <w:spacing w:lineRule="auto" w:line="259"/>
        <w:jc w:val="left"/>
        <w:rPr/>
      </w:pPr>
      <w:r>
        <w:rPr/>
        <w:t xml:space="preserve">En relación con el usuario principiante que esté interesado en conocer más detalles acerca de la instalación de Fedora 29 es instado a leer el manual de instalación </w:t>
      </w:r>
      <w:r>
        <w:rPr>
          <w:color w:val="CE181E"/>
        </w:rPr>
        <w:t>poner referencia con word bien con el enlace de abajo</w:t>
      </w:r>
    </w:p>
    <w:p>
      <w:pPr>
        <w:pStyle w:val="Normal"/>
        <w:spacing w:lineRule="auto" w:line="259"/>
        <w:jc w:val="left"/>
        <w:rPr/>
      </w:pPr>
      <w:hyperlink r:id="rId7">
        <w:r>
          <w:rPr>
            <w:rStyle w:val="InternetLink"/>
          </w:rPr>
          <w:t>https://www.solvetic.com/tutoriales/article/6199-caracteristicas-y-como-instalar-fedora-29/</w:t>
        </w:r>
      </w:hyperlink>
    </w:p>
    <w:p>
      <w:pPr>
        <w:pStyle w:val="Normal"/>
        <w:spacing w:lineRule="auto" w:line="259"/>
        <w:jc w:val="left"/>
        <w:rPr/>
      </w:pPr>
      <w:r>
        <w:rPr/>
      </w:r>
    </w:p>
    <w:p>
      <w:pPr>
        <w:pStyle w:val="Normal"/>
        <w:spacing w:lineRule="auto" w:line="259"/>
        <w:jc w:val="left"/>
        <w:rPr>
          <w:i/>
          <w:i/>
          <w:iCs/>
        </w:rPr>
      </w:pPr>
      <w:r>
        <w:rPr>
          <w:i/>
          <w:iCs/>
        </w:rPr>
      </w:r>
    </w:p>
    <w:p>
      <w:pPr>
        <w:pStyle w:val="Normal"/>
        <w:spacing w:lineRule="auto" w:line="259"/>
        <w:jc w:val="left"/>
        <w:rPr/>
      </w:pPr>
      <w:r>
        <w:rPr/>
        <w:t>3.2 Instalación de GNS3</w:t>
      </w:r>
    </w:p>
    <w:p>
      <w:pPr>
        <w:pStyle w:val="Normal"/>
        <w:spacing w:lineRule="auto" w:line="259"/>
        <w:jc w:val="left"/>
        <w:rPr/>
      </w:pPr>
      <w:r>
        <w:rPr/>
        <w:t>Una vez tenemos una distribución de GNU/Linux instalada, el siguiente paso es instalar el simulador gráfico de redes GNS3. Este simulador es gratis y se puede descargar mediante repositorios siguiendo los pasos que se describen:</w:t>
      </w:r>
    </w:p>
    <w:p>
      <w:pPr>
        <w:pStyle w:val="Normal"/>
        <w:numPr>
          <w:ilvl w:val="0"/>
          <w:numId w:val="18"/>
        </w:numPr>
        <w:spacing w:lineRule="auto" w:line="259"/>
        <w:jc w:val="left"/>
        <w:rPr/>
      </w:pPr>
      <w:r>
        <w:rPr/>
        <w:t>Instalamos dependencias que necesitamos</w:t>
      </w:r>
      <w:ins w:id="13" w:author="Rubén" w:date="2019-06-13T12:35:00Z">
        <w:r>
          <w:rPr/>
          <w:t>,</w:t>
        </w:r>
      </w:ins>
      <w:r>
        <w:rPr/>
        <w:t xml:space="preserve"> como python o Wireshark:</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git gcc cmake flex bison</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elfutils-libelf-devel libuuid-devel libpcap-devel</w:t>
      </w:r>
    </w:p>
    <w:p>
      <w:pPr>
        <w:pStyle w:val="Normal"/>
        <w:numPr>
          <w:ilvl w:val="1"/>
          <w:numId w:val="18"/>
        </w:numPr>
        <w:spacing w:lineRule="auto" w:line="259"/>
        <w:jc w:val="left"/>
        <w:rPr>
          <w:rFonts w:ascii="Consolas" w:hAnsi="Consolas" w:cs="Consolas"/>
        </w:rPr>
      </w:pPr>
      <w:r>
        <w:rPr>
          <w:rFonts w:cs="Consolas" w:ascii="Consolas" w:hAnsi="Consolas"/>
        </w:rPr>
        <w:t xml:space="preserve">sudo dnf -y install python3-tornado python3-neifaces python3-devel pyhton-pip </w:t>
      </w:r>
    </w:p>
    <w:p>
      <w:pPr>
        <w:pStyle w:val="Normal"/>
        <w:spacing w:lineRule="auto" w:line="259"/>
        <w:ind w:left="1080" w:hanging="0"/>
        <w:jc w:val="left"/>
        <w:rPr>
          <w:rFonts w:ascii="Consolas" w:hAnsi="Consolas" w:cs="Consolas"/>
          <w:lang w:val="en-US"/>
        </w:rPr>
      </w:pPr>
      <w:r>
        <w:rPr>
          <w:rFonts w:cs="Consolas" w:ascii="Consolas" w:hAnsi="Consolas"/>
          <w:lang w:val="en-US"/>
        </w:rPr>
        <w:t>python-pip python3-setuptools python3-PyQt4 python3-zmq</w:t>
      </w:r>
    </w:p>
    <w:p>
      <w:pPr>
        <w:pStyle w:val="Normal"/>
        <w:numPr>
          <w:ilvl w:val="1"/>
          <w:numId w:val="18"/>
        </w:numPr>
        <w:spacing w:lineRule="auto" w:line="259"/>
        <w:jc w:val="left"/>
        <w:rPr/>
      </w:pPr>
      <w:r>
        <w:rPr>
          <w:rFonts w:cs="Consolas" w:ascii="Consolas" w:hAnsi="Consolas"/>
        </w:rPr>
        <w:t>sudo dnf -y install wireshark</w:t>
      </w:r>
    </w:p>
    <w:p>
      <w:pPr>
        <w:pStyle w:val="Normal"/>
        <w:numPr>
          <w:ilvl w:val="0"/>
          <w:numId w:val="18"/>
        </w:numPr>
        <w:spacing w:lineRule="auto" w:line="259"/>
        <w:jc w:val="left"/>
        <w:rPr/>
      </w:pPr>
      <w:r>
        <w:rPr/>
        <w:t>Instalamos GNS3</w:t>
      </w:r>
      <w:ins w:id="14" w:author="Rubén" w:date="2019-06-13T12:36:00Z">
        <w:r>
          <w:rPr/>
          <w:t>:</w:t>
        </w:r>
      </w:ins>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gns3-server gns3-gui</w:t>
      </w:r>
    </w:p>
    <w:p>
      <w:pPr>
        <w:pStyle w:val="Normal"/>
        <w:numPr>
          <w:ilvl w:val="0"/>
          <w:numId w:val="18"/>
        </w:numPr>
        <w:spacing w:lineRule="auto" w:line="259"/>
        <w:jc w:val="left"/>
        <w:rPr/>
      </w:pPr>
      <w:r>
        <w:rPr/>
        <w:t>Añadimos soporte para Docker</w:t>
      </w:r>
      <w:ins w:id="15" w:author="Rubén" w:date="2019-06-13T12:36:00Z">
        <w:r>
          <w:rPr/>
          <w:t>:</w:t>
        </w:r>
      </w:ins>
    </w:p>
    <w:p>
      <w:pPr>
        <w:pStyle w:val="Normal"/>
        <w:numPr>
          <w:ilvl w:val="1"/>
          <w:numId w:val="18"/>
        </w:numPr>
        <w:spacing w:lineRule="auto" w:line="259"/>
        <w:jc w:val="left"/>
        <w:rPr>
          <w:rFonts w:ascii="Consolas" w:hAnsi="Consolas" w:cs="Consolas"/>
        </w:rPr>
      </w:pPr>
      <w:r>
        <w:rPr>
          <w:rFonts w:cs="Consolas" w:ascii="Consolas" w:hAnsi="Consolas"/>
        </w:rPr>
        <w:t>sudo dnf -y install dnf-plugins-core</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w:t>
      </w:r>
      <w:r>
        <w:rPr>
          <w:rFonts w:cs="Consolas" w:ascii="Consolas" w:hAnsi="Consolas"/>
          <w:lang w:val="en-US"/>
          <w:rPrChange w:id="0" w:author="Rubén" w:date="2019-06-13T12:34:00Z">
            <w:rPr>
              <w:lang w:val="en-US"/>
            </w:rPr>
          </w:rPrChange>
        </w:rPr>
        <w:t xml:space="preserve"> </w:t>
      </w:r>
      <w:r>
        <w:rPr>
          <w:rFonts w:cs="Consolas" w:ascii="Consolas" w:hAnsi="Consolas"/>
          <w:lang w:val="en-US"/>
        </w:rPr>
        <w:t>dnf</w:t>
      </w:r>
      <w:r>
        <w:rPr>
          <w:rFonts w:cs="Consolas" w:ascii="Consolas" w:hAnsi="Consolas"/>
          <w:lang w:val="en-US"/>
          <w:rPrChange w:id="0" w:author="Rubén" w:date="2019-06-13T12:34:00Z">
            <w:rPr>
              <w:lang w:val="en-US"/>
            </w:rPr>
          </w:rPrChange>
        </w:rPr>
        <w:t xml:space="preserve"> </w:t>
      </w:r>
      <w:r>
        <w:rPr>
          <w:rFonts w:cs="Consolas" w:ascii="Consolas" w:hAnsi="Consolas"/>
          <w:lang w:val="en-US"/>
        </w:rPr>
        <w:t>config-manager</w:t>
      </w:r>
      <w:r>
        <w:rPr>
          <w:rFonts w:cs="Consolas" w:ascii="Consolas" w:hAnsi="Consolas"/>
          <w:lang w:val="en-US"/>
          <w:rPrChange w:id="0" w:author="Rubén" w:date="2019-06-13T12:34:00Z">
            <w:rPr>
              <w:lang w:val="en-US"/>
            </w:rPr>
          </w:rPrChange>
        </w:rPr>
        <w:t xml:space="preserve"> –</w:t>
      </w:r>
      <w:r>
        <w:rPr>
          <w:rFonts w:cs="Consolas" w:ascii="Consolas" w:hAnsi="Consolas"/>
          <w:lang w:val="en-US"/>
        </w:rPr>
        <w:t>add-repo</w:t>
      </w:r>
      <w:ins w:id="19" w:author="Rubén" w:date="2019-06-13T12:34:00Z">
        <w:r>
          <w:rPr>
            <w:rFonts w:cs="Consolas" w:ascii="Consolas" w:hAnsi="Consolas"/>
            <w:lang w:val="en-US"/>
          </w:rPr>
          <w:t xml:space="preserve"> </w:t>
        </w:r>
      </w:ins>
      <w:r>
        <w:rPr>
          <w:rFonts w:cs="Consolas" w:ascii="Consolas" w:hAnsi="Consolas"/>
          <w:lang w:val="en-US"/>
        </w:rPr>
        <w:t>https://download.docker.com/linux/fedora/docker-ce.repo</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docker-ce-nightly</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docker-ce-test</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install docker-ce docker-ce-cli containerd.io</w:t>
      </w:r>
    </w:p>
    <w:p>
      <w:pPr>
        <w:pStyle w:val="Normal"/>
        <w:numPr>
          <w:ilvl w:val="1"/>
          <w:numId w:val="18"/>
        </w:numPr>
        <w:spacing w:lineRule="auto" w:line="259"/>
        <w:jc w:val="left"/>
        <w:rPr>
          <w:rFonts w:ascii="Consolas" w:hAnsi="Consolas" w:cs="Consolas"/>
        </w:rPr>
      </w:pPr>
      <w:r>
        <w:rPr>
          <w:rFonts w:cs="Consolas" w:ascii="Consolas" w:hAnsi="Consolas"/>
        </w:rPr>
        <w:t>sudo systemctl enable –now docker</w:t>
      </w:r>
    </w:p>
    <w:p>
      <w:pPr>
        <w:pStyle w:val="Normal"/>
        <w:numPr>
          <w:ilvl w:val="1"/>
          <w:numId w:val="18"/>
        </w:numPr>
        <w:spacing w:lineRule="auto" w:line="259"/>
        <w:jc w:val="left"/>
        <w:rPr>
          <w:lang w:val="en-US"/>
        </w:rPr>
      </w:pPr>
      <w:r>
        <w:rPr>
          <w:rFonts w:cs="Consolas" w:ascii="Consolas" w:hAnsi="Consolas"/>
          <w:lang w:val="en-US"/>
        </w:rPr>
        <w:t>sudo</w:t>
      </w:r>
      <w:r>
        <w:rPr>
          <w:rFonts w:cs="Consolas" w:ascii="Consolas" w:hAnsi="Consolas"/>
          <w:lang w:val="en-US"/>
          <w:rPrChange w:id="0" w:author="Rubén" w:date="2019-06-13T12:38:00Z">
            <w:rPr>
              <w:rFonts w:ascii="Consolas" w:hAnsi="Consolas" w:cs="Consolas"/>
            </w:rPr>
          </w:rPrChange>
        </w:rPr>
        <w:t xml:space="preserve"> </w:t>
      </w:r>
      <w:r>
        <w:rPr>
          <w:rFonts w:cs="Consolas" w:ascii="Consolas" w:hAnsi="Consolas"/>
          <w:lang w:val="en-US"/>
        </w:rPr>
        <w:t>usermod</w:t>
      </w:r>
      <w:ins w:id="21" w:author="Rubén" w:date="2019-06-13T12:37:00Z">
        <w:r>
          <w:rPr>
            <w:rFonts w:cs="Consolas" w:ascii="Consolas" w:hAnsi="Consolas"/>
            <w:lang w:val="en-US"/>
          </w:rPr>
          <w:t xml:space="preserve"> </w:t>
        </w:r>
      </w:ins>
      <w:r>
        <w:rPr>
          <w:rFonts w:cs="Consolas" w:ascii="Consolas" w:hAnsi="Consolas"/>
          <w:lang w:val="en-US"/>
        </w:rPr>
        <w:t>-aG docker $(whoami)</w:t>
      </w:r>
    </w:p>
    <w:p>
      <w:pPr>
        <w:pStyle w:val="Normal"/>
        <w:spacing w:lineRule="auto" w:line="259"/>
        <w:ind w:left="1080" w:hanging="0"/>
        <w:jc w:val="left"/>
        <w:rPr>
          <w:lang w:val="en-US"/>
        </w:rPr>
      </w:pPr>
      <w:r>
        <w:rPr>
          <w:lang w:val="en-US"/>
        </w:rPr>
      </w:r>
    </w:p>
    <w:p>
      <w:pPr>
        <w:pStyle w:val="Normal"/>
        <w:spacing w:lineRule="auto" w:line="259"/>
        <w:jc w:val="left"/>
        <w:rPr/>
      </w:pPr>
      <w:r>
        <w:rPr/>
        <w:t>Una de las opciones que da el programa es utilizar una máquina virtual para que todo el proceso de simulación de las redes quede virtualizado. Para ello es recomendable instalar una herramienta de virtualización como VMware Workstation Pro™ Vmware. En caso de utilizar este software es un requisito que sea la versión Pro. En este TFG se ha empleado la versión 15</w:t>
      </w:r>
      <w:ins w:id="22" w:author="Rubén" w:date="2019-06-13T12:42:00Z">
        <w:r>
          <w:rPr/>
          <w:t xml:space="preserve">, como puede verse en la siguiente </w:t>
        </w:r>
      </w:ins>
      <w:ins w:id="23" w:author="Rubén" w:date="2019-06-13T12:43:00Z">
        <w:r>
          <w:rPr/>
          <w:t>f</w:t>
        </w:r>
      </w:ins>
      <w:ins w:id="24" w:author="Rubén" w:date="2019-06-13T12:42:00Z">
        <w:r>
          <w:rPr/>
          <w:t>igura.</w:t>
        </w:r>
      </w:ins>
    </w:p>
    <w:p>
      <w:pPr>
        <w:pStyle w:val="Normal"/>
        <w:spacing w:lineRule="auto" w:line="259"/>
        <w:jc w:val="left"/>
        <w:rPr/>
      </w:pPr>
      <w:r>
        <w:rPr/>
        <w:drawing>
          <wp:anchor behindDoc="0" distT="0" distB="0" distL="0" distR="0" simplePos="0" locked="0" layoutInCell="1" allowOverlap="1" relativeHeight="10">
            <wp:simplePos x="0" y="0"/>
            <wp:positionH relativeFrom="column">
              <wp:posOffset>28575</wp:posOffset>
            </wp:positionH>
            <wp:positionV relativeFrom="paragraph">
              <wp:posOffset>57150</wp:posOffset>
            </wp:positionV>
            <wp:extent cx="5400040" cy="3035935"/>
            <wp:effectExtent l="0" t="0" r="0" b="0"/>
            <wp:wrapSquare wrapText="largest"/>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8"/>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Seguidamente se descarga la máquina virtual para GNS3 disponible en la página web</w:t>
      </w:r>
      <w:ins w:id="25" w:author="Rubén" w:date="2019-06-13T12:46:00Z">
        <w:r>
          <w:rPr/>
          <w:t>,</w:t>
        </w:r>
      </w:ins>
      <w:r>
        <w:rPr/>
        <w:t xml:space="preserve"> tal y como se ve en las Ilustraciones siguientes:</w:t>
      </w:r>
    </w:p>
    <w:p>
      <w:pPr>
        <w:pStyle w:val="Normal"/>
        <w:spacing w:lineRule="auto" w:line="259"/>
        <w:jc w:val="left"/>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00040" cy="3035935"/>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9"/>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drawing>
          <wp:anchor behindDoc="0" distT="0" distB="0" distL="0" distR="0" simplePos="0" locked="0" layoutInCell="1" allowOverlap="1" relativeHeight="12">
            <wp:simplePos x="0" y="0"/>
            <wp:positionH relativeFrom="column">
              <wp:posOffset>0</wp:posOffset>
            </wp:positionH>
            <wp:positionV relativeFrom="paragraph">
              <wp:posOffset>-391795</wp:posOffset>
            </wp:positionV>
            <wp:extent cx="5400040" cy="3035935"/>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10"/>
                    <a:stretch>
                      <a:fillRect/>
                    </a:stretch>
                  </pic:blipFill>
                  <pic:spPr bwMode="auto">
                    <a:xfrm>
                      <a:off x="0" y="0"/>
                      <a:ext cx="5400040" cy="3035935"/>
                    </a:xfrm>
                    <a:prstGeom prst="rect">
                      <a:avLst/>
                    </a:prstGeom>
                  </pic:spPr>
                </pic:pic>
              </a:graphicData>
            </a:graphic>
          </wp:anchor>
        </w:drawing>
      </w:r>
      <w:r>
        <w:rPr/>
        <w:t>F</w:t>
      </w:r>
      <w:r>
        <w:rPr/>
        <w:t>inalmente importamos la máquina virtual GNS3 al software de virtualización VMware siguiendo los pasos siguientes</w:t>
      </w:r>
      <w:ins w:id="26" w:author="Rubén" w:date="2019-06-13T12:48:00Z">
        <w:r>
          <w:rPr/>
          <w:t>:</w:t>
        </w:r>
      </w:ins>
    </w:p>
    <w:p>
      <w:pPr>
        <w:pStyle w:val="Normal"/>
        <w:numPr>
          <w:ilvl w:val="0"/>
          <w:numId w:val="19"/>
        </w:numPr>
        <w:spacing w:lineRule="auto" w:line="259"/>
        <w:jc w:val="left"/>
        <w:rPr/>
      </w:pPr>
      <w:r>
        <w:rPr/>
        <w:t>Abrimos el programa</w:t>
      </w:r>
    </w:p>
    <w:p>
      <w:pPr>
        <w:pStyle w:val="Normal"/>
        <w:spacing w:lineRule="auto" w:line="259"/>
        <w:jc w:val="left"/>
        <w:rPr/>
      </w:pPr>
      <w:r>
        <w:rPr/>
      </w:r>
    </w:p>
    <w:p>
      <w:pPr>
        <w:pStyle w:val="Normal"/>
        <w:spacing w:lineRule="auto" w:line="259"/>
        <w:jc w:val="left"/>
        <w:rPr>
          <w:color w:val="CE181E"/>
        </w:rPr>
      </w:pPr>
      <w:r>
        <w:rPr>
          <w:color w:val="CE181E"/>
        </w:rPr>
        <w:drawing>
          <wp:anchor behindDoc="0" distT="0" distB="0" distL="0" distR="0" simplePos="0" locked="0" layoutInCell="1" allowOverlap="1" relativeHeight="13">
            <wp:simplePos x="0" y="0"/>
            <wp:positionH relativeFrom="column">
              <wp:posOffset>-85725</wp:posOffset>
            </wp:positionH>
            <wp:positionV relativeFrom="paragraph">
              <wp:posOffset>-113030</wp:posOffset>
            </wp:positionV>
            <wp:extent cx="5400040" cy="3035935"/>
            <wp:effectExtent l="0" t="0" r="0" b="0"/>
            <wp:wrapSquare wrapText="largest"/>
            <wp:docPr id="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 descr=""/>
                    <pic:cNvPicPr>
                      <a:picLocks noChangeAspect="1" noChangeArrowheads="1"/>
                    </pic:cNvPicPr>
                  </pic:nvPicPr>
                  <pic:blipFill>
                    <a:blip r:embed="rId11"/>
                    <a:stretch>
                      <a:fillRect/>
                    </a:stretch>
                  </pic:blipFill>
                  <pic:spPr bwMode="auto">
                    <a:xfrm>
                      <a:off x="0" y="0"/>
                      <a:ext cx="5400040" cy="3035935"/>
                    </a:xfrm>
                    <a:prstGeom prst="rect">
                      <a:avLst/>
                    </a:prstGeom>
                  </pic:spPr>
                </pic:pic>
              </a:graphicData>
            </a:graphic>
          </wp:anchor>
        </w:drawing>
      </w:r>
    </w:p>
    <w:p>
      <w:pPr>
        <w:pStyle w:val="Normal"/>
        <w:numPr>
          <w:ilvl w:val="0"/>
          <w:numId w:val="20"/>
        </w:numPr>
        <w:spacing w:lineRule="auto" w:line="259"/>
        <w:jc w:val="left"/>
        <w:rPr/>
      </w:pPr>
      <w:r>
        <w:rPr/>
        <w:t xml:space="preserve">Clicamos en File </w:t>
      </w:r>
      <w:r>
        <w:rPr>
          <w:rFonts w:eastAsia="Wingdings" w:cs="Wingdings" w:ascii="Wingdings" w:hAnsi="Wingdings"/>
        </w:rPr>
        <w:t></w:t>
      </w:r>
      <w:r>
        <w:rPr/>
        <w:t xml:space="preserve"> Open</w:t>
      </w:r>
    </w:p>
    <w:p>
      <w:pPr>
        <w:pStyle w:val="Normal"/>
        <w:numPr>
          <w:ilvl w:val="0"/>
          <w:numId w:val="20"/>
        </w:numPr>
        <w:spacing w:lineRule="auto" w:line="259"/>
        <w:jc w:val="left"/>
        <w:rPr/>
      </w:pPr>
      <w:r>
        <w:rPr/>
        <w:t>Seleccionamos la máquina Virtual recién descargada:</w:t>
      </w:r>
    </w:p>
    <w:p>
      <w:pPr>
        <w:pStyle w:val="Normal"/>
        <w:spacing w:lineRule="auto" w:line="259"/>
        <w:jc w:val="left"/>
        <w:rPr/>
      </w:pPr>
      <w:r>
        <w:rPr/>
        <w:drawing>
          <wp:inline distT="0" distB="0" distL="0" distR="0">
            <wp:extent cx="5143500" cy="2907030"/>
            <wp:effectExtent l="0" t="0" r="0" b="0"/>
            <wp:docPr id="1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 descr=""/>
                    <pic:cNvPicPr>
                      <a:picLocks noChangeAspect="1" noChangeArrowheads="1"/>
                    </pic:cNvPicPr>
                  </pic:nvPicPr>
                  <pic:blipFill>
                    <a:blip r:embed="rId12"/>
                    <a:stretch>
                      <a:fillRect/>
                    </a:stretch>
                  </pic:blipFill>
                  <pic:spPr bwMode="auto">
                    <a:xfrm>
                      <a:off x="0" y="0"/>
                      <a:ext cx="5143500" cy="2907030"/>
                    </a:xfrm>
                    <a:prstGeom prst="rect">
                      <a:avLst/>
                    </a:prstGeom>
                  </pic:spPr>
                </pic:pic>
              </a:graphicData>
            </a:graphic>
          </wp:inline>
        </w:drawing>
      </w:r>
    </w:p>
    <w:p>
      <w:pPr>
        <w:pStyle w:val="Normal"/>
        <w:spacing w:lineRule="auto" w:line="259"/>
        <w:ind w:left="720" w:hanging="0"/>
        <w:jc w:val="left"/>
        <w:rPr>
          <w:color w:val="CE181E"/>
        </w:rPr>
      </w:pPr>
      <w:r>
        <w:rPr>
          <w:color w:val="CE181E"/>
        </w:rPr>
      </w:r>
    </w:p>
    <w:p>
      <w:pPr>
        <w:pStyle w:val="Normal"/>
        <w:numPr>
          <w:ilvl w:val="0"/>
          <w:numId w:val="20"/>
        </w:numPr>
        <w:spacing w:lineRule="auto" w:line="259"/>
        <w:jc w:val="left"/>
        <w:rPr/>
      </w:pPr>
      <w:r>
        <w:rPr/>
        <w:t>Clicamos en importar</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3035935"/>
            <wp:effectExtent l="0" t="0" r="0" b="0"/>
            <wp:wrapSquare wrapText="largest"/>
            <wp:docPr id="1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6" descr=""/>
                    <pic:cNvPicPr>
                      <a:picLocks noChangeAspect="1" noChangeArrowheads="1"/>
                    </pic:cNvPicPr>
                  </pic:nvPicPr>
                  <pic:blipFill>
                    <a:blip r:embed="rId13"/>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numPr>
          <w:ilvl w:val="0"/>
          <w:numId w:val="20"/>
        </w:numPr>
        <w:spacing w:lineRule="auto" w:line="259"/>
        <w:jc w:val="left"/>
        <w:rPr/>
      </w:pPr>
      <w:r>
        <w:rPr/>
        <w:t>Finalmente vamos dando a “Siguiente” en el resto de pasos y ya tendremos la máquina virtual GNS3 instalada. Para arrancarla clicamos sobre la máquina y damos a “</w:t>
      </w:r>
      <w:r>
        <w:rPr>
          <w:i/>
          <w:iCs/>
        </w:rPr>
        <w:t>Start up this guest operating system”</w:t>
      </w:r>
    </w:p>
    <w:p>
      <w:pPr>
        <w:pStyle w:val="Normal"/>
        <w:spacing w:lineRule="auto" w:line="259"/>
        <w:ind w:left="720" w:hanging="0"/>
        <w:jc w:val="left"/>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171440" cy="2907030"/>
            <wp:effectExtent l="0" t="0" r="0" b="0"/>
            <wp:wrapSquare wrapText="largest"/>
            <wp:docPr id="1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 descr=""/>
                    <pic:cNvPicPr>
                      <a:picLocks noChangeAspect="1" noChangeArrowheads="1"/>
                    </pic:cNvPicPr>
                  </pic:nvPicPr>
                  <pic:blipFill>
                    <a:blip r:embed="rId14"/>
                    <a:stretch>
                      <a:fillRect/>
                    </a:stretch>
                  </pic:blipFill>
                  <pic:spPr bwMode="auto">
                    <a:xfrm>
                      <a:off x="0" y="0"/>
                      <a:ext cx="5171440" cy="2907030"/>
                    </a:xfrm>
                    <a:prstGeom prst="rect">
                      <a:avLst/>
                    </a:prstGeom>
                  </pic:spPr>
                </pic:pic>
              </a:graphicData>
            </a:graphic>
          </wp:anchor>
        </w:drawing>
      </w:r>
      <w:r>
        <w:rPr>
          <w:i/>
          <w:iCs/>
        </w:rPr>
        <w:t xml:space="preserve"> </w:t>
      </w:r>
    </w:p>
    <w:p>
      <w:pPr>
        <w:pStyle w:val="Normal"/>
        <w:spacing w:lineRule="auto" w:line="259"/>
        <w:jc w:val="left"/>
        <w:rPr/>
      </w:pPr>
      <w:r>
        <w:rPr/>
      </w:r>
    </w:p>
    <w:p>
      <w:pPr>
        <w:pStyle w:val="Normal"/>
        <w:spacing w:lineRule="auto" w:line="259"/>
        <w:jc w:val="left"/>
        <w:rPr/>
      </w:pPr>
      <w:r>
        <w:rPr/>
        <w:tab/>
        <w:t>Y nos aparecerá algo como lo siguiente:</w:t>
      </w:r>
    </w:p>
    <w:p>
      <w:pPr>
        <w:pStyle w:val="Normal"/>
        <w:spacing w:lineRule="auto" w:line="259"/>
        <w:jc w:val="left"/>
        <w:rPr/>
      </w:pPr>
      <w:r>
        <w:rPr/>
        <w:drawing>
          <wp:anchor behindDoc="0" distT="0" distB="0" distL="0" distR="0" simplePos="0" locked="0" layoutInCell="1" allowOverlap="1" relativeHeight="16">
            <wp:simplePos x="0" y="0"/>
            <wp:positionH relativeFrom="column">
              <wp:posOffset>0</wp:posOffset>
            </wp:positionH>
            <wp:positionV relativeFrom="paragraph">
              <wp:posOffset>46355</wp:posOffset>
            </wp:positionV>
            <wp:extent cx="5400040" cy="3035935"/>
            <wp:effectExtent l="0" t="0" r="0" b="0"/>
            <wp:wrapSquare wrapText="largest"/>
            <wp:docPr id="1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descr=""/>
                    <pic:cNvPicPr>
                      <a:picLocks noChangeAspect="1" noChangeArrowheads="1"/>
                    </pic:cNvPicPr>
                  </pic:nvPicPr>
                  <pic:blipFill>
                    <a:blip r:embed="rId15"/>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t>2.3 Instalación de ONOS</w:t>
      </w:r>
    </w:p>
    <w:p>
      <w:pPr>
        <w:pStyle w:val="Normal"/>
        <w:spacing w:lineRule="auto" w:line="259"/>
        <w:jc w:val="left"/>
        <w:rPr/>
      </w:pPr>
      <w:r>
        <w:rPr>
          <w:color w:val="000000"/>
        </w:rPr>
        <w:t>El siguiente paso en el proceso es la instalación de ONOS</w:t>
      </w:r>
      <w:ins w:id="27" w:author="Rubén" w:date="2019-06-13T12:49:00Z">
        <w:r>
          <w:rPr>
            <w:color w:val="000000"/>
          </w:rPr>
          <w:t xml:space="preserve"> (</w:t>
        </w:r>
      </w:ins>
      <w:r>
        <w:rPr>
          <w:color w:val="000000"/>
        </w:rPr>
        <w:t>Open Network Operating System</w:t>
      </w:r>
      <w:ins w:id="28" w:author="Rubén" w:date="2019-06-13T12:49:00Z">
        <w:r>
          <w:rPr>
            <w:color w:val="000000"/>
          </w:rPr>
          <w:t>)</w:t>
        </w:r>
      </w:ins>
      <w:r>
        <w:rPr>
          <w:color w:val="000000"/>
        </w:rPr>
        <w:t xml:space="preserve"> tanto en nuestro PC como en el GNS3. El sentido de tenerlo en nuestro ordenador es poder compilar, depurar y enviar aplicaciones a la máquina virtual. </w:t>
      </w:r>
    </w:p>
    <w:p>
      <w:pPr>
        <w:pStyle w:val="Normal"/>
        <w:spacing w:lineRule="auto" w:line="259"/>
        <w:jc w:val="left"/>
        <w:rPr/>
      </w:pPr>
      <w:r>
        <w:rPr>
          <w:color w:val="000000"/>
        </w:rPr>
        <w:t>2.3.1 Instalación en el PC</w:t>
      </w:r>
    </w:p>
    <w:p>
      <w:pPr>
        <w:pStyle w:val="Normal"/>
        <w:spacing w:lineRule="auto" w:line="259"/>
        <w:jc w:val="left"/>
        <w:rPr/>
      </w:pPr>
      <w:r>
        <w:rPr>
          <w:color w:val="000000"/>
        </w:rPr>
        <w:t>En primer lugar instalamos dependencias previas que vamos a necesitar, para ello ejecutamos el siguiente comando:</w:t>
      </w:r>
    </w:p>
    <w:p>
      <w:pPr>
        <w:pStyle w:val="Normal"/>
        <w:numPr>
          <w:ilvl w:val="0"/>
          <w:numId w:val="21"/>
        </w:numPr>
        <w:spacing w:lineRule="auto" w:line="259"/>
        <w:jc w:val="left"/>
        <w:rPr>
          <w:rFonts w:ascii="Consolas" w:hAnsi="Consolas" w:cs="Consolas"/>
          <w:lang w:val="en-US"/>
        </w:rPr>
      </w:pPr>
      <w:r>
        <w:rPr>
          <w:rFonts w:cs="Consolas" w:ascii="Consolas" w:hAnsi="Consolas"/>
          <w:color w:val="000000"/>
          <w:lang w:val="en-US"/>
        </w:rPr>
        <w:t>dnf install git zip curl unzip python bzip2 build</w:t>
      </w:r>
    </w:p>
    <w:p>
      <w:pPr>
        <w:pStyle w:val="Normal"/>
        <w:spacing w:lineRule="auto" w:line="259"/>
        <w:jc w:val="left"/>
        <w:rPr/>
      </w:pPr>
      <w:r>
        <w:rPr>
          <w:color w:val="000000"/>
        </w:rPr>
        <w:t>A continuación clonamos desde git (ver Anexo 2 para funcionamiento de GitHub) el código fuente de ONOS</w:t>
      </w:r>
    </w:p>
    <w:p>
      <w:pPr>
        <w:pStyle w:val="Normal"/>
        <w:numPr>
          <w:ilvl w:val="0"/>
          <w:numId w:val="22"/>
        </w:numPr>
        <w:spacing w:lineRule="auto" w:line="259"/>
        <w:jc w:val="left"/>
        <w:rPr>
          <w:lang w:val="en-US"/>
        </w:rPr>
      </w:pPr>
      <w:r>
        <w:rPr>
          <w:rFonts w:eastAsia="Calibri" w:cs="Consolas" w:ascii="Consolas" w:hAnsi="Consolas"/>
          <w:color w:val="000000"/>
          <w:kern w:val="0"/>
          <w:sz w:val="22"/>
          <w:szCs w:val="22"/>
          <w:lang w:val="en-US" w:eastAsia="en-US" w:bidi="ar-SA"/>
        </w:rPr>
        <w:t xml:space="preserve">git clone </w:t>
      </w:r>
      <w:r>
        <w:rPr>
          <w:rStyle w:val="InternetLink"/>
          <w:rFonts w:eastAsia="Calibri" w:cs="Consolas" w:ascii="Consolas" w:hAnsi="Consolas"/>
          <w:color w:val="000000"/>
          <w:kern w:val="0"/>
          <w:sz w:val="22"/>
          <w:szCs w:val="22"/>
          <w:u w:val="none"/>
          <w:lang w:val="en-US" w:eastAsia="en-US" w:bidi="ar-SA"/>
        </w:rPr>
        <w:t>https://gerrit.onosproject.org/onos</w:t>
      </w:r>
    </w:p>
    <w:p>
      <w:pPr>
        <w:pStyle w:val="Normal"/>
        <w:numPr>
          <w:ilvl w:val="0"/>
          <w:numId w:val="22"/>
        </w:numPr>
        <w:spacing w:lineRule="auto" w:line="259"/>
        <w:jc w:val="left"/>
        <w:rPr>
          <w:rFonts w:ascii="Consolas" w:hAnsi="Consolas" w:eastAsia="Calibri" w:cs="Consolas"/>
          <w:color w:val="000000"/>
          <w:kern w:val="0"/>
          <w:sz w:val="22"/>
          <w:szCs w:val="22"/>
          <w:lang w:val="en-US" w:eastAsia="en-US" w:bidi="ar-SA"/>
        </w:rPr>
      </w:pPr>
      <w:r>
        <w:rPr>
          <w:rFonts w:eastAsia="Calibri" w:cs="Consolas" w:ascii="Consolas" w:hAnsi="Consolas"/>
          <w:color w:val="000000"/>
          <w:kern w:val="0"/>
          <w:sz w:val="22"/>
          <w:szCs w:val="22"/>
          <w:lang w:val="en-US" w:eastAsia="en-US" w:bidi="ar-SA"/>
        </w:rPr>
        <w:t>cd onos</w:t>
      </w:r>
    </w:p>
    <w:p>
      <w:pPr>
        <w:pStyle w:val="Normal"/>
        <w:numPr>
          <w:ilvl w:val="0"/>
          <w:numId w:val="22"/>
        </w:numPr>
        <w:spacing w:lineRule="auto" w:line="259"/>
        <w:jc w:val="left"/>
        <w:rPr/>
      </w:pPr>
      <w:r>
        <w:rPr>
          <w:rStyle w:val="SourceText"/>
          <w:rFonts w:eastAsia="Calibri" w:cs="Consolas" w:ascii="Consolas" w:hAnsi="Consolas"/>
          <w:color w:val="000000"/>
          <w:kern w:val="0"/>
          <w:sz w:val="22"/>
          <w:szCs w:val="22"/>
          <w:highlight w:val="white"/>
          <w:lang w:val="en-US" w:eastAsia="en-US" w:bidi="ar-SA"/>
        </w:rPr>
        <w:t>bazel b</w:t>
      </w:r>
      <w:r>
        <w:rPr>
          <w:rStyle w:val="SourceText"/>
          <w:rFonts w:eastAsia="Calibri"/>
          <w:color w:val="000000"/>
          <w:highlight w:val="white"/>
        </w:rPr>
        <w:t>uild onos</w:t>
      </w:r>
    </w:p>
    <w:p>
      <w:pPr>
        <w:pStyle w:val="Normal"/>
        <w:spacing w:lineRule="auto" w:line="259"/>
        <w:jc w:val="left"/>
        <w:rPr/>
      </w:pPr>
      <w:r>
        <w:rPr/>
        <w:t>Finalmente instalamos Maven, que es una herramienta que permite simplificar el proceso de compilación y generación de ejecutables a partir del código fuente. Será esta herramienta la que usaremos para compilar y crear los ficheros .oar que enviaremos al controlador de la red. Para descargarlo simplemente bastará con instalar el paquete:</w:t>
      </w:r>
    </w:p>
    <w:p>
      <w:pPr>
        <w:pStyle w:val="Normal"/>
        <w:numPr>
          <w:ilvl w:val="0"/>
          <w:numId w:val="23"/>
        </w:numPr>
        <w:spacing w:lineRule="auto" w:line="259"/>
        <w:jc w:val="left"/>
        <w:rPr/>
      </w:pPr>
      <w:r>
        <w:rPr>
          <w:rStyle w:val="SourceText"/>
          <w:rFonts w:eastAsia="Calibri"/>
          <w:color w:val="000000"/>
          <w:highlight w:val="white"/>
        </w:rPr>
        <w:t>dnf install maven</w:t>
      </w:r>
    </w:p>
    <w:p>
      <w:pPr>
        <w:pStyle w:val="Normal"/>
        <w:rPr/>
      </w:pPr>
      <w:r>
        <w:rPr>
          <w:color w:val="000000"/>
        </w:rPr>
        <w:br/>
      </w:r>
    </w:p>
    <w:p>
      <w:pPr>
        <w:pStyle w:val="Normal"/>
        <w:spacing w:lineRule="auto" w:line="259"/>
        <w:jc w:val="left"/>
        <w:rPr/>
      </w:pPr>
      <w:r>
        <w:rPr>
          <w:color w:val="000000"/>
        </w:rPr>
        <w:t>2.3.2 Instalación el GNS3</w:t>
      </w:r>
    </w:p>
    <w:p>
      <w:pPr>
        <w:pStyle w:val="Normal"/>
        <w:spacing w:lineRule="auto" w:line="259"/>
        <w:jc w:val="left"/>
        <w:rPr/>
      </w:pPr>
      <w:r>
        <w:rPr>
          <w:color w:val="000000"/>
        </w:rPr>
        <w:t>Para instalar cualquier dispositivo en el GNS3, y en concreto el controlador ONOS, el procedimiento es siempre el mismo:</w:t>
      </w:r>
    </w:p>
    <w:p>
      <w:pPr>
        <w:pStyle w:val="Normal"/>
        <w:numPr>
          <w:ilvl w:val="0"/>
          <w:numId w:val="24"/>
        </w:numPr>
        <w:spacing w:lineRule="auto" w:line="259"/>
        <w:jc w:val="left"/>
        <w:rPr/>
      </w:pPr>
      <w:r>
        <w:rPr>
          <w:color w:val="000000"/>
        </w:rPr>
        <w:t>Seleccionamos el dispositivo que vamos a instalar, en nuestro caso ONOS</w:t>
      </w:r>
      <w:ins w:id="29" w:author="Rubén" w:date="2019-06-13T12:53:00Z">
        <w:r>
          <w:rPr>
            <w:color w:val="000000"/>
          </w:rPr>
          <w:t xml:space="preserve"> </w:t>
        </w:r>
      </w:ins>
      <w:r>
        <w:rPr>
          <w:color w:val="000000"/>
        </w:rPr>
        <w:t xml:space="preserve">(Nota: El resto de </w:t>
      </w:r>
      <w:del w:id="30" w:author="Rubén" w:date="2019-06-13T12:53:00Z">
        <w:r>
          <w:rPr>
            <w:color w:val="000000"/>
          </w:rPr>
          <w:delText>explicacion</w:delText>
        </w:r>
      </w:del>
      <w:ins w:id="31" w:author="Rubén" w:date="2019-06-13T12:53:00Z">
        <w:r>
          <w:rPr>
            <w:color w:val="000000"/>
          </w:rPr>
          <w:t>explicación</w:t>
        </w:r>
      </w:ins>
      <w:r>
        <w:rPr>
          <w:color w:val="000000"/>
        </w:rPr>
        <w:t xml:space="preserve"> se va a realizar con un router </w:t>
      </w:r>
      <w:del w:id="32" w:author="Rubén" w:date="2019-06-13T12:53:00Z">
        <w:r>
          <w:rPr>
            <w:color w:val="000000"/>
          </w:rPr>
          <w:delText xml:space="preserve">cisco </w:delText>
        </w:r>
      </w:del>
      <w:ins w:id="33" w:author="Rubén" w:date="2019-06-13T12:53:00Z">
        <w:r>
          <w:rPr>
            <w:color w:val="000000"/>
          </w:rPr>
          <w:t xml:space="preserve">Cisco </w:t>
        </w:r>
      </w:ins>
      <w:r>
        <w:rPr>
          <w:color w:val="000000"/>
        </w:rPr>
        <w:t>debido a que ONOS ya está instalado, sin embargo el procedimiento es idéntico)</w:t>
      </w:r>
    </w:p>
    <w:p>
      <w:pPr>
        <w:pStyle w:val="Normal"/>
        <w:spacing w:lineRule="auto" w:line="259"/>
        <w:jc w:val="left"/>
        <w:rPr>
          <w:color w:val="000000"/>
        </w:rPr>
      </w:pPr>
      <w:r>
        <w:rPr>
          <w:color w:val="000000"/>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00040" cy="3035935"/>
            <wp:effectExtent l="0" t="0" r="0" b="0"/>
            <wp:wrapSquare wrapText="largest"/>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16"/>
                    <a:stretch>
                      <a:fillRect/>
                    </a:stretch>
                  </pic:blipFill>
                  <pic:spPr bwMode="auto">
                    <a:xfrm>
                      <a:off x="0" y="0"/>
                      <a:ext cx="5400040" cy="3035935"/>
                    </a:xfrm>
                    <a:prstGeom prst="rect">
                      <a:avLst/>
                    </a:prstGeom>
                  </pic:spPr>
                </pic:pic>
              </a:graphicData>
            </a:graphic>
          </wp:anchor>
        </w:drawing>
      </w:r>
    </w:p>
    <w:p>
      <w:pPr>
        <w:pStyle w:val="Normal"/>
        <w:numPr>
          <w:ilvl w:val="0"/>
          <w:numId w:val="24"/>
        </w:numPr>
        <w:spacing w:lineRule="auto" w:line="259"/>
        <w:jc w:val="left"/>
        <w:rPr>
          <w:color w:val="000000"/>
        </w:rPr>
      </w:pPr>
      <w:r>
        <w:rPr>
          <w:color w:val="000000"/>
        </w:rPr>
        <w:t xml:space="preserve">Nos aparece esta ventana donde aparece la información del dispositivo, clicamos en </w:t>
      </w:r>
      <w:ins w:id="34" w:author="Rubén" w:date="2019-06-13T12:54:00Z">
        <w:r>
          <w:rPr>
            <w:color w:val="000000"/>
          </w:rPr>
          <w:t>“</w:t>
        </w:r>
      </w:ins>
      <w:del w:id="35" w:author="Rubén" w:date="2019-06-13T12:54:00Z">
        <w:r>
          <w:rPr>
            <w:color w:val="000000"/>
          </w:rPr>
          <w:delText>next</w:delText>
        </w:r>
      </w:del>
      <w:ins w:id="36" w:author="Rubén" w:date="2019-06-13T12:54:00Z">
        <w:r>
          <w:rPr>
            <w:color w:val="000000"/>
          </w:rPr>
          <w:t>Next”</w:t>
        </w:r>
      </w:ins>
    </w:p>
    <w:p>
      <w:pPr>
        <w:pStyle w:val="Normal"/>
        <w:numPr>
          <w:ilvl w:val="0"/>
          <w:numId w:val="24"/>
        </w:numPr>
        <w:spacing w:lineRule="auto" w:line="259"/>
        <w:jc w:val="left"/>
        <w:rPr>
          <w:color w:val="000000"/>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171440" cy="2907030"/>
            <wp:effectExtent l="0" t="0" r="0" b="0"/>
            <wp:wrapSquare wrapText="largest"/>
            <wp:docPr id="1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0" descr=""/>
                    <pic:cNvPicPr>
                      <a:picLocks noChangeAspect="1" noChangeArrowheads="1"/>
                    </pic:cNvPicPr>
                  </pic:nvPicPr>
                  <pic:blipFill>
                    <a:blip r:embed="rId17"/>
                    <a:stretch>
                      <a:fillRect/>
                    </a:stretch>
                  </pic:blipFill>
                  <pic:spPr bwMode="auto">
                    <a:xfrm>
                      <a:off x="0" y="0"/>
                      <a:ext cx="5171440" cy="2907030"/>
                    </a:xfrm>
                    <a:prstGeom prst="rect">
                      <a:avLst/>
                    </a:prstGeom>
                  </pic:spPr>
                </pic:pic>
              </a:graphicData>
            </a:graphic>
          </wp:anchor>
        </w:drawing>
      </w:r>
      <w:r>
        <w:rPr>
          <w:color w:val="000000"/>
        </w:rPr>
        <w:t>A</w:t>
      </w:r>
      <w:r>
        <w:rPr>
          <w:color w:val="000000"/>
        </w:rPr>
        <w:t xml:space="preserve">parece una ventana en la que indicamos </w:t>
      </w:r>
      <w:del w:id="37" w:author="Rubén" w:date="2019-06-13T12:55:00Z">
        <w:r>
          <w:rPr>
            <w:color w:val="000000"/>
          </w:rPr>
          <w:delText xml:space="preserve">donde </w:delText>
        </w:r>
      </w:del>
      <w:ins w:id="38" w:author="Rubén" w:date="2019-06-13T12:55:00Z">
        <w:r>
          <w:rPr>
            <w:color w:val="000000"/>
          </w:rPr>
          <w:t xml:space="preserve">dónde </w:t>
        </w:r>
      </w:ins>
      <w:r>
        <w:rPr>
          <w:color w:val="000000"/>
        </w:rPr>
        <w:t>se va a ejecutar el dispositivo</w:t>
      </w:r>
    </w:p>
    <w:p>
      <w:pPr>
        <w:pStyle w:val="Normal"/>
        <w:spacing w:lineRule="auto" w:line="259"/>
        <w:jc w:val="left"/>
        <w:rPr>
          <w:color w:val="CE181E"/>
        </w:rPr>
      </w:pPr>
      <w:r>
        <w:rPr>
          <w:color w:val="CE181E"/>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00040" cy="3035935"/>
            <wp:effectExtent l="0" t="0" r="0" b="0"/>
            <wp:wrapSquare wrapText="largest"/>
            <wp:docPr id="1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 descr=""/>
                    <pic:cNvPicPr>
                      <a:picLocks noChangeAspect="1" noChangeArrowheads="1"/>
                    </pic:cNvPicPr>
                  </pic:nvPicPr>
                  <pic:blipFill>
                    <a:blip r:embed="rId18"/>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color w:val="CE181E"/>
        </w:rPr>
      </w:pPr>
      <w:r>
        <w:rPr>
          <w:color w:val="CE181E"/>
        </w:rPr>
        <w:tab/>
      </w:r>
      <w:r>
        <w:rPr>
          <w:color w:val="000000"/>
        </w:rPr>
        <w:t>Seleccionamos que se ejecute en la máquina virtual de GNS3</w:t>
      </w:r>
    </w:p>
    <w:p>
      <w:pPr>
        <w:pStyle w:val="Normal"/>
        <w:numPr>
          <w:ilvl w:val="0"/>
          <w:numId w:val="25"/>
        </w:numPr>
        <w:spacing w:lineRule="auto" w:line="259"/>
        <w:jc w:val="left"/>
        <w:rPr>
          <w:color w:val="000000"/>
        </w:rPr>
      </w:pPr>
      <w:r>
        <w:rPr>
          <w:color w:val="000000"/>
        </w:rPr>
        <w:t xml:space="preserve">A continuación, nos aparece una lista con las versiones del dispositivo están disponibles, tanto las instaladas como las que no lo están. </w:t>
      </w:r>
    </w:p>
    <w:p>
      <w:pPr>
        <w:pStyle w:val="Normal"/>
        <w:spacing w:lineRule="auto" w:line="259"/>
        <w:ind w:left="720" w:hanging="0"/>
        <w:jc w:val="left"/>
        <w:rPr>
          <w:color w:val="000000"/>
        </w:rPr>
      </w:pPr>
      <w:r>
        <w:rPr>
          <w:color w:val="000000"/>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171440" cy="2907030"/>
            <wp:effectExtent l="0" t="0" r="0" b="0"/>
            <wp:wrapSquare wrapText="largest"/>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19"/>
                    <a:stretch>
                      <a:fillRect/>
                    </a:stretch>
                  </pic:blipFill>
                  <pic:spPr bwMode="auto">
                    <a:xfrm>
                      <a:off x="0" y="0"/>
                      <a:ext cx="5171440" cy="2907030"/>
                    </a:xfrm>
                    <a:prstGeom prst="rect">
                      <a:avLst/>
                    </a:prstGeom>
                  </pic:spPr>
                </pic:pic>
              </a:graphicData>
            </a:graphic>
          </wp:anchor>
        </w:drawing>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del w:id="39" w:author="Rubén" w:date="2019-06-13T12:56:00Z">
        <w:r>
          <w:rPr>
            <w:color w:val="CE181E"/>
          </w:rPr>
          <w:tab/>
        </w:r>
      </w:del>
      <w:r>
        <w:rPr>
          <w:color w:val="000000"/>
        </w:rPr>
        <w:t>En el ejemplo se observa como la versión 2 de Firefox está instalada, mientras que la 1</w:t>
      </w:r>
      <w:ins w:id="40" w:author="Rubén" w:date="2019-06-13T12:57:00Z">
        <w:r>
          <w:rPr>
            <w:color w:val="000000"/>
          </w:rPr>
          <w:t xml:space="preserve"> </w:t>
        </w:r>
      </w:ins>
      <w:del w:id="41" w:author="Rubén" w:date="2019-06-13T12:56:00Z">
        <w:r>
          <w:rPr>
            <w:color w:val="000000"/>
          </w:rPr>
          <w:delText xml:space="preserve"> </w:delText>
          <w:tab/>
        </w:r>
      </w:del>
      <w:r>
        <w:rPr>
          <w:color w:val="000000"/>
        </w:rPr>
        <w:t xml:space="preserve">no lo está. Si queremos instalarla seleccionamos la imagen que no ha podido encontrar </w:t>
        <w:tab/>
        <w:t xml:space="preserve">y clicamos en </w:t>
      </w:r>
      <w:r>
        <w:rPr>
          <w:i/>
          <w:iCs/>
          <w:color w:val="000000"/>
        </w:rPr>
        <w:t>Download</w:t>
      </w:r>
      <w:r>
        <w:rPr>
          <w:color w:val="000000"/>
        </w:rPr>
        <w:t>. Esto hace que se descargue la imagen automáticamente.</w:t>
      </w:r>
    </w:p>
    <w:p>
      <w:pPr>
        <w:pStyle w:val="Normal"/>
        <w:spacing w:lineRule="auto" w:line="259"/>
        <w:jc w:val="left"/>
        <w:rPr>
          <w:color w:val="CE181E"/>
        </w:rPr>
      </w:pPr>
      <w:r>
        <w:rPr>
          <w:color w:val="000000"/>
        </w:rPr>
        <w:t>Cuando se haya descargado la importamos accediendo al directorio en el que se haya descargado y ya tendremos instalado nuestro dispositivo</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pPr>
      <w:r>
        <w:rPr/>
        <w:t>2.4 Instalación de Eclipse</w:t>
      </w:r>
    </w:p>
    <w:p>
      <w:pPr>
        <w:pStyle w:val="Normal"/>
        <w:spacing w:lineRule="auto" w:line="259"/>
        <w:jc w:val="left"/>
        <w:rPr/>
      </w:pPr>
      <w:r>
        <w:rPr/>
        <w:t xml:space="preserve">Una vez tenemos GNS3 instalado el siguiente paso es instalar Eclipse para poder programar las diferentes aplicaciones que queramos mandar al controlador y que veremos en capítulos posteriores. En este caso la instalación es muy sencilla ya que consiste únicamente con acceder a la aplicación </w:t>
      </w:r>
      <w:r>
        <w:rPr>
          <w:i/>
          <w:iCs/>
        </w:rPr>
        <w:t>Software</w:t>
      </w:r>
      <w:r>
        <w:rPr/>
        <w:t xml:space="preserve"> en nuestro sistema Fedora 29, buscar Eclipse e instalarlo.</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00040" cy="3035935"/>
            <wp:effectExtent l="0" t="0" r="0" b="0"/>
            <wp:wrapSquare wrapText="largest"/>
            <wp:docPr id="1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 descr=""/>
                    <pic:cNvPicPr>
                      <a:picLocks noChangeAspect="1" noChangeArrowheads="1"/>
                    </pic:cNvPicPr>
                  </pic:nvPicPr>
                  <pic:blipFill>
                    <a:blip r:embed="rId20"/>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Seleccionamos Eclipse y bajamos el scroll hasta la parte que indica los add-ons, porque si lo instalamos únicamente se instala la base del IDE (</w:t>
      </w:r>
      <w:r>
        <w:rPr>
          <w:i/>
          <w:iCs/>
        </w:rPr>
        <w:t>Integrated Development Environmentt</w:t>
      </w:r>
      <w:r>
        <w:rPr/>
        <w:t xml:space="preserve">) sin ningún tipo de herramienta adicional. </w:t>
      </w:r>
    </w:p>
    <w:p>
      <w:pPr>
        <w:pStyle w:val="Normal"/>
        <w:spacing w:lineRule="auto" w:line="259"/>
        <w:jc w:val="left"/>
        <w:rPr/>
      </w:pPr>
      <w:r>
        <w:rPr/>
        <w:t>Dado que el proyecto se va a basar en el código Java instalamos los add-ons referidos a este lenguaje.</w:t>
      </w:r>
    </w:p>
    <w:p>
      <w:pPr>
        <w:pStyle w:val="Normal"/>
        <w:spacing w:lineRule="auto" w:line="259"/>
        <w:jc w:val="left"/>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00040" cy="3035935"/>
            <wp:effectExtent l="0" t="0" r="0" b="0"/>
            <wp:wrapSquare wrapText="largest"/>
            <wp:docPr id="1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4" descr=""/>
                    <pic:cNvPicPr>
                      <a:picLocks noChangeAspect="1" noChangeArrowheads="1"/>
                    </pic:cNvPicPr>
                  </pic:nvPicPr>
                  <pic:blipFill>
                    <a:blip r:embed="rId21"/>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Finalmente damos a instalar y esperamos a que finalice el proceso</w:t>
      </w:r>
    </w:p>
    <w:p>
      <w:pPr>
        <w:pStyle w:val="Normal"/>
        <w:spacing w:lineRule="auto" w:line="259"/>
        <w:jc w:val="left"/>
        <w:rPr/>
      </w:pPr>
      <w:r>
        <w:rPr/>
      </w:r>
    </w:p>
    <w:p>
      <w:pPr>
        <w:pStyle w:val="Normal"/>
        <w:spacing w:before="0" w:after="0"/>
        <w:jc w:val="left"/>
        <w:rPr/>
      </w:pPr>
      <w:r>
        <w:rPr/>
      </w:r>
      <w:r>
        <w:br w:type="page"/>
      </w:r>
    </w:p>
    <w:p>
      <w:pPr>
        <w:pStyle w:val="Normal"/>
        <w:spacing w:lineRule="auto" w:line="259"/>
        <w:jc w:val="left"/>
        <w:rPr/>
      </w:pPr>
      <w:r>
        <w:rPr/>
      </w:r>
    </w:p>
    <w:p>
      <w:pPr>
        <w:pStyle w:val="Normal"/>
        <w:ind w:left="1021" w:hanging="908"/>
        <w:pPrChange w:id="0" w:author="Rubén" w:date="2019-06-13T12:59:00Z">
          <w:pPr>
            <w:jc w:val="left"/>
            <w:spacing w:lineRule="auto" w:line="259"/>
          </w:pPr>
        </w:pPrChange>
        <w:rPr/>
      </w:pPr>
      <w:r>
        <w:rPr/>
        <w:t>Capítulo 3: Creando la primera red con GNS3</w:t>
      </w:r>
    </w:p>
    <w:p>
      <w:pPr>
        <w:pStyle w:val="Normal"/>
        <w:spacing w:lineRule="auto" w:line="259"/>
        <w:jc w:val="left"/>
        <w:rPr/>
      </w:pPr>
      <w:r>
        <w:rPr/>
        <w:t>En este capítulo se va a detallar la red que se va a simular y sobre la cual instalaremos las diferentes aplicaciones que irán componiendo el proyecto.</w:t>
      </w:r>
    </w:p>
    <w:p>
      <w:pPr>
        <w:pStyle w:val="Normal"/>
        <w:spacing w:lineRule="auto" w:line="259"/>
        <w:jc w:val="left"/>
        <w:rPr/>
      </w:pPr>
      <w:r>
        <w:rPr/>
      </w:r>
    </w:p>
    <w:p>
      <w:pPr>
        <w:pStyle w:val="Normal"/>
        <w:spacing w:lineRule="auto" w:line="259"/>
        <w:jc w:val="left"/>
        <w:rPr/>
      </w:pPr>
      <w:r>
        <w:rPr/>
        <w:t>La red visible en la Ilustración X se puede dividir en 2 partes diferenciadas:</w:t>
      </w:r>
    </w:p>
    <w:p>
      <w:pPr>
        <w:pStyle w:val="Normal"/>
        <w:spacing w:lineRule="auto" w:line="259"/>
        <w:jc w:val="left"/>
        <w:rPr/>
      </w:pPr>
      <w:r>
        <w:rPr/>
        <w:drawing>
          <wp:anchor behindDoc="0" distT="0" distB="0" distL="0" distR="0" simplePos="0" locked="0" layoutInCell="1" allowOverlap="1" relativeHeight="36">
            <wp:simplePos x="0" y="0"/>
            <wp:positionH relativeFrom="column">
              <wp:posOffset>9525</wp:posOffset>
            </wp:positionH>
            <wp:positionV relativeFrom="paragraph">
              <wp:posOffset>85725</wp:posOffset>
            </wp:positionV>
            <wp:extent cx="5400040" cy="3035935"/>
            <wp:effectExtent l="0" t="0" r="0" b="0"/>
            <wp:wrapSquare wrapText="largest"/>
            <wp:docPr id="2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0" descr=""/>
                    <pic:cNvPicPr>
                      <a:picLocks noChangeAspect="1" noChangeArrowheads="1"/>
                    </pic:cNvPicPr>
                  </pic:nvPicPr>
                  <pic:blipFill>
                    <a:blip r:embed="rId22"/>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Por un lado la conexión con el controlador y con el exterior y por otro los hosts conectados por un  Open vSwitch.</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3.1 Conexión con el controlador y con el exterior</w:t>
      </w:r>
    </w:p>
    <w:p>
      <w:pPr>
        <w:pStyle w:val="Normal"/>
        <w:spacing w:lineRule="auto" w:line="259"/>
        <w:jc w:val="left"/>
        <w:rPr/>
      </w:pPr>
      <w:r>
        <w:rPr/>
        <w:t>La parte de la red que concierne a este apartado se puede ver en la Ilustración siguiente:</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drawing>
          <wp:inline distT="0" distB="0" distL="0" distR="0">
            <wp:extent cx="4912995" cy="1877060"/>
            <wp:effectExtent l="0" t="0" r="0" b="0"/>
            <wp:docPr id="2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descr=""/>
                    <pic:cNvPicPr>
                      <a:picLocks noChangeAspect="1" noChangeArrowheads="1"/>
                    </pic:cNvPicPr>
                  </pic:nvPicPr>
                  <pic:blipFill>
                    <a:blip r:embed="rId23"/>
                    <a:srcRect l="4889" t="20059" r="29550" b="35423"/>
                    <a:stretch>
                      <a:fillRect/>
                    </a:stretch>
                  </pic:blipFill>
                  <pic:spPr bwMode="auto">
                    <a:xfrm>
                      <a:off x="0" y="0"/>
                      <a:ext cx="4912995" cy="187706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Para poder realizar esta parte es necesario tener acceso a Internet desde nuestro propio portátil (recordemos que todo este proceso se está realizando de forma virtual), para ello es necesario instalar una regla NAT (Network Address Translation) que nos permita acceder desde nuestra red privada interna a GNS3 (huésped) a través de la red a la que se conecta el ordenador (anfitrión).</w:t>
      </w:r>
    </w:p>
    <w:p>
      <w:pPr>
        <w:pStyle w:val="Normal"/>
        <w:spacing w:lineRule="auto" w:line="259"/>
        <w:jc w:val="left"/>
        <w:rPr/>
      </w:pPr>
      <w:r>
        <w:rPr/>
        <w:t>Otro paso previo es asignar una dirección IP a nuestro controlador. Ello se puede hacer en GNS3 clicando botón derecho sobre nuestro controlador, editando la configuración del mismo y asignándole una dirección IP de manera estática (también se le puede asignar por DHCP pero ello implica que cada vez que ejecutemos el proyecto la dirección IP va a cambia</w:t>
      </w:r>
      <w:ins w:id="42" w:author="Rubén" w:date="2019-06-13T13:06:00Z">
        <w:r>
          <w:rPr/>
          <w:t>r</w:t>
        </w:r>
      </w:ins>
      <w:r>
        <w:rPr/>
        <w:t>). En nuestro caso el fichero de configuración queda de la siguiente forma:</w:t>
      </w:r>
    </w:p>
    <w:p>
      <w:pPr>
        <w:pStyle w:val="Normal"/>
        <w:spacing w:lineRule="auto" w:line="259"/>
        <w:jc w:val="left"/>
        <w:rPr/>
      </w:pPr>
      <w:r>
        <w:rPr/>
        <w:drawing>
          <wp:inline distT="0" distB="0" distL="0" distR="0">
            <wp:extent cx="4008755" cy="1934210"/>
            <wp:effectExtent l="0" t="0" r="0" b="0"/>
            <wp:docPr id="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pic:cNvPicPr>
                      <a:picLocks noChangeAspect="1" noChangeArrowheads="1"/>
                    </pic:cNvPicPr>
                  </pic:nvPicPr>
                  <pic:blipFill>
                    <a:blip r:embed="rId24"/>
                    <a:srcRect l="20721" t="9365" r="23723" b="42923"/>
                    <a:stretch>
                      <a:fillRect/>
                    </a:stretch>
                  </pic:blipFill>
                  <pic:spPr bwMode="auto">
                    <a:xfrm>
                      <a:off x="0" y="0"/>
                      <a:ext cx="4008755" cy="193421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t xml:space="preserve">Hemos elegido arbitrariamente la dirección IP 192.168.122.37, dentro de la subred 192.168.122.0/24 </w:t>
      </w:r>
    </w:p>
    <w:p>
      <w:pPr>
        <w:pStyle w:val="Normal"/>
        <w:spacing w:lineRule="auto" w:line="259"/>
        <w:jc w:val="left"/>
        <w:rPr/>
      </w:pPr>
      <w:r>
        <w:rPr/>
        <w:t>Una vez realizados estos pasos previos, ya podemos acceder al controlador para acceder a sus comandos y funciones. Hay 2 formas de acceder a él:</w:t>
      </w:r>
    </w:p>
    <w:p>
      <w:pPr>
        <w:pStyle w:val="Normal"/>
        <w:spacing w:lineRule="auto" w:line="259"/>
        <w:jc w:val="left"/>
        <w:rPr/>
      </w:pPr>
      <w:r>
        <w:rPr/>
      </w:r>
    </w:p>
    <w:p>
      <w:pPr>
        <w:pStyle w:val="Normal"/>
        <w:numPr>
          <w:ilvl w:val="0"/>
          <w:numId w:val="27"/>
        </w:numPr>
        <w:spacing w:lineRule="auto" w:line="259"/>
        <w:jc w:val="left"/>
        <w:pPrChange w:id="0" w:author="Rubén" w:date="2019-06-13T15:18:00Z">
          <w:pPr>
            <w:jc w:val="left"/>
            <w:spacing w:lineRule="auto" w:line="259"/>
          </w:pPr>
        </w:pPrChange>
        <w:rPr/>
      </w:pPr>
      <w:r>
        <w:rPr/>
        <w:t xml:space="preserve">Una de ellas es accediendo desde un host conectado a él a la interfaz gráfica mediante la página web  </w:t>
      </w:r>
      <w:r>
        <w:rPr>
          <w:rStyle w:val="InternetLink"/>
          <w:color w:val="auto"/>
          <w:u w:val="none"/>
        </w:rPr>
        <w:t>http://IP-ONOS:8181/onos/ui</w:t>
      </w:r>
      <w:r>
        <w:rPr/>
        <w:t xml:space="preserve">. Donde IP-ONOS es la dirección IP que hemos definido previamente en el fichero de configuración. Las credenciales de acceso son user: </w:t>
      </w:r>
      <w:r>
        <w:rPr>
          <w:i/>
          <w:iCs/>
        </w:rPr>
        <w:t>onos</w:t>
      </w:r>
      <w:r>
        <w:rPr/>
        <w:t xml:space="preserve"> y password: </w:t>
      </w:r>
      <w:r>
        <w:rPr>
          <w:i/>
          <w:iCs/>
        </w:rPr>
        <w:t>rocks</w:t>
      </w:r>
      <w:r>
        <w:rPr/>
        <w:t>.</w:t>
      </w:r>
    </w:p>
    <w:p>
      <w:pPr>
        <w:pStyle w:val="Normal"/>
        <w:spacing w:lineRule="auto" w:line="259"/>
        <w:jc w:val="left"/>
        <w:pPrChange w:id="0" w:author="Rubén" w:date="2019-06-13T15:18:00Z">
          <w:pPr>
            <w:jc w:val="left"/>
            <w:spacing w:lineRule="auto" w:line="259"/>
          </w:pPr>
        </w:pPrChange>
        <w:rPr/>
      </w:pPr>
      <w:r>
        <w:rPr/>
        <w:t>Lo que vemos una vez que accedemos es lo siguiente:</w:t>
      </w:r>
    </w:p>
    <w:p>
      <w:pPr>
        <w:pStyle w:val="Normal"/>
        <w:spacing w:lineRule="auto" w:line="259"/>
        <w:jc w:val="left"/>
        <w:rPr/>
      </w:pPr>
      <w:r>
        <w:rPr/>
      </w:r>
    </w:p>
    <w:p>
      <w:pPr>
        <w:pStyle w:val="Normal"/>
        <w:spacing w:lineRule="auto" w:line="259"/>
        <w:jc w:val="left"/>
        <w:pPrChange w:id="0" w:author="Rubén" w:date="2019-06-13T15:18:00Z">
          <w:pPr>
            <w:jc w:val="left"/>
            <w:spacing w:lineRule="auto" w:line="259"/>
          </w:pPr>
        </w:pPrChange>
        <w:rPr/>
      </w:pPr>
      <w:r>
        <w:drawing>
          <wp:anchor behindDoc="0" distT="0" distB="0" distL="0" distR="0" simplePos="0" locked="0" layoutInCell="1" allowOverlap="1" relativeHeight="4">
            <wp:simplePos x="0" y="0"/>
            <wp:positionH relativeFrom="column">
              <wp:posOffset>66675</wp:posOffset>
            </wp:positionH>
            <wp:positionV relativeFrom="paragraph">
              <wp:posOffset>-428625</wp:posOffset>
            </wp:positionV>
            <wp:extent cx="5400040" cy="2533650"/>
            <wp:effectExtent l="0" t="0" r="0" b="0"/>
            <wp:wrapSquare wrapText="largest"/>
            <wp:docPr id="2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descr=""/>
                    <pic:cNvPicPr>
                      <a:picLocks noChangeAspect="1" noChangeArrowheads="1"/>
                    </pic:cNvPicPr>
                  </pic:nvPicPr>
                  <pic:blipFill>
                    <a:blip r:embed="rId25"/>
                    <a:srcRect l="0" t="8115" r="0" b="8430"/>
                    <a:stretch>
                      <a:fillRect/>
                    </a:stretch>
                  </pic:blipFill>
                  <pic:spPr bwMode="auto">
                    <a:xfrm>
                      <a:off x="0" y="0"/>
                      <a:ext cx="5400040" cy="2533650"/>
                    </a:xfrm>
                    <a:prstGeom prst="rect">
                      <a:avLst/>
                    </a:prstGeom>
                  </pic:spPr>
                </pic:pic>
              </a:graphicData>
            </a:graphic>
          </wp:anchor>
        </w:drawing>
      </w:r>
      <w:r>
        <w:rPr/>
        <w:t>E</w:t>
      </w:r>
      <w:r>
        <w:rPr/>
        <w:t>n primer lugar vemos la topología que el controlador ha detectado. En nuestro ejemplo podemos ver una red muy simple que consta de un switch conectado a 2 hosts.</w:t>
      </w:r>
    </w:p>
    <w:p>
      <w:pPr>
        <w:pStyle w:val="Normal"/>
        <w:spacing w:lineRule="auto" w:line="259"/>
        <w:jc w:val="left"/>
        <w:pPrChange w:id="0" w:author="Rubén" w:date="2019-06-13T15:18:00Z">
          <w:pPr>
            <w:jc w:val="left"/>
            <w:spacing w:lineRule="auto" w:line="259"/>
          </w:pPr>
        </w:pPrChange>
        <w:rPr/>
      </w:pPr>
      <w:r>
        <w:rPr/>
        <w:t>En el recuadro de la derecha podemos ver un resumen acerca de la red, así como los flujos que han generado diferentes aplicaciones.</w:t>
      </w:r>
    </w:p>
    <w:p>
      <w:pPr>
        <w:pStyle w:val="Normal"/>
        <w:spacing w:lineRule="auto" w:line="259"/>
        <w:jc w:val="left"/>
        <w:pPrChange w:id="0" w:author="Rubén" w:date="2019-06-13T15:18:00Z">
          <w:pPr>
            <w:jc w:val="left"/>
            <w:spacing w:lineRule="auto" w:line="259"/>
          </w:pPr>
        </w:pPrChange>
        <w:rPr/>
      </w:pPr>
      <w:r>
        <w:rPr/>
        <w:t>Finalmente en el menú de la izquierda podemos ver las aplicaciones disponibles, ver en detalle los dispositivos o los hosts...</w:t>
      </w:r>
    </w:p>
    <w:p>
      <w:pPr>
        <w:pStyle w:val="Normal"/>
        <w:spacing w:lineRule="auto" w:line="259"/>
        <w:jc w:val="left"/>
        <w:rPr/>
      </w:pPr>
      <w:r>
        <w:rPr/>
      </w:r>
    </w:p>
    <w:p>
      <w:pPr>
        <w:pStyle w:val="Normal"/>
        <w:numPr>
          <w:ilvl w:val="0"/>
          <w:numId w:val="27"/>
        </w:numPr>
        <w:spacing w:lineRule="auto" w:line="259"/>
        <w:jc w:val="left"/>
        <w:pPrChange w:id="0" w:author="Rubén" w:date="2019-06-13T15:18:00Z">
          <w:pPr>
            <w:jc w:val="left"/>
            <w:spacing w:lineRule="auto" w:line="259"/>
          </w:pPr>
        </w:pPrChange>
        <w:rPr/>
      </w:pPr>
      <w:r>
        <w:rPr/>
        <w:t xml:space="preserve">La segunda opción para acceder al controlador, y la que más usaremos, es mediante consola. Para ello debemos instalar un host que tenga un cliente SSH (el Alpine por defecto no lo trae instalado), así que lo que haremos será modificar la imagen almacenada en Docker. </w:t>
      </w:r>
    </w:p>
    <w:p>
      <w:pPr>
        <w:pStyle w:val="Normal"/>
        <w:spacing w:lineRule="auto" w:line="259"/>
        <w:jc w:val="left"/>
        <w:pPrChange w:id="0" w:author="Rubén" w:date="2019-06-13T15:19:00Z">
          <w:pPr>
            <w:jc w:val="left"/>
            <w:spacing w:lineRule="auto" w:line="259"/>
          </w:pPr>
        </w:pPrChange>
        <w:rPr/>
      </w:pPr>
      <w:r>
        <w:rPr/>
        <w:t xml:space="preserve">Para empezar hacemos un </w:t>
      </w:r>
      <w:r>
        <w:rPr>
          <w:i/>
        </w:rPr>
        <w:t>pull</w:t>
      </w:r>
      <w:r>
        <w:rPr/>
        <w:t xml:space="preserve"> de la imagen alpine original:</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pull alpine</w:t>
      </w:r>
    </w:p>
    <w:p>
      <w:pPr>
        <w:pStyle w:val="Normal"/>
        <w:spacing w:lineRule="auto" w:line="259"/>
        <w:jc w:val="left"/>
        <w:pPrChange w:id="0" w:author="Rubén" w:date="2019-06-13T15:19:00Z">
          <w:pPr>
            <w:jc w:val="left"/>
            <w:spacing w:lineRule="auto" w:line="259"/>
          </w:pPr>
        </w:pPrChange>
        <w:rPr/>
      </w:pPr>
      <w:r>
        <w:rPr/>
        <w:t>A continuación, ejecutamos una instancia de dicha imagen en nuestro shell:</w:t>
      </w:r>
    </w:p>
    <w:p>
      <w:pPr>
        <w:pStyle w:val="Normal"/>
        <w:spacing w:lineRule="auto" w:line="259"/>
        <w:jc w:val="center"/>
        <w:rPr>
          <w:lang w:val="en-US"/>
        </w:rPr>
      </w:pPr>
      <w:r>
        <w:rPr>
          <w:rStyle w:val="InternetLink"/>
          <w:rFonts w:eastAsia="Calibri" w:cs="Consolas" w:ascii="Consolas" w:hAnsi="Consolas"/>
          <w:color w:val="000000"/>
          <w:kern w:val="0"/>
          <w:sz w:val="22"/>
          <w:szCs w:val="22"/>
          <w:u w:val="none"/>
          <w:lang w:val="en-US" w:eastAsia="en-US" w:bidi="ar-SA"/>
        </w:rPr>
        <w:t>docker run --name alpinemodificada2 -it alpine /bin/sh</w:t>
      </w:r>
    </w:p>
    <w:p>
      <w:pPr>
        <w:pStyle w:val="Normal"/>
        <w:spacing w:lineRule="auto" w:line="259"/>
        <w:jc w:val="left"/>
        <w:pPrChange w:id="0" w:author="Rubén" w:date="2019-06-13T15:19:00Z">
          <w:pPr>
            <w:jc w:val="left"/>
            <w:spacing w:lineRule="auto" w:line="259"/>
          </w:pPr>
        </w:pPrChange>
        <w:rPr/>
      </w:pPr>
      <w:r>
        <w:rPr/>
        <w:t>Una vez dentro de la instancia que acabamos de ejecutar, vamos a instalar las aplicaciones necesarias para nuestro proyecto:</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apk add openssh wget curl</w:t>
      </w:r>
    </w:p>
    <w:p>
      <w:pPr>
        <w:pStyle w:val="Normal"/>
        <w:spacing w:lineRule="auto" w:line="259"/>
        <w:jc w:val="left"/>
        <w:pPrChange w:id="0" w:author="Rubén" w:date="2019-06-13T15:19:00Z">
          <w:pPr>
            <w:jc w:val="left"/>
            <w:spacing w:lineRule="auto" w:line="259"/>
          </w:pPr>
        </w:pPrChange>
        <w:rPr/>
      </w:pPr>
      <w:r>
        <w:rPr/>
        <w:t>Y guardamos la imagen modificada con los paquetes instalados con el nombre deseado:</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commit alpinemodificada2 alpinemodificada</w:t>
      </w:r>
    </w:p>
    <w:p>
      <w:pPr>
        <w:pStyle w:val="Normal"/>
        <w:spacing w:lineRule="auto" w:line="259"/>
        <w:jc w:val="left"/>
        <w:pPrChange w:id="0" w:author="Rubén" w:date="2019-06-13T15:19:00Z">
          <w:pPr>
            <w:jc w:val="left"/>
            <w:spacing w:lineRule="auto" w:line="259"/>
          </w:pPr>
        </w:pPrChange>
        <w:rPr/>
      </w:pPr>
      <w:r>
        <w:rPr/>
        <w:t>Por último podemos borrar la instancia ejecutada para liberar recursos:</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rm alpinemodificada2</w:t>
      </w:r>
    </w:p>
    <w:p>
      <w:pPr>
        <w:pStyle w:val="Normal"/>
        <w:spacing w:lineRule="auto" w:line="259"/>
        <w:jc w:val="center"/>
        <w:rPr/>
      </w:pPr>
      <w:r>
        <w:rPr/>
      </w:r>
    </w:p>
    <w:p>
      <w:pPr>
        <w:pStyle w:val="Normal"/>
        <w:spacing w:lineRule="auto" w:line="259"/>
        <w:jc w:val="left"/>
        <w:pPrChange w:id="0" w:author="Rubén" w:date="2019-06-13T15:19:00Z">
          <w:pPr>
            <w:jc w:val="left"/>
            <w:spacing w:lineRule="auto" w:line="259"/>
          </w:pPr>
        </w:pPrChange>
        <w:rPr/>
      </w:pPr>
      <w:r>
        <w:rPr/>
        <w:t>Ahora que ya tenemos un host con un cliente SSH instalado, procedemos a acceder  desde él al controlador mediante consola con el comando:</w:t>
      </w:r>
    </w:p>
    <w:p>
      <w:pPr>
        <w:pStyle w:val="Normal"/>
        <w:spacing w:lineRule="auto" w:line="259"/>
        <w:jc w:val="center"/>
        <w:rPr/>
      </w:pPr>
      <w:r>
        <w:rPr/>
        <w:t xml:space="preserve">ssh -p 8101 </w:t>
      </w:r>
      <w:hyperlink r:id="rId26">
        <w:r>
          <w:rPr>
            <w:rStyle w:val="InternetLink"/>
          </w:rPr>
          <w:t>onos@IP-ONOS</w:t>
        </w:r>
      </w:hyperlink>
    </w:p>
    <w:p>
      <w:pPr>
        <w:pStyle w:val="Normal"/>
        <w:spacing w:lineRule="auto" w:line="259"/>
        <w:jc w:val="left"/>
        <w:pPrChange w:id="0" w:author="Rubén" w:date="2019-06-13T15:19:00Z">
          <w:pPr>
            <w:jc w:val="left"/>
            <w:spacing w:lineRule="auto" w:line="259"/>
          </w:pPr>
        </w:pPrChange>
        <w:rPr/>
      </w:pPr>
      <w:r>
        <w:rPr/>
        <w:t xml:space="preserve">Nuevamente la contraseña de acceso es </w:t>
      </w:r>
      <w:r>
        <w:rPr>
          <w:i/>
          <w:iCs/>
        </w:rPr>
        <w:t>rocks</w:t>
      </w:r>
    </w:p>
    <w:p>
      <w:pPr>
        <w:pStyle w:val="Normal"/>
        <w:spacing w:lineRule="auto" w:line="259"/>
        <w:jc w:val="left"/>
        <w:rPr/>
      </w:pPr>
      <w:r>
        <w:rPr/>
        <w:t>Algunos comandos de utilidad que son necesarios para comprobar el funcionamiento son:</w:t>
      </w:r>
    </w:p>
    <w:p>
      <w:pPr>
        <w:pStyle w:val="Normal"/>
        <w:numPr>
          <w:ilvl w:val="0"/>
          <w:numId w:val="3"/>
        </w:numPr>
        <w:spacing w:lineRule="auto" w:line="259"/>
        <w:jc w:val="left"/>
        <w:rPr/>
      </w:pPr>
      <w:bookmarkStart w:id="8" w:name="_GoBack"/>
      <w:r>
        <w:rPr/>
        <w:t>devices</w:t>
      </w:r>
      <w:bookmarkEnd w:id="8"/>
      <w:r>
        <w:rPr/>
        <w:t>: Devuelve los dispositivos que son controlados por el controlador. En las redes que simularemos son los switches Open vSwitch.</w:t>
      </w:r>
    </w:p>
    <w:p>
      <w:pPr>
        <w:pStyle w:val="Normal"/>
        <w:numPr>
          <w:ilvl w:val="0"/>
          <w:numId w:val="3"/>
        </w:numPr>
        <w:spacing w:lineRule="auto" w:line="259"/>
        <w:jc w:val="left"/>
        <w:rPr/>
      </w:pPr>
      <w:r>
        <w:rPr/>
        <w:t>hosts: Devuelve los hosts que ha reconocido (aquellos que han enviado algún paquete y están conectados a los dispositivos).</w:t>
      </w:r>
    </w:p>
    <w:p>
      <w:pPr>
        <w:pStyle w:val="Normal"/>
        <w:numPr>
          <w:ilvl w:val="0"/>
          <w:numId w:val="3"/>
        </w:numPr>
        <w:spacing w:lineRule="auto" w:line="259"/>
        <w:jc w:val="left"/>
        <w:rPr/>
      </w:pPr>
      <w:r>
        <w:rPr/>
        <w:t>flows: Devuelve los flujos OpenFlow que se han instalado sobre los dispositivos las diferentes aplicaciones y que gestionan el comportamiento de la red.</w:t>
      </w:r>
    </w:p>
    <w:p>
      <w:pPr>
        <w:pStyle w:val="Normal"/>
        <w:numPr>
          <w:ilvl w:val="0"/>
          <w:numId w:val="3"/>
        </w:numPr>
        <w:spacing w:lineRule="auto" w:line="259"/>
        <w:jc w:val="left"/>
        <w:rPr/>
      </w:pPr>
      <w:r>
        <w:rPr/>
        <w:t>log:set debug: Accedemos al modo debug del registro (log) que nos devuelve más información acerca de lo que está ocurriendo en el controlador.</w:t>
      </w:r>
    </w:p>
    <w:p>
      <w:pPr>
        <w:pStyle w:val="Normal"/>
        <w:numPr>
          <w:ilvl w:val="0"/>
          <w:numId w:val="3"/>
        </w:numPr>
        <w:spacing w:lineRule="auto" w:line="259"/>
        <w:jc w:val="left"/>
        <w:rPr/>
      </w:pPr>
      <w:r>
        <w:rPr/>
        <w:t>app activate</w:t>
      </w:r>
      <w:r>
        <w:rPr>
          <w:i/>
          <w:iCs/>
        </w:rPr>
        <w:t xml:space="preserve"> nombreAplicacion</w:t>
      </w:r>
      <w:r>
        <w:rPr/>
        <w:t>: Activa la aplicación en el controlador para que se inicie su funcionamiento.</w:t>
      </w:r>
    </w:p>
    <w:p>
      <w:pPr>
        <w:pStyle w:val="Normal"/>
        <w:numPr>
          <w:ilvl w:val="0"/>
          <w:numId w:val="3"/>
        </w:numPr>
        <w:spacing w:lineRule="auto" w:line="259"/>
        <w:jc w:val="left"/>
        <w:rPr/>
      </w:pPr>
      <w:r>
        <w:rPr/>
        <w:t>app deactivate</w:t>
      </w:r>
      <w:r>
        <w:rPr>
          <w:i/>
          <w:iCs/>
        </w:rPr>
        <w:t xml:space="preserve"> nombreAplicacion</w:t>
      </w:r>
      <w:r>
        <w:rPr/>
        <w:t>: Desactiva la aplicación en el controlador para que se finalice su funcionamiento.</w:t>
      </w:r>
      <w:r>
        <w:rPr>
          <w:i/>
          <w:iCs/>
        </w:rPr>
        <w:t xml:space="preserve">   </w:t>
      </w:r>
    </w:p>
    <w:p>
      <w:pPr>
        <w:pStyle w:val="Normal"/>
        <w:spacing w:lineRule="auto" w:line="259"/>
        <w:jc w:val="left"/>
        <w:rPr/>
      </w:pPr>
      <w:r>
        <w:rPr/>
        <w:t>3.2 Hosts conectados a Open vSwitch</w:t>
      </w:r>
    </w:p>
    <w:p>
      <w:pPr>
        <w:pStyle w:val="Normal"/>
        <w:spacing w:lineRule="auto" w:line="259"/>
        <w:jc w:val="left"/>
        <w:rPr/>
      </w:pPr>
      <w:r>
        <w:rPr/>
        <w:t>Esta parte de la red es la que nos permitirá probar el funcionamiento de nuestras aplicaciones y se irá modificando en función de los requerimientos de dichas aplicaciones.</w:t>
      </w:r>
    </w:p>
    <w:p>
      <w:pPr>
        <w:pStyle w:val="Normal"/>
        <w:spacing w:lineRule="auto" w:line="259"/>
        <w:jc w:val="left"/>
        <w:rPr/>
      </w:pPr>
      <w:r>
        <w:rPr/>
        <w:t>Para las primeras tendrá la siguiente topología:</w:t>
      </w:r>
    </w:p>
    <w:p>
      <w:pPr>
        <w:pStyle w:val="Normal"/>
        <w:spacing w:lineRule="auto" w:line="259"/>
        <w:jc w:val="left"/>
        <w:rPr/>
      </w:pPr>
      <w:r>
        <w:rPr/>
        <w:drawing>
          <wp:anchor behindDoc="0" distT="0" distB="0" distL="0" distR="0" simplePos="0" locked="0" layoutInCell="1" allowOverlap="1" relativeHeight="5">
            <wp:simplePos x="0" y="0"/>
            <wp:positionH relativeFrom="column">
              <wp:posOffset>709295</wp:posOffset>
            </wp:positionH>
            <wp:positionV relativeFrom="paragraph">
              <wp:posOffset>40005</wp:posOffset>
            </wp:positionV>
            <wp:extent cx="3896360" cy="2089785"/>
            <wp:effectExtent l="0" t="0" r="0" b="0"/>
            <wp:wrapSquare wrapText="largest"/>
            <wp:docPr id="2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descr=""/>
                    <pic:cNvPicPr>
                      <a:picLocks noChangeAspect="1" noChangeArrowheads="1"/>
                    </pic:cNvPicPr>
                  </pic:nvPicPr>
                  <pic:blipFill>
                    <a:blip r:embed="rId27"/>
                    <a:srcRect l="22478" t="15748" r="31492" b="40319"/>
                    <a:stretch>
                      <a:fillRect/>
                    </a:stretch>
                  </pic:blipFill>
                  <pic:spPr bwMode="auto">
                    <a:xfrm>
                      <a:off x="0" y="0"/>
                      <a:ext cx="3896360" cy="208978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Como podemos ver, tenemos 4 hosts conectados a un Open vSwitch que recibirá información del controlador para conocer como debe reaccionar frente al tráfico que le llegue. Es en este dispositivo en el que se instalan los flujos que cree el controlador.</w:t>
      </w:r>
    </w:p>
    <w:p>
      <w:pPr>
        <w:pStyle w:val="Normal"/>
        <w:spacing w:lineRule="auto" w:line="259"/>
        <w:jc w:val="left"/>
        <w:rPr/>
      </w:pPr>
      <w:r>
        <w:rPr/>
        <w:t>Para poder trabajar más cómodamente sobre cada uno de los hosts se ha modificado la configuración creando una subred propia.</w:t>
      </w:r>
    </w:p>
    <w:p>
      <w:pPr>
        <w:pStyle w:val="Normal"/>
        <w:spacing w:lineRule="auto" w:line="259"/>
        <w:jc w:val="left"/>
        <w:rPr/>
      </w:pPr>
      <w:r>
        <w:rPr/>
        <w:t>El fichero de configuración queda de la siguiente forma:</w:t>
      </w:r>
    </w:p>
    <w:p>
      <w:pPr>
        <w:pStyle w:val="Normal"/>
        <w:spacing w:lineRule="auto" w:line="259"/>
        <w:jc w:val="left"/>
        <w:rPr/>
      </w:pPr>
      <w:r>
        <w:rPr/>
      </w:r>
      <w:r>
        <w:br w:type="page"/>
      </w:r>
    </w:p>
    <w:p>
      <w:pPr>
        <w:pStyle w:val="Normal"/>
        <w:rPr/>
      </w:pPr>
      <w:r>
        <w:rPr/>
        <w:drawing>
          <wp:anchor behindDoc="0" distT="0" distB="0" distL="0" distR="0" simplePos="0" locked="0" layoutInCell="1" allowOverlap="1" relativeHeight="6">
            <wp:simplePos x="0" y="0"/>
            <wp:positionH relativeFrom="column">
              <wp:posOffset>494665</wp:posOffset>
            </wp:positionH>
            <wp:positionV relativeFrom="paragraph">
              <wp:posOffset>-332740</wp:posOffset>
            </wp:positionV>
            <wp:extent cx="4101465" cy="2329180"/>
            <wp:effectExtent l="0" t="0" r="0" b="0"/>
            <wp:wrapSquare wrapText="largest"/>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28"/>
                    <a:srcRect l="21072" t="1589" r="23020" b="41934"/>
                    <a:stretch>
                      <a:fillRect/>
                    </a:stretch>
                  </pic:blipFill>
                  <pic:spPr bwMode="auto">
                    <a:xfrm>
                      <a:off x="0" y="0"/>
                      <a:ext cx="4101465" cy="23291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Tal y como se puede ver se le ha asignado una IP y una MAC estática (en orden ascendente por cada host que utilicemos).</w:t>
      </w:r>
    </w:p>
    <w:p>
      <w:pPr>
        <w:pStyle w:val="Normal"/>
        <w:rPr/>
      </w:pPr>
      <w:r>
        <w:rPr/>
      </w:r>
    </w:p>
    <w:p>
      <w:pPr>
        <w:pStyle w:val="Normal"/>
        <w:rPr/>
      </w:pPr>
      <w:r>
        <w:rPr/>
        <w:t>Finalmente, para configurar el Open vSwitch es necesario indicarle quién es el controlador. Como la IP de éste es estática, este proceso sólo tendremos que realizarle una vez, en caso de que se eligiese por DHCP habría que realizarlo cada vez que arrancamos el programa. Para poder indicárselo abriremos una consola desde el Open vSwitch y ejecutaremos los siguientes comandos:</w:t>
      </w:r>
    </w:p>
    <w:p>
      <w:pPr>
        <w:pStyle w:val="Normal"/>
        <w:rPr/>
      </w:pPr>
      <w:r>
        <w:rPr/>
        <w:t>Creamos el bridge br0</w:t>
      </w:r>
    </w:p>
    <w:p>
      <w:pPr>
        <w:pStyle w:val="Normal"/>
        <w:rPr/>
      </w:pPr>
      <w:r>
        <w:rPr/>
        <w:tab/>
        <w:t xml:space="preserve">ovs-vsctl add-br br0 </w:t>
      </w:r>
      <w:r>
        <w:rPr>
          <w:rFonts w:ascii="Arial;Helvetica Neue;Helvetica;sans-serif" w:hAnsi="Arial;Helvetica Neue;Helvetica;sans-serif"/>
          <w:b w:val="false"/>
          <w:i w:val="false"/>
          <w:caps w:val="false"/>
          <w:smallCaps w:val="false"/>
          <w:color w:val="242729"/>
          <w:spacing w:val="0"/>
          <w:sz w:val="23"/>
        </w:rPr>
        <w:t>-- set bridge br0 datapath_type=netdev</w:t>
      </w:r>
    </w:p>
    <w:p>
      <w:pPr>
        <w:pStyle w:val="Normal"/>
        <w:rPr/>
      </w:pPr>
      <w:r>
        <w:rPr>
          <w:rFonts w:ascii="Arial;Helvetica Neue;Helvetica;sans-serif" w:hAnsi="Arial;Helvetica Neue;Helvetica;sans-serif"/>
          <w:b w:val="false"/>
          <w:i w:val="false"/>
          <w:caps w:val="false"/>
          <w:smallCaps w:val="false"/>
          <w:color w:val="242729"/>
          <w:spacing w:val="0"/>
          <w:sz w:val="23"/>
        </w:rPr>
        <w:t xml:space="preserve">Añadimos los puertos que tiene el router excepto eth0 que lo mantendremos fuera del </w:t>
      </w:r>
      <w:r>
        <w:rPr>
          <w:rFonts w:ascii="Arial;Helvetica Neue;Helvetica;sans-serif" w:hAnsi="Arial;Helvetica Neue;Helvetica;sans-serif"/>
          <w:b w:val="false"/>
          <w:i/>
          <w:iCs/>
          <w:caps w:val="false"/>
          <w:smallCaps w:val="false"/>
          <w:color w:val="242729"/>
          <w:spacing w:val="0"/>
          <w:sz w:val="23"/>
        </w:rPr>
        <w:t>bridge</w:t>
      </w:r>
    </w:p>
    <w:p>
      <w:pPr>
        <w:pStyle w:val="Normal"/>
        <w:rPr/>
      </w:pPr>
      <w:r>
        <w:rPr>
          <w:rFonts w:ascii="Arial;Helvetica Neue;Helvetica;sans-serif" w:hAnsi="Arial;Helvetica Neue;Helvetica;sans-serif"/>
          <w:b w:val="false"/>
          <w:i w:val="false"/>
          <w:caps w:val="false"/>
          <w:smallCaps w:val="false"/>
          <w:color w:val="242729"/>
          <w:spacing w:val="0"/>
          <w:sz w:val="23"/>
        </w:rPr>
        <w:tab/>
        <w:t>ovs-vsctl add-port br0 eth1</w:t>
      </w:r>
    </w:p>
    <w:p>
      <w:pPr>
        <w:pStyle w:val="Normal"/>
        <w:rPr/>
      </w:pPr>
      <w:r>
        <w:rPr>
          <w:rFonts w:ascii="Arial;Helvetica Neue;Helvetica;sans-serif" w:hAnsi="Arial;Helvetica Neue;Helvetica;sans-serif"/>
          <w:b w:val="false"/>
          <w:i w:val="false"/>
          <w:caps w:val="false"/>
          <w:smallCaps w:val="false"/>
          <w:color w:val="242729"/>
          <w:spacing w:val="0"/>
          <w:sz w:val="23"/>
        </w:rPr>
        <w:tab/>
        <w:t>ovs-vsctl add-port br0 eth2</w:t>
      </w:r>
    </w:p>
    <w:p>
      <w:pPr>
        <w:pStyle w:val="Normal"/>
        <w:rPr/>
      </w:pPr>
      <w:r>
        <w:rPr>
          <w:rFonts w:ascii="Arial;Helvetica Neue;Helvetica;sans-serif" w:hAnsi="Arial;Helvetica Neue;Helvetica;sans-serif"/>
          <w:b w:val="false"/>
          <w:i w:val="false"/>
          <w:caps w:val="false"/>
          <w:smallCaps w:val="false"/>
          <w:color w:val="242729"/>
          <w:spacing w:val="0"/>
          <w:sz w:val="23"/>
        </w:rPr>
        <w:tab/>
        <w:t>...</w:t>
      </w:r>
    </w:p>
    <w:p>
      <w:pPr>
        <w:pStyle w:val="Normal"/>
        <w:rPr/>
      </w:pPr>
      <w:r>
        <w:rPr>
          <w:rFonts w:ascii="Arial;Helvetica Neue;Helvetica;sans-serif" w:hAnsi="Arial;Helvetica Neue;Helvetica;sans-serif"/>
          <w:b w:val="false"/>
          <w:i w:val="false"/>
          <w:caps w:val="false"/>
          <w:smallCaps w:val="false"/>
          <w:color w:val="242729"/>
          <w:spacing w:val="0"/>
          <w:sz w:val="23"/>
        </w:rPr>
        <w:t xml:space="preserve">Finalmente asignamos el </w:t>
      </w:r>
      <w:r>
        <w:rPr>
          <w:rFonts w:ascii="Arial;Helvetica Neue;Helvetica;sans-serif" w:hAnsi="Arial;Helvetica Neue;Helvetica;sans-serif"/>
          <w:b w:val="false"/>
          <w:i/>
          <w:iCs/>
          <w:caps w:val="false"/>
          <w:smallCaps w:val="false"/>
          <w:color w:val="242729"/>
          <w:spacing w:val="0"/>
          <w:sz w:val="23"/>
        </w:rPr>
        <w:t xml:space="preserve">manager </w:t>
      </w:r>
      <w:r>
        <w:rPr>
          <w:rFonts w:ascii="Arial;Helvetica Neue;Helvetica;sans-serif" w:hAnsi="Arial;Helvetica Neue;Helvetica;sans-serif"/>
          <w:b w:val="false"/>
          <w:i w:val="false"/>
          <w:iCs w:val="false"/>
          <w:caps w:val="false"/>
          <w:smallCaps w:val="false"/>
          <w:color w:val="242729"/>
          <w:spacing w:val="0"/>
          <w:sz w:val="23"/>
        </w:rPr>
        <w:t xml:space="preserve">y el </w:t>
      </w:r>
      <w:r>
        <w:rPr>
          <w:rFonts w:ascii="Arial;Helvetica Neue;Helvetica;sans-serif" w:hAnsi="Arial;Helvetica Neue;Helvetica;sans-serif"/>
          <w:b w:val="false"/>
          <w:i/>
          <w:iCs/>
          <w:caps w:val="false"/>
          <w:smallCaps w:val="false"/>
          <w:color w:val="242729"/>
          <w:spacing w:val="0"/>
          <w:sz w:val="23"/>
        </w:rPr>
        <w:t>controller</w:t>
      </w:r>
    </w:p>
    <w:p>
      <w:pPr>
        <w:pStyle w:val="Normal"/>
        <w:jc w:val="center"/>
        <w:rPr/>
      </w:pPr>
      <w:r>
        <w:rPr>
          <w:rStyle w:val="InternetLink"/>
          <w:rFonts w:eastAsia="Calibri" w:cs="Consolas" w:ascii="Consolas" w:hAnsi="Consolas"/>
          <w:color w:val="000000"/>
          <w:kern w:val="0"/>
          <w:sz w:val="22"/>
          <w:szCs w:val="22"/>
          <w:u w:val="none"/>
          <w:lang w:val="en-US" w:eastAsia="en-US" w:bidi="ar-SA"/>
        </w:rPr>
        <w:t>ovs-vsctl set-manager ptcp:6640</w:t>
      </w:r>
    </w:p>
    <w:p>
      <w:pPr>
        <w:pStyle w:val="Normal"/>
        <w:jc w:val="center"/>
        <w:rPr/>
      </w:pPr>
      <w:r>
        <w:rPr>
          <w:rStyle w:val="InternetLink"/>
          <w:rFonts w:eastAsia="Calibri" w:cs="Consolas" w:ascii="Consolas" w:hAnsi="Consolas"/>
          <w:color w:val="000000"/>
          <w:kern w:val="0"/>
          <w:sz w:val="22"/>
          <w:szCs w:val="22"/>
          <w:u w:val="none"/>
          <w:lang w:val="en-US" w:eastAsia="en-US" w:bidi="ar-SA"/>
        </w:rPr>
        <w:t>ovs-vsctl set-controller br0 tcp:IP-ONOS:6633</w:t>
      </w:r>
    </w:p>
    <w:p>
      <w:pPr>
        <w:pStyle w:val="Normal"/>
        <w:jc w:val="left"/>
        <w:rPr>
          <w:rStyle w:val="InternetLink"/>
          <w:rFonts w:ascii="Consolas" w:hAnsi="Consolas" w:eastAsia="Calibri" w:cs="Consolas"/>
          <w:color w:val="000000"/>
          <w:kern w:val="0"/>
          <w:sz w:val="22"/>
          <w:szCs w:val="22"/>
          <w:u w:val="none"/>
          <w:lang w:val="en-US" w:eastAsia="en-US" w:bidi="ar-SA"/>
        </w:rPr>
      </w:pPr>
      <w:r>
        <w:rPr>
          <w:rFonts w:eastAsia="Calibri" w:cs="Consolas" w:ascii="Consolas" w:hAnsi="Consolas"/>
          <w:color w:val="000000"/>
          <w:kern w:val="0"/>
          <w:sz w:val="22"/>
          <w:szCs w:val="22"/>
          <w:u w:val="none"/>
          <w:lang w:val="en-US" w:eastAsia="en-US" w:bidi="ar-SA"/>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00040" cy="3035935"/>
            <wp:effectExtent l="0" t="0" r="0" b="0"/>
            <wp:wrapSquare wrapText="largest"/>
            <wp:docPr id="2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6" descr=""/>
                    <pic:cNvPicPr>
                      <a:picLocks noChangeAspect="1" noChangeArrowheads="1"/>
                    </pic:cNvPicPr>
                  </pic:nvPicPr>
                  <pic:blipFill>
                    <a:blip r:embed="rId29"/>
                    <a:stretch>
                      <a:fillRect/>
                    </a:stretch>
                  </pic:blipFill>
                  <pic:spPr bwMode="auto">
                    <a:xfrm>
                      <a:off x="0" y="0"/>
                      <a:ext cx="5400040" cy="3035935"/>
                    </a:xfrm>
                    <a:prstGeom prst="rect">
                      <a:avLst/>
                    </a:prstGeom>
                  </pic:spPr>
                </pic:pic>
              </a:graphicData>
            </a:graphic>
          </wp:anchor>
        </w:drawing>
      </w:r>
    </w:p>
    <w:p>
      <w:pPr>
        <w:pStyle w:val="Normal"/>
        <w:jc w:val="center"/>
        <w:rPr>
          <w:rStyle w:val="InternetLink"/>
          <w:rFonts w:ascii="Consolas" w:hAnsi="Consolas" w:eastAsia="Calibri" w:cs="Consolas"/>
          <w:color w:val="000000"/>
          <w:kern w:val="0"/>
          <w:sz w:val="22"/>
          <w:szCs w:val="22"/>
          <w:u w:val="none"/>
          <w:lang w:val="en-US" w:eastAsia="en-US" w:bidi="ar-SA"/>
        </w:rPr>
      </w:pPr>
      <w:r>
        <w:rPr>
          <w:rFonts w:eastAsia="Calibri" w:cs="Consolas" w:ascii="Consolas" w:hAnsi="Consolas"/>
          <w:color w:val="000000"/>
          <w:kern w:val="0"/>
          <w:sz w:val="22"/>
          <w:szCs w:val="22"/>
          <w:u w:val="none"/>
          <w:lang w:val="en-US" w:eastAsia="en-US" w:bidi="ar-SA"/>
        </w:rPr>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000000"/>
          <w:kern w:val="0"/>
          <w:sz w:val="22"/>
          <w:szCs w:val="22"/>
          <w:u w:val="none"/>
          <w:lang w:val="en-US" w:eastAsia="en-US" w:bidi="ar-SA"/>
        </w:rPr>
        <w:t>Ejecutando el comando</w:t>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000000"/>
          <w:kern w:val="0"/>
          <w:sz w:val="22"/>
          <w:szCs w:val="22"/>
          <w:u w:val="none"/>
          <w:lang w:val="en-US" w:eastAsia="en-US" w:bidi="ar-SA"/>
        </w:rPr>
        <w:tab/>
        <w:t xml:space="preserve">ovs-vsctl show </w:t>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000000"/>
          <w:kern w:val="0"/>
          <w:sz w:val="22"/>
          <w:szCs w:val="22"/>
          <w:u w:val="none"/>
          <w:lang w:val="en-US" w:eastAsia="en-US" w:bidi="ar-SA"/>
        </w:rPr>
        <w:t>Vemos como se ha quedado la configuracion del switch</w:t>
      </w:r>
    </w:p>
    <w:p>
      <w:pPr>
        <w:pStyle w:val="Normal"/>
        <w:jc w:val="left"/>
        <w:rPr>
          <w:rStyle w:val="InternetLink"/>
          <w:color w:val="000000"/>
          <w:u w:val="none"/>
        </w:rPr>
      </w:pPr>
      <w:r>
        <w:rPr>
          <w:color w:val="000000"/>
          <w:u w:val="none"/>
        </w:rPr>
        <w:drawing>
          <wp:anchor behindDoc="0" distT="0" distB="0" distL="0" distR="0" simplePos="0" locked="0" layoutInCell="1" allowOverlap="1" relativeHeight="41">
            <wp:simplePos x="0" y="0"/>
            <wp:positionH relativeFrom="column">
              <wp:posOffset>47625</wp:posOffset>
            </wp:positionH>
            <wp:positionV relativeFrom="paragraph">
              <wp:posOffset>-3810</wp:posOffset>
            </wp:positionV>
            <wp:extent cx="5400040" cy="3035935"/>
            <wp:effectExtent l="0" t="0" r="0" b="0"/>
            <wp:wrapSquare wrapText="largest"/>
            <wp:docPr id="2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5" descr=""/>
                    <pic:cNvPicPr>
                      <a:picLocks noChangeAspect="1" noChangeArrowheads="1"/>
                    </pic:cNvPicPr>
                  </pic:nvPicPr>
                  <pic:blipFill>
                    <a:blip r:embed="rId30"/>
                    <a:stretch>
                      <a:fillRect/>
                    </a:stretch>
                  </pic:blipFill>
                  <pic:spPr bwMode="auto">
                    <a:xfrm>
                      <a:off x="0" y="0"/>
                      <a:ext cx="5400040" cy="3035935"/>
                    </a:xfrm>
                    <a:prstGeom prst="rect">
                      <a:avLst/>
                    </a:prstGeom>
                  </pic:spPr>
                </pic:pic>
              </a:graphicData>
            </a:graphic>
          </wp:anchor>
        </w:drawing>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000000"/>
          <w:kern w:val="0"/>
          <w:sz w:val="22"/>
          <w:szCs w:val="22"/>
          <w:u w:val="none"/>
          <w:lang w:val="en-US" w:eastAsia="en-US" w:bidi="ar-SA"/>
        </w:rPr>
        <w:t>En el controlador ONOS realizamos lo siguiente:</w:t>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CE181E"/>
          <w:kern w:val="0"/>
          <w:sz w:val="22"/>
          <w:szCs w:val="22"/>
          <w:u w:val="none"/>
          <w:lang w:val="en-US" w:eastAsia="en-US" w:bidi="ar-SA"/>
        </w:rPr>
        <w:t>DETALLAR MAS LOS PASOS Y VER PARA QUE SIRVE EL COMANDO DEVICE-CONTROLLERS</w:t>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drawing>
          <wp:anchor behindDoc="0" distT="0" distB="0" distL="0" distR="0" simplePos="0" locked="0" layoutInCell="1" allowOverlap="1" relativeHeight="43">
            <wp:simplePos x="0" y="0"/>
            <wp:positionH relativeFrom="column">
              <wp:posOffset>28575</wp:posOffset>
            </wp:positionH>
            <wp:positionV relativeFrom="paragraph">
              <wp:posOffset>29845</wp:posOffset>
            </wp:positionV>
            <wp:extent cx="5400040" cy="3035935"/>
            <wp:effectExtent l="0" t="0" r="0" b="0"/>
            <wp:wrapSquare wrapText="largest"/>
            <wp:docPr id="2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7" descr=""/>
                    <pic:cNvPicPr>
                      <a:picLocks noChangeAspect="1" noChangeArrowheads="1"/>
                    </pic:cNvPicPr>
                  </pic:nvPicPr>
                  <pic:blipFill>
                    <a:blip r:embed="rId31"/>
                    <a:stretch>
                      <a:fillRect/>
                    </a:stretch>
                  </pic:blipFill>
                  <pic:spPr bwMode="auto">
                    <a:xfrm>
                      <a:off x="0" y="0"/>
                      <a:ext cx="5400040" cy="3035935"/>
                    </a:xfrm>
                    <a:prstGeom prst="rect">
                      <a:avLst/>
                    </a:prstGeom>
                  </pic:spPr>
                </pic:pic>
              </a:graphicData>
            </a:graphic>
          </wp:anchor>
        </w:drawing>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pPr>
      <w:r>
        <w:rPr/>
        <w:t>Una vez realizado todo esto podremos proceder a realizar nuestras propias aplicaciones y ejecutarlas en esta red.</w:t>
      </w:r>
    </w:p>
    <w:p>
      <w:pPr>
        <w:pStyle w:val="Normal"/>
        <w:jc w:val="left"/>
        <w:rPr/>
      </w:pPr>
      <w:r>
        <w:rPr/>
      </w:r>
    </w:p>
    <w:p>
      <w:pPr>
        <w:pStyle w:val="Normal"/>
        <w:jc w:val="left"/>
        <w:rPr/>
      </w:pPr>
      <w:r>
        <w:rPr/>
        <w:t>Capítulo 4: Aplicaciones desarrolladas</w:t>
      </w:r>
    </w:p>
    <w:p>
      <w:pPr>
        <w:pStyle w:val="Normal"/>
        <w:jc w:val="left"/>
        <w:rPr/>
      </w:pPr>
      <w:r>
        <w:rPr/>
        <w:t>En este capítulo se van a detallar las aplicaciones que se han realizado asi como las utilidades que tienen.</w:t>
      </w:r>
    </w:p>
    <w:p>
      <w:pPr>
        <w:pStyle w:val="Normal"/>
        <w:jc w:val="left"/>
        <w:rPr/>
      </w:pPr>
      <w:r>
        <w:rPr/>
        <w:t>Antes de ello, tenemos que crear el proyecto para luego poder modificarlo. Esto se realiza desde nuestra terminal ejecutando el  comando.</w:t>
      </w:r>
    </w:p>
    <w:p>
      <w:pPr>
        <w:pStyle w:val="Normal"/>
        <w:jc w:val="center"/>
        <w:rPr/>
      </w:pPr>
      <w:r>
        <w:rPr>
          <w:color w:val="000000"/>
        </w:rPr>
        <w:t>o</w:t>
      </w:r>
      <w:r>
        <w:rPr/>
        <w:t xml:space="preserve">nos-create-app app org.onosproject nombreApp version org.onosproject.nombreApp </w:t>
      </w:r>
    </w:p>
    <w:p>
      <w:pPr>
        <w:pStyle w:val="Normal"/>
        <w:jc w:val="left"/>
        <w:rPr/>
      </w:pPr>
      <w:r>
        <w:rPr>
          <w:color w:val="000000"/>
        </w:rPr>
        <w:t>donde nombreApp será el nombre que decidamos dar a nuestra aplicación y la versión es la fase en la que estemos de la aplicación. Si es una aplicación que estamos empezando se pone 1.0-SNAPSHOT.</w:t>
      </w:r>
    </w:p>
    <w:p>
      <w:pPr>
        <w:pStyle w:val="Normal"/>
        <w:jc w:val="left"/>
        <w:rPr/>
      </w:pPr>
      <w:r>
        <w:rPr>
          <w:color w:val="000000"/>
        </w:rPr>
        <w:t>Una vez ejecutado el comando se crea una carpeta con nuestro proyecto y en primer lugar vemos el fichero</w:t>
      </w:r>
      <w:r>
        <w:rPr>
          <w:i/>
          <w:iCs/>
          <w:color w:val="000000"/>
        </w:rPr>
        <w:t xml:space="preserve"> pom.xml</w:t>
      </w:r>
      <w:r>
        <w:rPr>
          <w:color w:val="000000"/>
        </w:rPr>
        <w:t>. En este fichero tenemos toda la información acerca de las versiones que estamos utilizando. Si en algún momento se desea cambiar alguna configuración de este estilo se debe modificar en este fichero.</w:t>
      </w:r>
    </w:p>
    <w:p>
      <w:pPr>
        <w:pStyle w:val="Normal"/>
        <w:jc w:val="left"/>
        <w:rPr/>
      </w:pPr>
      <w:r>
        <w:rPr>
          <w:color w:val="000000"/>
        </w:rPr>
        <w:t>A continuación vamos a la carpeta</w:t>
      </w:r>
      <w:r>
        <w:rPr>
          <w:i/>
          <w:iCs/>
          <w:color w:val="000000"/>
        </w:rPr>
        <w:t xml:space="preserve"> src</w:t>
      </w:r>
      <w:r>
        <w:rPr>
          <w:color w:val="000000"/>
        </w:rPr>
        <w:t xml:space="preserve"> donde se sitúan los código fuente que podremos modificar. Aparecerá el fichero</w:t>
      </w:r>
      <w:r>
        <w:rPr>
          <w:i/>
          <w:iCs/>
          <w:color w:val="000000"/>
        </w:rPr>
        <w:t xml:space="preserve"> AppComponent.java</w:t>
      </w:r>
      <w:r>
        <w:rPr>
          <w:color w:val="000000"/>
        </w:rPr>
        <w:t xml:space="preserve">  que es el que vamos a editar en nuestras sucesivas aplicaciones.</w:t>
      </w:r>
    </w:p>
    <w:p>
      <w:pPr>
        <w:pStyle w:val="Normal"/>
        <w:jc w:val="left"/>
        <w:rPr/>
      </w:pPr>
      <w:r>
        <w:rPr>
          <w:color w:val="000000"/>
        </w:rPr>
        <w:t xml:space="preserve">Para ello, modificamos el fichero </w:t>
      </w:r>
      <w:r>
        <w:rPr>
          <w:i/>
          <w:iCs/>
          <w:color w:val="000000"/>
        </w:rPr>
        <w:t>AppComponent.java</w:t>
      </w:r>
      <w:r>
        <w:rPr>
          <w:color w:val="000000"/>
        </w:rPr>
        <w:t xml:space="preserve"> importando el proyecto desde el programa Eclipse.</w:t>
      </w:r>
    </w:p>
    <w:p>
      <w:pPr>
        <w:pStyle w:val="Normal"/>
        <w:jc w:val="left"/>
        <w:rPr/>
      </w:pPr>
      <w:r>
        <w:rPr>
          <w:color w:val="000000"/>
        </w:rPr>
        <w:t xml:space="preserve">Nos aparecerá por defecto un código similar al de la Ilustración </w:t>
      </w:r>
    </w:p>
    <w:p>
      <w:pPr>
        <w:pStyle w:val="Normal"/>
        <w:jc w:val="left"/>
        <w:rPr/>
      </w:pPr>
      <w:r>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pPr>
      <w:r>
        <w:rPr/>
        <w:drawing>
          <wp:anchor behindDoc="0" distT="0" distB="0" distL="0" distR="0" simplePos="0" locked="0" layoutInCell="1" allowOverlap="1" relativeHeight="7">
            <wp:simplePos x="0" y="0"/>
            <wp:positionH relativeFrom="column">
              <wp:posOffset>-38100</wp:posOffset>
            </wp:positionH>
            <wp:positionV relativeFrom="paragraph">
              <wp:posOffset>-49530</wp:posOffset>
            </wp:positionV>
            <wp:extent cx="5876925" cy="3047365"/>
            <wp:effectExtent l="0" t="0" r="0" b="0"/>
            <wp:wrapSquare wrapText="largest"/>
            <wp:docPr id="2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 descr=""/>
                    <pic:cNvPicPr>
                      <a:picLocks noChangeAspect="1" noChangeArrowheads="1"/>
                    </pic:cNvPicPr>
                  </pic:nvPicPr>
                  <pic:blipFill>
                    <a:blip r:embed="rId32"/>
                    <a:srcRect l="0" t="7750" r="0" b="0"/>
                    <a:stretch>
                      <a:fillRect/>
                    </a:stretch>
                  </pic:blipFill>
                  <pic:spPr bwMode="auto">
                    <a:xfrm>
                      <a:off x="0" y="0"/>
                      <a:ext cx="5876925" cy="3047365"/>
                    </a:xfrm>
                    <a:prstGeom prst="rect">
                      <a:avLst/>
                    </a:prstGeom>
                  </pic:spPr>
                </pic:pic>
              </a:graphicData>
            </a:graphic>
          </wp:anchor>
        </w:drawing>
      </w:r>
    </w:p>
    <w:p>
      <w:pPr>
        <w:pStyle w:val="Normal"/>
        <w:jc w:val="left"/>
        <w:rPr/>
      </w:pPr>
      <w:r>
        <w:rPr>
          <w:color w:val="000000"/>
        </w:rPr>
        <w:t xml:space="preserve">En él se destacan los 2 métodos principales: </w:t>
      </w:r>
      <w:r>
        <w:rPr>
          <w:i/>
          <w:iCs/>
          <w:color w:val="000000"/>
        </w:rPr>
        <w:t>activate</w:t>
      </w:r>
      <w:r>
        <w:rPr>
          <w:color w:val="000000"/>
        </w:rPr>
        <w:t xml:space="preserve"> y </w:t>
      </w:r>
      <w:r>
        <w:rPr>
          <w:i/>
          <w:iCs/>
          <w:color w:val="000000"/>
        </w:rPr>
        <w:t xml:space="preserve">desactivate. </w:t>
      </w:r>
      <w:r>
        <w:rPr>
          <w:color w:val="000000"/>
        </w:rPr>
        <w:t xml:space="preserve">El método </w:t>
      </w:r>
      <w:r>
        <w:rPr>
          <w:i/>
          <w:iCs/>
          <w:color w:val="000000"/>
        </w:rPr>
        <w:t>activate</w:t>
      </w:r>
      <w:r>
        <w:rPr>
          <w:color w:val="000000"/>
        </w:rPr>
        <w:t xml:space="preserve"> será aquel que se ejecute cuando activamos la aplicación, mientras que el </w:t>
      </w:r>
      <w:r>
        <w:rPr>
          <w:i/>
          <w:iCs/>
          <w:color w:val="000000"/>
        </w:rPr>
        <w:t>deactivate</w:t>
      </w:r>
      <w:r>
        <w:rPr>
          <w:color w:val="000000"/>
        </w:rPr>
        <w:t xml:space="preserve"> se ejecuta cuando desactivamos la aplicación en ONOS.</w:t>
      </w:r>
    </w:p>
    <w:p>
      <w:pPr>
        <w:pStyle w:val="Normal"/>
        <w:jc w:val="left"/>
        <w:rPr/>
      </w:pPr>
      <w:r>
        <w:rPr/>
      </w:r>
    </w:p>
    <w:p>
      <w:pPr>
        <w:pStyle w:val="Normal"/>
        <w:jc w:val="left"/>
        <w:rPr/>
      </w:pPr>
      <w:r>
        <w:rPr>
          <w:color w:val="000000"/>
        </w:rPr>
        <w:t>Una vez tengamos las aplicaciones finalizadas, o simplemente queramos compilar y enviársela al controlador ONOS lo que debemos hacer es situarnos en la carpeta principal de nuestro proyecto y compilar con el comando:</w:t>
      </w:r>
    </w:p>
    <w:p>
      <w:pPr>
        <w:pStyle w:val="Normal"/>
        <w:jc w:val="center"/>
        <w:rPr/>
      </w:pPr>
      <w:r>
        <w:rPr>
          <w:i/>
          <w:iCs/>
          <w:color w:val="000000"/>
        </w:rPr>
        <w:t>mvn clean install</w:t>
      </w:r>
    </w:p>
    <w:p>
      <w:pPr>
        <w:pStyle w:val="Normal"/>
        <w:jc w:val="left"/>
        <w:rPr/>
      </w:pPr>
      <w:r>
        <w:rPr>
          <w:color w:val="000000"/>
        </w:rPr>
        <w:t xml:space="preserve">Esto lo que nos genera es una carpeta </w:t>
      </w:r>
      <w:r>
        <w:rPr>
          <w:i/>
          <w:iCs/>
          <w:color w:val="000000"/>
        </w:rPr>
        <w:t>target</w:t>
      </w:r>
      <w:r>
        <w:rPr>
          <w:color w:val="000000"/>
        </w:rPr>
        <w:t xml:space="preserve">  con un fichero .oar que será el que enviemos al controlador con el comando:</w:t>
      </w:r>
    </w:p>
    <w:p>
      <w:pPr>
        <w:pStyle w:val="Normal"/>
        <w:jc w:val="center"/>
        <w:rPr>
          <w:lang w:val="en-US"/>
        </w:rPr>
      </w:pPr>
      <w:r>
        <w:rPr>
          <w:i/>
          <w:iCs/>
          <w:color w:val="000000"/>
          <w:lang w:val="en-US"/>
        </w:rPr>
        <w:t>onos-app IP-ONOS install!  target/fichero.OAR</w:t>
      </w:r>
    </w:p>
    <w:p>
      <w:pPr>
        <w:pStyle w:val="Normal"/>
        <w:jc w:val="left"/>
        <w:rPr/>
      </w:pPr>
      <w:r>
        <w:rPr>
          <w:color w:val="000000"/>
        </w:rPr>
        <w:t>La exclamación es opcional e implica que la aplicación se active automáticamente en la aplicación. Si no queremos que ocurra esto simplemente la quitamos manteniendo el resto del comando.</w:t>
      </w:r>
    </w:p>
    <w:p>
      <w:pPr>
        <w:pStyle w:val="Normal"/>
        <w:jc w:val="left"/>
        <w:rPr/>
      </w:pPr>
      <w:r>
        <w:rPr>
          <w:color w:val="000000"/>
        </w:rPr>
        <w:t>Como detalle, cabe destacar que si la aplicación ya ha sido instalada previamente y estamos enviándola otra vez el comando se modifica ligeramente quedando de la siguiente forma:</w:t>
      </w:r>
    </w:p>
    <w:p>
      <w:pPr>
        <w:pStyle w:val="Normal"/>
        <w:jc w:val="center"/>
        <w:rPr/>
      </w:pPr>
      <w:r>
        <w:rPr>
          <w:i/>
          <w:iCs/>
          <w:color w:val="000000"/>
          <w:lang w:val="pt-BR"/>
        </w:rPr>
        <w:t xml:space="preserve">onos-app IP-ONOS reinstall!  </w:t>
      </w:r>
      <w:r>
        <w:rPr>
          <w:i/>
          <w:iCs/>
          <w:color w:val="000000"/>
        </w:rPr>
        <w:t>target/fichero.OAR</w:t>
      </w:r>
    </w:p>
    <w:p>
      <w:pPr>
        <w:pStyle w:val="Normal"/>
        <w:jc w:val="left"/>
        <w:rPr>
          <w:i/>
          <w:i/>
          <w:iCs/>
        </w:rPr>
      </w:pPr>
      <w:r>
        <w:rPr>
          <w:i/>
          <w:iCs/>
        </w:rPr>
      </w:r>
    </w:p>
    <w:p>
      <w:pPr>
        <w:pStyle w:val="Normal"/>
        <w:jc w:val="left"/>
        <w:rPr/>
      </w:pPr>
      <w:r>
        <w:rPr>
          <w:color w:val="000000"/>
        </w:rPr>
        <w:t>Una vez detallado el proceso previo, nos centramos en las aplicaciones desarrolladas</w:t>
      </w:r>
    </w:p>
    <w:p>
      <w:pPr>
        <w:pStyle w:val="Normal"/>
        <w:jc w:val="left"/>
        <w:rPr/>
      </w:pPr>
      <w:r>
        <w:rPr>
          <w:color w:val="000000"/>
        </w:rPr>
        <w:t xml:space="preserve"> </w:t>
      </w:r>
    </w:p>
    <w:p>
      <w:pPr>
        <w:pStyle w:val="Normal"/>
        <w:jc w:val="left"/>
        <w:rPr/>
      </w:pPr>
      <w:r>
        <w:rPr/>
        <w:t xml:space="preserve">4.1 Aplicacion </w:t>
      </w:r>
      <w:r>
        <w:rPr>
          <w:i/>
          <w:iCs/>
        </w:rPr>
        <w:t xml:space="preserve">severalpings </w:t>
      </w:r>
    </w:p>
    <w:p>
      <w:pPr>
        <w:pStyle w:val="Normal"/>
        <w:jc w:val="left"/>
        <w:rPr/>
      </w:pPr>
      <w:r>
        <w:rPr/>
        <w:t xml:space="preserve">Esta aplicación es una adaptación de la aplicación </w:t>
      </w:r>
      <w:r>
        <w:rPr>
          <w:i/>
          <w:iCs/>
        </w:rPr>
        <w:t xml:space="preserve">oneping </w:t>
      </w:r>
      <w:r>
        <w:rPr>
          <w:i/>
          <w:iCs/>
          <w:color w:val="CE181E"/>
        </w:rPr>
        <w:t xml:space="preserve">(PONER REFERENCIA) </w:t>
      </w:r>
      <w:r>
        <w:rPr>
          <w:color w:val="000000"/>
        </w:rPr>
        <w:t xml:space="preserve">cuyo objetivo principal es limitar el número de pings que se pueden enviar entre 2 hosts cualesquiera. </w:t>
      </w:r>
    </w:p>
    <w:p>
      <w:pPr>
        <w:pStyle w:val="Normal"/>
        <w:jc w:val="left"/>
        <w:rPr/>
      </w:pPr>
      <w:r>
        <w:rPr>
          <w:color w:val="000000"/>
        </w:rPr>
        <w:t>Esto tiene como principal función el no saturar la red o evitar ataques por inundación.</w:t>
      </w:r>
    </w:p>
    <w:p>
      <w:pPr>
        <w:pStyle w:val="Normal"/>
        <w:jc w:val="left"/>
        <w:rPr/>
      </w:pPr>
      <w:r>
        <w:rPr>
          <w:color w:val="000000"/>
        </w:rPr>
        <w:t xml:space="preserve">En primer lugar vamos a detallar el funcionamiento de los </w:t>
      </w:r>
      <w:r>
        <w:rPr>
          <w:i/>
          <w:iCs/>
          <w:color w:val="000000"/>
        </w:rPr>
        <w:t>pings</w:t>
      </w:r>
      <w:r>
        <w:rPr>
          <w:color w:val="000000"/>
        </w:rPr>
        <w:t>.</w:t>
      </w:r>
    </w:p>
    <w:p>
      <w:pPr>
        <w:pStyle w:val="Normal"/>
        <w:jc w:val="left"/>
        <w:rPr/>
      </w:pPr>
      <w:r>
        <w:rPr>
          <w:color w:val="000000"/>
        </w:rPr>
        <w:t>4.1.1 Explicación teórica</w:t>
      </w:r>
    </w:p>
    <w:p>
      <w:pPr>
        <w:pStyle w:val="Normal"/>
        <w:jc w:val="left"/>
        <w:rPr/>
      </w:pPr>
      <w:r>
        <w:rPr>
          <w:color w:val="000000"/>
        </w:rPr>
        <w:t xml:space="preserve">El </w:t>
      </w:r>
      <w:r>
        <w:rPr>
          <w:i/>
          <w:iCs/>
          <w:color w:val="000000"/>
        </w:rPr>
        <w:t xml:space="preserve">ping </w:t>
      </w:r>
      <w:r>
        <w:rPr>
          <w:color w:val="000000"/>
        </w:rPr>
        <w:t>es un comando que permite comprobar si existe conexión entre 2 hosts cualesquiera. Para ello se basa en el envío de paquetes ICMP. El host que ejecuta el comando envia un paquete ICMP de tipo REQUEST al destino. En caso de que el host reciba este paquete responde con un paquete ICMP de tipo REPLY.</w:t>
      </w:r>
    </w:p>
    <w:p>
      <w:pPr>
        <w:pStyle w:val="Normal"/>
        <w:jc w:val="left"/>
        <w:rPr/>
      </w:pPr>
      <w:r>
        <w:rPr>
          <w:color w:val="000000"/>
        </w:rPr>
        <w:t>La forma de ejecuta el comando en Linux es:</w:t>
      </w:r>
    </w:p>
    <w:p>
      <w:pPr>
        <w:pStyle w:val="Normal"/>
        <w:jc w:val="center"/>
        <w:rPr/>
      </w:pPr>
      <w:r>
        <w:rPr>
          <w:color w:val="000000"/>
        </w:rPr>
        <w:t>ping   -opciones IP -HOST</w:t>
      </w:r>
    </w:p>
    <w:p>
      <w:pPr>
        <w:pStyle w:val="Normal"/>
        <w:jc w:val="left"/>
        <w:rPr/>
      </w:pPr>
      <w:r>
        <w:rPr>
          <w:color w:val="000000"/>
        </w:rPr>
        <w:t>Y las opciones más utilizadas que usaremos son:</w:t>
      </w:r>
    </w:p>
    <w:p>
      <w:pPr>
        <w:pStyle w:val="Normal"/>
        <w:numPr>
          <w:ilvl w:val="0"/>
          <w:numId w:val="4"/>
        </w:numPr>
        <w:jc w:val="left"/>
        <w:rPr/>
      </w:pPr>
      <w:r>
        <w:rPr>
          <w:color w:val="000000"/>
        </w:rPr>
        <w:t xml:space="preserve">-c </w:t>
      </w:r>
      <w:r>
        <w:rPr>
          <w:i/>
          <w:iCs/>
          <w:color w:val="000000"/>
        </w:rPr>
        <w:t xml:space="preserve">count: </w:t>
      </w:r>
      <w:r>
        <w:rPr>
          <w:color w:val="000000"/>
        </w:rPr>
        <w:t xml:space="preserve">Indica en la variable </w:t>
      </w:r>
      <w:r>
        <w:rPr>
          <w:i/>
          <w:iCs/>
          <w:color w:val="000000"/>
        </w:rPr>
        <w:t xml:space="preserve">count </w:t>
      </w:r>
      <w:r>
        <w:rPr>
          <w:color w:val="000000"/>
        </w:rPr>
        <w:t>el número de pings que se van a enviar.</w:t>
      </w:r>
    </w:p>
    <w:p>
      <w:pPr>
        <w:pStyle w:val="Normal"/>
        <w:numPr>
          <w:ilvl w:val="0"/>
          <w:numId w:val="4"/>
        </w:numPr>
        <w:jc w:val="left"/>
        <w:rPr/>
      </w:pPr>
      <w:r>
        <w:rPr>
          <w:color w:val="000000"/>
        </w:rPr>
        <w:t xml:space="preserve">-s </w:t>
      </w:r>
      <w:r>
        <w:rPr>
          <w:i/>
          <w:iCs/>
          <w:color w:val="000000"/>
        </w:rPr>
        <w:t xml:space="preserve">size: </w:t>
      </w:r>
      <w:r>
        <w:rPr>
          <w:color w:val="000000"/>
        </w:rPr>
        <w:t>Modifica el tamaño del paquete a enviar. Por defecto son 84 bytes</w:t>
      </w:r>
    </w:p>
    <w:p>
      <w:pPr>
        <w:pStyle w:val="Normal"/>
        <w:jc w:val="left"/>
        <w:rPr>
          <w:color w:val="000000"/>
        </w:rPr>
      </w:pPr>
      <w:r>
        <w:rPr>
          <w:color w:val="000000"/>
        </w:rPr>
      </w:r>
    </w:p>
    <w:p>
      <w:pPr>
        <w:pStyle w:val="Normal"/>
        <w:jc w:val="left"/>
        <w:rPr/>
      </w:pPr>
      <w:r>
        <w:rPr>
          <w:color w:val="000000"/>
        </w:rPr>
        <w:t>Una vez explicado el funcionamiento teórico se procede a detallar la programación de la aplicación. Para ello se va a dividir la misma en 3 partes diferenciadas que se proceden a detallar.</w:t>
      </w:r>
    </w:p>
    <w:p>
      <w:pPr>
        <w:pStyle w:val="Normal"/>
        <w:jc w:val="left"/>
        <w:rPr/>
      </w:pPr>
      <w:r>
        <w:rPr>
          <w:color w:val="000000"/>
        </w:rPr>
        <w:t>4.1.2 Interceptar los paquetes</w:t>
      </w:r>
    </w:p>
    <w:p>
      <w:pPr>
        <w:pStyle w:val="Normal"/>
        <w:jc w:val="left"/>
        <w:rPr/>
      </w:pPr>
      <w:r>
        <w:rPr>
          <w:color w:val="000000"/>
        </w:rPr>
        <w:t xml:space="preserve">En primer lugar para poder realizar la aplicación es necesario que todos los pings del tipo ICMP  REQUEST sean enviados al controlador. Esto tiene como objetivo poder contabilizar los que se han enviado y saber si son más o menos del límite prefijado. </w:t>
      </w:r>
    </w:p>
    <w:p>
      <w:pPr>
        <w:pStyle w:val="Normal"/>
        <w:jc w:val="left"/>
        <w:rPr/>
      </w:pPr>
      <w:r>
        <w:rPr>
          <w:color w:val="000000"/>
        </w:rPr>
        <w:t>Para poder interceptar estos paquetes es necesario definir un servicio de paquetes (</w:t>
      </w:r>
      <w:r>
        <w:rPr>
          <w:i/>
          <w:iCs/>
          <w:color w:val="000000"/>
        </w:rPr>
        <w:t>packetService</w:t>
      </w:r>
      <w:r>
        <w:rPr>
          <w:color w:val="000000"/>
        </w:rPr>
        <w:t>) de la siguiente forma:</w:t>
      </w:r>
    </w:p>
    <w:p>
      <w:pPr>
        <w:pStyle w:val="Normal"/>
        <w:jc w:val="center"/>
        <w:rPr>
          <w:rFonts w:eastAsia="Calibri"/>
          <w:color w:val="000000"/>
          <w:lang w:val="en-US"/>
        </w:rPr>
      </w:pPr>
      <w:r>
        <w:rPr>
          <w:rFonts w:eastAsia="Calibri"/>
          <w:color w:val="000000"/>
        </w:rPr>
        <w:t xml:space="preserve">    </w:t>
      </w:r>
      <w:r>
        <w:rPr>
          <w:rFonts w:eastAsia="Calibri"/>
          <w:color w:val="000000"/>
          <w:lang w:val="en-US"/>
        </w:rPr>
        <w:t>@Reference(cardinality = ReferenceCardinality.</w:t>
      </w:r>
      <w:r>
        <w:rPr>
          <w:rFonts w:eastAsia="Calibri"/>
          <w:b/>
          <w:color w:val="000000"/>
          <w:lang w:val="en-US"/>
        </w:rPr>
        <w:t>MANDATORY</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b/>
          <w:color w:val="000000"/>
          <w:lang w:val="en-US"/>
        </w:rPr>
        <w:t>protected</w:t>
      </w:r>
      <w:r>
        <w:rPr>
          <w:rFonts w:eastAsia="Calibri"/>
          <w:color w:val="000000"/>
          <w:lang w:val="en-US"/>
        </w:rPr>
        <w:t xml:space="preserve"> PacketService packetService;</w:t>
      </w:r>
    </w:p>
    <w:p>
      <w:pPr>
        <w:pStyle w:val="Normal"/>
        <w:jc w:val="left"/>
        <w:rPr>
          <w:rFonts w:eastAsia="Calibri"/>
          <w:color w:val="000000"/>
        </w:rPr>
      </w:pPr>
      <w:r>
        <w:rPr>
          <w:rFonts w:eastAsia="Calibri"/>
          <w:color w:val="000000"/>
        </w:rPr>
        <w:t>Notar que todos los servicios que iremos definiendo tanto en esta como en las aplicaciones sucesivas se definirán de la misma forma.</w:t>
      </w:r>
    </w:p>
    <w:p>
      <w:pPr>
        <w:pStyle w:val="Normal"/>
        <w:jc w:val="left"/>
        <w:rPr>
          <w:color w:val="000000"/>
        </w:rPr>
      </w:pPr>
      <w:r>
        <w:rPr>
          <w:rFonts w:eastAsia="Calibri"/>
          <w:color w:val="000000"/>
        </w:rPr>
        <w:t>Con este packetService accedemos  al método requestPackets cuya finalidad es enviar los paquetes que cumplan un determinado selector al controlador.</w:t>
      </w:r>
    </w:p>
    <w:p>
      <w:pPr>
        <w:pStyle w:val="Normal"/>
        <w:jc w:val="left"/>
        <w:rPr/>
      </w:pPr>
      <w:r>
        <w:rPr>
          <w:rFonts w:eastAsia="Calibri"/>
          <w:color w:val="000000"/>
        </w:rPr>
        <w:t>Este selector tiene que identificar los paquetes ICMP tipo REQUEST que lleguen al Open vSwitch de nuestra red para enviarlos al controlador de la manera que se indica a continuación:</w:t>
      </w:r>
    </w:p>
    <w:p>
      <w:pPr>
        <w:pStyle w:val="Normal"/>
        <w:jc w:val="left"/>
        <w:rPr>
          <w:color w:val="CE181E"/>
        </w:rPr>
      </w:pPr>
      <w:r>
        <w:rPr>
          <w:rFonts w:eastAsia="Calibri"/>
          <w:color w:val="CE181E"/>
        </w:rPr>
        <w:t>LA PARTE DE CODIGO DEJARLA CON EL FORMATO QUE SE TRAE DESDE ECLIPSE (CAMBIARLO EN WORD POSTERIORMENTE)</w:t>
      </w:r>
    </w:p>
    <w:p>
      <w:pPr>
        <w:pStyle w:val="Normal"/>
        <w:jc w:val="center"/>
        <w:rPr>
          <w:rFonts w:eastAsia="Calibri"/>
          <w:color w:val="000000"/>
          <w:lang w:val="en-US"/>
        </w:rPr>
      </w:pPr>
      <w:r>
        <w:rPr>
          <w:rFonts w:eastAsia="Calibri"/>
          <w:color w:val="000000"/>
        </w:rPr>
        <w:t xml:space="preserve">    </w:t>
      </w:r>
      <w:r>
        <w:rPr>
          <w:rFonts w:eastAsia="Calibri"/>
          <w:b/>
          <w:color w:val="000000"/>
          <w:lang w:val="en-US"/>
        </w:rPr>
        <w:t>private</w:t>
      </w:r>
      <w:r>
        <w:rPr>
          <w:rFonts w:eastAsia="Calibri"/>
          <w:color w:val="000000"/>
          <w:lang w:val="en-US"/>
        </w:rPr>
        <w:t xml:space="preserve"> </w:t>
      </w:r>
      <w:r>
        <w:rPr>
          <w:rFonts w:eastAsia="Calibri"/>
          <w:b/>
          <w:color w:val="000000"/>
          <w:lang w:val="en-US"/>
        </w:rPr>
        <w:t>final</w:t>
      </w:r>
      <w:r>
        <w:rPr>
          <w:rFonts w:eastAsia="Calibri"/>
          <w:color w:val="000000"/>
          <w:lang w:val="en-US"/>
        </w:rPr>
        <w:t xml:space="preserve"> TrafficSelector intercept = DefaultTrafficSelector.builder()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.matchEthType(Ethernet.</w:t>
      </w:r>
      <w:r>
        <w:rPr>
          <w:rFonts w:eastAsia="Calibri"/>
          <w:b/>
          <w:color w:val="000000"/>
          <w:lang w:val="en-US"/>
        </w:rPr>
        <w:t>TYPE_IPV4</w:t>
      </w:r>
      <w:r>
        <w:rPr>
          <w:rFonts w:eastAsia="Calibri"/>
          <w:color w:val="000000"/>
          <w:lang w:val="en-US"/>
        </w:rPr>
        <w:t>).matchIPProtocol(IPv4.</w:t>
      </w:r>
      <w:r>
        <w:rPr>
          <w:rFonts w:eastAsia="Calibri"/>
          <w:b/>
          <w:color w:val="000000"/>
          <w:lang w:val="en-US"/>
        </w:rPr>
        <w:t>PROTOCOL_ICMP</w:t>
      </w:r>
      <w:r>
        <w:rPr>
          <w:rFonts w:eastAsia="Calibri"/>
          <w:color w:val="000000"/>
          <w:lang w:val="en-US"/>
        </w:rPr>
        <w:t>).matchIcmpType(ICMP.</w:t>
      </w:r>
      <w:r>
        <w:rPr>
          <w:rFonts w:eastAsia="Calibri"/>
          <w:b/>
          <w:color w:val="000000"/>
          <w:lang w:val="en-US"/>
        </w:rPr>
        <w:t>TYPE_ECHO_REQUEST</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.build();</w:t>
      </w:r>
    </w:p>
    <w:p>
      <w:pPr>
        <w:pStyle w:val="Normal"/>
        <w:jc w:val="center"/>
        <w:rPr>
          <w:rFonts w:eastAsia="Calibri"/>
          <w:color w:val="000000"/>
        </w:rPr>
      </w:pPr>
      <w:r>
        <w:rPr>
          <w:rFonts w:eastAsia="Calibri"/>
          <w:color w:val="000000"/>
        </w:rPr>
      </w:r>
    </w:p>
    <w:p>
      <w:pPr>
        <w:pStyle w:val="Normal"/>
        <w:jc w:val="left"/>
        <w:rPr/>
      </w:pPr>
      <w:r>
        <w:rPr>
          <w:color w:val="000000"/>
        </w:rPr>
        <w:t>4.1.3 Procesando los paquetes</w:t>
      </w:r>
    </w:p>
    <w:p>
      <w:pPr>
        <w:pStyle w:val="Normal"/>
        <w:jc w:val="left"/>
        <w:rPr/>
      </w:pPr>
      <w:r>
        <w:rPr>
          <w:color w:val="000000"/>
        </w:rPr>
        <w:t xml:space="preserve">Una vez tenemos controlado que todos los ICMP van a llegar al controlador es momento de procesarlos. Para ello definimos una clase que implemente a </w:t>
      </w:r>
      <w:r>
        <w:rPr>
          <w:i/>
          <w:iCs/>
          <w:color w:val="000000"/>
        </w:rPr>
        <w:t xml:space="preserve">PacketProcessor </w:t>
      </w:r>
      <w:r>
        <w:rPr>
          <w:color w:val="000000"/>
        </w:rPr>
        <w:t>y comprobamos que de todos los paquetes que llegan al controlador cogemos solo los que nos interesan, esto se accediendo al paquete que se está procesando en cada momento. Para ello definimos el método que is</w:t>
      </w:r>
      <w:r>
        <w:rPr>
          <w:i/>
          <w:iCs/>
          <w:color w:val="000000"/>
        </w:rPr>
        <w:t>IcmpPing</w:t>
      </w:r>
      <w:r>
        <w:rPr>
          <w:color w:val="000000"/>
        </w:rPr>
        <w:t xml:space="preserve"> que tiene como argumento el paquete Ethernet procesado. Una vez realizada la comprobación se llama al método </w:t>
      </w:r>
      <w:r>
        <w:rPr>
          <w:i/>
          <w:iCs/>
          <w:color w:val="000000"/>
        </w:rPr>
        <w:t>processPing</w:t>
      </w:r>
      <w:r>
        <w:rPr>
          <w:color w:val="000000"/>
        </w:rPr>
        <w:t>. Este método obtiene la dirección MAC origen y destino del paquete procesado y accede a un hashMap definido previamente que contiene el número de pings realizados previamente entre esa correspondencia MAC origen-destino. Si el número de pings es menor que el máximo predefinido se realizan 2 operaciones:</w:t>
      </w:r>
    </w:p>
    <w:p>
      <w:pPr>
        <w:pStyle w:val="Normal"/>
        <w:numPr>
          <w:ilvl w:val="0"/>
          <w:numId w:val="5"/>
        </w:numPr>
        <w:jc w:val="left"/>
        <w:rPr/>
      </w:pPr>
      <w:r>
        <w:rPr>
          <w:color w:val="000000"/>
        </w:rPr>
        <w:t>Se aumenta en 1 el valor de pings enviados en el hashMap.</w:t>
      </w:r>
    </w:p>
    <w:p>
      <w:pPr>
        <w:pStyle w:val="Normal"/>
        <w:numPr>
          <w:ilvl w:val="0"/>
          <w:numId w:val="5"/>
        </w:numPr>
        <w:jc w:val="left"/>
        <w:rPr/>
      </w:pPr>
      <w:r>
        <w:rPr>
          <w:color w:val="000000"/>
        </w:rPr>
        <w:t xml:space="preserve">Se crea una tarea utilizando la clase </w:t>
      </w:r>
      <w:r>
        <w:rPr>
          <w:i/>
          <w:iCs/>
          <w:color w:val="000000"/>
        </w:rPr>
        <w:t>schedule</w:t>
      </w:r>
      <w:r>
        <w:rPr>
          <w:color w:val="000000"/>
        </w:rPr>
        <w:t xml:space="preserve"> programada para el tiempo de baneo máximo prefijado que quite del hashMap el ping enviado.</w:t>
      </w:r>
    </w:p>
    <w:p>
      <w:pPr>
        <w:pStyle w:val="Normal"/>
        <w:jc w:val="left"/>
        <w:rPr/>
      </w:pPr>
      <w:r>
        <w:rPr>
          <w:color w:val="000000"/>
        </w:rPr>
        <w:t>Por contra, si el número de pings es mayor que el máximo predefinido lo que se hace es bloquear ese paquete y llamar al método banPings.</w:t>
      </w:r>
    </w:p>
    <w:p>
      <w:pPr>
        <w:pStyle w:val="Normal"/>
        <w:jc w:val="left"/>
        <w:rPr/>
      </w:pPr>
      <w:r>
        <w:rPr>
          <w:color w:val="000000"/>
        </w:rPr>
        <w:t>Este método crea una regla en el controlador que este enviará al Open vSwitch que regula el tráfico. La parte de código correspondiente a esta parte se presenta a continuación:</w:t>
      </w:r>
    </w:p>
    <w:p>
      <w:pPr>
        <w:pStyle w:val="Normal"/>
        <w:jc w:val="center"/>
        <w:rPr>
          <w:rFonts w:eastAsia="Calibri"/>
          <w:color w:val="000000"/>
        </w:rPr>
      </w:pPr>
      <w:r>
        <w:rPr>
          <w:rFonts w:eastAsia="Calibri"/>
          <w:color w:val="000000"/>
        </w:rPr>
        <w:t xml:space="preserve">        </w:t>
      </w:r>
      <w:r>
        <w:rPr>
          <w:rFonts w:eastAsia="Calibri"/>
          <w:color w:val="000000"/>
        </w:rPr>
        <w:t>TrafficSelector selector = DefaultTrafficSelector.builder()</w:t>
      </w:r>
    </w:p>
    <w:p>
      <w:pPr>
        <w:pStyle w:val="Normal"/>
        <w:jc w:val="center"/>
        <w:rPr>
          <w:rFonts w:eastAsia="Calibri"/>
          <w:color w:val="000000"/>
        </w:rPr>
      </w:pPr>
      <w:r>
        <w:rPr>
          <w:rFonts w:eastAsia="Calibri"/>
          <w:color w:val="000000"/>
        </w:rPr>
        <w:t xml:space="preserve">                </w:t>
      </w:r>
      <w:r>
        <w:rPr>
          <w:rFonts w:eastAsia="Calibri"/>
          <w:color w:val="000000"/>
        </w:rPr>
        <w:t>.matchEthSrc(src).matchEthDst(dst).matchEthType(Ethernet.</w:t>
      </w:r>
      <w:r>
        <w:rPr>
          <w:rFonts w:eastAsia="Calibri"/>
          <w:b/>
          <w:color w:val="000000"/>
        </w:rPr>
        <w:t>TYPE_IPV4</w:t>
      </w:r>
      <w:r>
        <w:rPr>
          <w:rFonts w:eastAsia="Calibri"/>
          <w:color w:val="000000"/>
        </w:rPr>
        <w:t>).matchIPProtocol(IPv4.</w:t>
      </w:r>
      <w:r>
        <w:rPr>
          <w:rFonts w:eastAsia="Calibri"/>
          <w:b/>
          <w:color w:val="000000"/>
        </w:rPr>
        <w:t>PROTOCOL_ICMP</w:t>
      </w:r>
      <w:r>
        <w:rPr>
          <w:rFonts w:eastAsia="Calibri"/>
          <w:color w:val="000000"/>
        </w:rPr>
        <w:t>).matchIcmpType(ICMP.</w:t>
      </w:r>
      <w:r>
        <w:rPr>
          <w:rFonts w:eastAsia="Calibri"/>
          <w:b/>
          <w:color w:val="000000"/>
        </w:rPr>
        <w:t>TYPE_ECHO_REQUEST</w:t>
      </w:r>
      <w:r>
        <w:rPr>
          <w:rFonts w:eastAsia="Calibri"/>
          <w:color w:val="000000"/>
        </w:rPr>
        <w:t>).build();</w:t>
      </w:r>
    </w:p>
    <w:p>
      <w:pPr>
        <w:pStyle w:val="Normal"/>
        <w:jc w:val="center"/>
        <w:rPr>
          <w:rFonts w:eastAsia="Calibri"/>
          <w:color w:val="000000"/>
          <w:lang w:val="en-US"/>
        </w:rPr>
      </w:pPr>
      <w:r>
        <w:rPr>
          <w:rFonts w:eastAsia="Calibri"/>
          <w:color w:val="000000"/>
        </w:rPr>
        <w:t xml:space="preserve">        </w:t>
      </w:r>
      <w:r>
        <w:rPr>
          <w:rFonts w:eastAsia="Calibri"/>
          <w:color w:val="000000"/>
          <w:lang w:val="en-US"/>
        </w:rPr>
        <w:t>TrafficTreatment drop = DefaultTrafficTreatment.builder()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.drop().build();</w:t>
      </w:r>
    </w:p>
    <w:p>
      <w:pPr>
        <w:pStyle w:val="Normal"/>
        <w:jc w:val="center"/>
        <w:rPr>
          <w:rFonts w:eastAsia="Calibri"/>
          <w:color w:val="000000"/>
          <w:lang w:val="en-US"/>
        </w:rPr>
      </w:pPr>
      <w:r>
        <w:rPr>
          <w:rFonts w:eastAsia="Calibri"/>
          <w:color w:val="000000"/>
          <w:lang w:val="en-US"/>
        </w:rPr>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flowObjectiveService.forward(deviceId, DefaultForwardingObjective.builder()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.fromApp(appId)</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.withSelector(selector)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.withTreatment(drop)</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.withFlag(ForwardingObjective.Flag.</w:t>
      </w:r>
      <w:r>
        <w:rPr>
          <w:rFonts w:eastAsia="Calibri"/>
          <w:b/>
          <w:color w:val="000000"/>
          <w:lang w:val="en-US"/>
        </w:rPr>
        <w:t>VERSATILE</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.withPriority(</w:t>
      </w:r>
      <w:r>
        <w:rPr>
          <w:rFonts w:eastAsia="Calibri"/>
          <w:b/>
          <w:color w:val="000000"/>
          <w:lang w:val="en-US"/>
        </w:rPr>
        <w:t>DROP_PRIORITY</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.makeTemporary(</w:t>
      </w:r>
      <w:r>
        <w:rPr>
          <w:rFonts w:eastAsia="Calibri"/>
          <w:b/>
          <w:color w:val="000000"/>
        </w:rPr>
        <w:t>TIMEOUT_SEC</w:t>
      </w:r>
      <w:r>
        <w:rPr>
          <w:rFonts w:eastAsia="Calibri"/>
          <w:color w:val="000000"/>
        </w:rPr>
        <w:t>)</w:t>
      </w:r>
    </w:p>
    <w:p>
      <w:pPr>
        <w:pStyle w:val="Normal"/>
        <w:jc w:val="center"/>
        <w:rPr>
          <w:rFonts w:eastAsia="Calibri"/>
          <w:color w:val="000000"/>
        </w:rPr>
      </w:pPr>
      <w:r>
        <w:rPr>
          <w:rFonts w:eastAsia="Calibri"/>
          <w:color w:val="000000"/>
        </w:rPr>
        <w:t xml:space="preserve">                </w:t>
      </w:r>
      <w:r>
        <w:rPr>
          <w:rFonts w:eastAsia="Calibri"/>
          <w:color w:val="000000"/>
        </w:rPr>
        <w:t>.add());</w:t>
      </w:r>
    </w:p>
    <w:p>
      <w:pPr>
        <w:pStyle w:val="Normal"/>
        <w:jc w:val="center"/>
        <w:rPr>
          <w:rFonts w:eastAsia="Calibri"/>
          <w:color w:val="000000"/>
        </w:rPr>
      </w:pPr>
      <w:r>
        <w:rPr>
          <w:rFonts w:eastAsia="Calibri"/>
          <w:color w:val="000000"/>
        </w:rPr>
        <w:t xml:space="preserve">    </w:t>
      </w:r>
    </w:p>
    <w:p>
      <w:pPr>
        <w:pStyle w:val="Normal"/>
        <w:jc w:val="left"/>
        <w:rPr>
          <w:rFonts w:eastAsia="Calibri"/>
          <w:color w:val="000000"/>
        </w:rPr>
      </w:pPr>
      <w:r>
        <w:rPr>
          <w:rFonts w:eastAsia="Calibri"/>
          <w:color w:val="000000"/>
        </w:rPr>
        <w:t xml:space="preserve">Fundamentalmente una regla de flujo se compone de 2 elementos. </w:t>
      </w:r>
    </w:p>
    <w:p>
      <w:pPr>
        <w:pStyle w:val="Normal"/>
        <w:numPr>
          <w:ilvl w:val="0"/>
          <w:numId w:val="6"/>
        </w:numPr>
        <w:jc w:val="left"/>
        <w:rPr/>
      </w:pPr>
      <w:r>
        <w:rPr>
          <w:rFonts w:eastAsia="Calibri"/>
          <w:color w:val="000000"/>
        </w:rPr>
        <w:t>El selector de tráfico que en este caso lo que hace es coger todos los paquetes tipo ICMP REQUEST que vayan entre ese origen y destino, permitiendo de esta forma poder enviar el resto de tráfico (incluidos los ICMP REPLY que se puedan originar de otros pings)</w:t>
      </w:r>
    </w:p>
    <w:p>
      <w:pPr>
        <w:pStyle w:val="Normal"/>
        <w:numPr>
          <w:ilvl w:val="0"/>
          <w:numId w:val="6"/>
        </w:numPr>
        <w:jc w:val="left"/>
        <w:rPr/>
      </w:pPr>
      <w:r>
        <w:rPr>
          <w:rFonts w:eastAsia="Calibri"/>
          <w:color w:val="000000"/>
        </w:rPr>
        <w:t>El tratamiento a realizar para ese tráfico seleccionado previamente. En este caso se trata simplemente de descartarlo, pero otras acciones que pueden ocurrir son por ejemplo enviar el tráfico por otro puerto.</w:t>
      </w:r>
    </w:p>
    <w:p>
      <w:pPr>
        <w:pStyle w:val="Normal"/>
        <w:jc w:val="left"/>
        <w:rPr/>
      </w:pPr>
      <w:r>
        <w:rPr>
          <w:rFonts w:eastAsia="Calibri"/>
          <w:color w:val="000000"/>
        </w:rPr>
        <w:t>A mayores de estos 2 elementos seleccionamos la prioridad que tendrá la regla (que será superior al de un envío normal) y la temporalidad de la regla que vendrá predefinida previamente.</w:t>
      </w:r>
    </w:p>
    <w:p>
      <w:pPr>
        <w:pStyle w:val="Normal"/>
        <w:jc w:val="left"/>
        <w:rPr>
          <w:rFonts w:eastAsia="Calibri"/>
          <w:color w:val="000000"/>
        </w:rPr>
      </w:pPr>
      <w:r>
        <w:rPr>
          <w:rFonts w:eastAsia="Calibri"/>
          <w:color w:val="000000"/>
        </w:rPr>
      </w:r>
    </w:p>
    <w:p>
      <w:pPr>
        <w:pStyle w:val="Normal"/>
        <w:jc w:val="left"/>
        <w:rPr/>
      </w:pPr>
      <w:r>
        <w:rPr>
          <w:rFonts w:eastAsia="Calibri"/>
          <w:color w:val="000000"/>
        </w:rPr>
        <w:t>4.1.4 Escuchando los flujos</w:t>
      </w:r>
    </w:p>
    <w:p>
      <w:pPr>
        <w:pStyle w:val="Normal"/>
        <w:jc w:val="left"/>
        <w:rPr/>
      </w:pPr>
      <w:r>
        <w:rPr>
          <w:rFonts w:eastAsia="Calibri"/>
          <w:color w:val="000000"/>
        </w:rPr>
        <w:t xml:space="preserve">Una vez creamos la regla que sabemos que tiene una duración limitada creamos un </w:t>
      </w:r>
      <w:r>
        <w:rPr>
          <w:rFonts w:eastAsia="Calibri"/>
          <w:i/>
          <w:iCs/>
          <w:color w:val="000000"/>
        </w:rPr>
        <w:t>Listener</w:t>
      </w:r>
      <w:r>
        <w:rPr>
          <w:rFonts w:eastAsia="Calibri"/>
          <w:color w:val="000000"/>
        </w:rPr>
        <w:t xml:space="preserve"> cuya implementación se puede ver más abajo con el objetivo de que esté pendiente de cuando una regla es eliminada (porque ha pasado su tiempo de vida determinado) para, de esta forma, crear un mensaje en el </w:t>
      </w:r>
      <w:r>
        <w:rPr>
          <w:rFonts w:eastAsia="Calibri"/>
          <w:i/>
          <w:iCs/>
          <w:color w:val="000000"/>
        </w:rPr>
        <w:t>log</w:t>
      </w:r>
      <w:r>
        <w:rPr>
          <w:rFonts w:eastAsia="Calibri"/>
          <w:color w:val="000000"/>
        </w:rPr>
        <w:t xml:space="preserve"> que nos informe que el enlace entre los 2 hosts baneados vuelve a estar disponible para mandar otra vez pings.</w:t>
      </w:r>
    </w:p>
    <w:p>
      <w:pPr>
        <w:pStyle w:val="Normal"/>
        <w:jc w:val="left"/>
        <w:rPr>
          <w:rFonts w:eastAsia="Calibri"/>
          <w:color w:val="000000"/>
        </w:rPr>
      </w:pPr>
      <w:r>
        <w:rPr>
          <w:rFonts w:eastAsia="Calibri"/>
          <w:color w:val="000000"/>
        </w:rPr>
      </w:r>
    </w:p>
    <w:p>
      <w:pPr>
        <w:pStyle w:val="Normal"/>
        <w:jc w:val="center"/>
        <w:rPr>
          <w:rFonts w:eastAsia="Calibri"/>
          <w:color w:val="000000"/>
        </w:rPr>
      </w:pPr>
      <w:r>
        <w:rPr>
          <w:rFonts w:eastAsia="Calibri"/>
          <w:color w:val="000000"/>
        </w:rPr>
        <w:t xml:space="preserve">        </w:t>
      </w:r>
      <w:r>
        <w:rPr>
          <w:rFonts w:eastAsia="Calibri"/>
          <w:color w:val="000000"/>
        </w:rPr>
        <w:t>flowRuleService.addListener(flowListener);</w:t>
      </w:r>
    </w:p>
    <w:p>
      <w:pPr>
        <w:pStyle w:val="Normal"/>
        <w:jc w:val="left"/>
        <w:rPr>
          <w:rFonts w:eastAsia="Calibri"/>
          <w:color w:val="000000"/>
        </w:rPr>
      </w:pPr>
      <w:r>
        <w:rPr>
          <w:rFonts w:eastAsia="Calibri"/>
          <w:color w:val="000000"/>
        </w:rPr>
      </w:r>
    </w:p>
    <w:p>
      <w:pPr>
        <w:pStyle w:val="Normal"/>
        <w:jc w:val="left"/>
        <w:rPr>
          <w:color w:val="000000"/>
        </w:rPr>
      </w:pPr>
      <w:r>
        <w:rPr>
          <w:color w:val="000000"/>
        </w:rPr>
        <w:t>4.1.5 Parámetros configurables</w:t>
      </w:r>
    </w:p>
    <w:p>
      <w:pPr>
        <w:pStyle w:val="Normal"/>
        <w:jc w:val="left"/>
        <w:rPr>
          <w:color w:val="000000"/>
        </w:rPr>
      </w:pPr>
      <w:r>
        <w:rPr>
          <w:color w:val="000000"/>
        </w:rPr>
        <w:t xml:space="preserve">Finalmente dentro de esta aplicación se han creado 2 parámetros configurables mediante la CLI de onos para evitar tener que modificar el código en caso de querer variar su valor. En concreto los parámetros configurables son el número máximo de pings que permitiremos entre 2 hosts y el tiempo que mantendremos el enlace baneado para el envío de mas pings. Los valores por defecto se pueden encontrar en el fichero </w:t>
      </w:r>
      <w:r>
        <w:rPr>
          <w:i/>
          <w:iCs/>
          <w:color w:val="000000"/>
        </w:rPr>
        <w:t xml:space="preserve">OsgiPropertyConstants.java </w:t>
      </w:r>
      <w:r>
        <w:rPr>
          <w:color w:val="000000"/>
        </w:rPr>
        <w:t>y son 7 pings como máximo y 60 segundos de baneo.</w:t>
      </w:r>
    </w:p>
    <w:p>
      <w:pPr>
        <w:pStyle w:val="Normal"/>
        <w:jc w:val="left"/>
        <w:rPr>
          <w:color w:val="000000"/>
        </w:rPr>
      </w:pPr>
      <w:r>
        <w:rPr>
          <w:color w:val="000000"/>
        </w:rPr>
        <w:t>La forma de declarar parámetros configurables es así:</w:t>
      </w:r>
    </w:p>
    <w:p>
      <w:pPr>
        <w:pStyle w:val="Normal"/>
        <w:jc w:val="center"/>
        <w:rPr>
          <w:rFonts w:eastAsia="Calibri"/>
          <w:color w:val="000000"/>
          <w:lang w:val="en-US"/>
        </w:rPr>
      </w:pPr>
      <w:r>
        <w:rPr>
          <w:rFonts w:eastAsia="Calibri"/>
          <w:color w:val="000000"/>
          <w:lang w:val="en-US"/>
        </w:rPr>
        <w:t>@Component(</w:t>
      </w:r>
    </w:p>
    <w:p>
      <w:pPr>
        <w:pStyle w:val="Normal"/>
        <w:jc w:val="center"/>
        <w:rPr>
          <w:rFonts w:eastAsia="Calibri"/>
          <w:color w:val="000000"/>
          <w:lang w:val="en-US"/>
        </w:rPr>
      </w:pPr>
      <w:r>
        <w:rPr>
          <w:rFonts w:eastAsia="Calibri"/>
          <w:color w:val="000000"/>
          <w:lang w:val="en-US"/>
        </w:rPr>
        <w:tab/>
        <w:t xml:space="preserve">    immediate = </w:t>
      </w:r>
      <w:r>
        <w:rPr>
          <w:rFonts w:eastAsia="Calibri"/>
          <w:b/>
          <w:color w:val="000000"/>
          <w:lang w:val="en-US"/>
        </w:rPr>
        <w:t>true</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service = AppComponent.</w:t>
      </w:r>
      <w:r>
        <w:rPr>
          <w:rFonts w:eastAsia="Calibri"/>
          <w:b/>
          <w:color w:val="000000"/>
          <w:lang w:val="en-US"/>
        </w:rPr>
        <w:t>class</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property = {</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MAX_PINGS</w:t>
      </w:r>
      <w:r>
        <w:rPr>
          <w:rFonts w:eastAsia="Calibri"/>
          <w:color w:val="000000"/>
          <w:lang w:val="en-US"/>
        </w:rPr>
        <w:t xml:space="preserve"> + ":Integer=" + </w:t>
      </w:r>
      <w:r>
        <w:rPr>
          <w:rFonts w:eastAsia="Calibri"/>
          <w:b/>
          <w:color w:val="000000"/>
          <w:lang w:val="en-US"/>
        </w:rPr>
        <w:t>MAX_PINGS_DEFAULT</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TIME_BAN</w:t>
      </w:r>
      <w:r>
        <w:rPr>
          <w:rFonts w:eastAsia="Calibri"/>
          <w:color w:val="000000"/>
          <w:lang w:val="en-US"/>
        </w:rPr>
        <w:t xml:space="preserve"> + ":Integer=" + </w:t>
      </w:r>
      <w:r>
        <w:rPr>
          <w:rFonts w:eastAsia="Calibri"/>
          <w:b/>
          <w:color w:val="000000"/>
          <w:lang w:val="en-US"/>
        </w:rPr>
        <w:t>TIME_BAN_DEFAULT</w:t>
      </w:r>
      <w:r>
        <w:rPr>
          <w:rFonts w:eastAsia="Calibri"/>
          <w:color w:val="000000"/>
          <w:lang w:val="en-US"/>
        </w:rPr>
        <w:t>,</w:t>
      </w:r>
    </w:p>
    <w:p>
      <w:pPr>
        <w:pStyle w:val="Normal"/>
        <w:jc w:val="center"/>
        <w:rPr>
          <w:rFonts w:eastAsia="Calibri"/>
          <w:color w:val="000000"/>
        </w:rPr>
      </w:pPr>
      <w:r>
        <w:rPr>
          <w:rFonts w:eastAsia="Calibri"/>
          <w:color w:val="000000"/>
          <w:lang w:val="en-US"/>
        </w:rPr>
        <w:tab/>
        <w:t xml:space="preserve">    </w:t>
      </w:r>
      <w:r>
        <w:rPr>
          <w:rFonts w:eastAsia="Calibri"/>
          <w:color w:val="000000"/>
        </w:rPr>
        <w:t>}</w:t>
      </w:r>
    </w:p>
    <w:p>
      <w:pPr>
        <w:pStyle w:val="Normal"/>
        <w:jc w:val="center"/>
        <w:rPr>
          <w:rFonts w:eastAsia="Calibri"/>
          <w:color w:val="000000"/>
        </w:rPr>
      </w:pPr>
      <w:r>
        <w:rPr>
          <w:rFonts w:eastAsia="Calibri"/>
          <w:color w:val="000000"/>
        </w:rPr>
        <w:tab/>
        <w:t>)</w:t>
      </w:r>
    </w:p>
    <w:p>
      <w:pPr>
        <w:pStyle w:val="Normal"/>
        <w:jc w:val="left"/>
        <w:rPr>
          <w:rFonts w:eastAsia="Calibri"/>
          <w:color w:val="000000"/>
        </w:rPr>
      </w:pPr>
      <w:r>
        <w:rPr>
          <w:rFonts w:eastAsia="Calibri"/>
          <w:color w:val="000000"/>
        </w:rPr>
        <w:t>Resaltando que el servicio que hemos de declarar es cfgService</w:t>
      </w:r>
    </w:p>
    <w:p>
      <w:pPr>
        <w:pStyle w:val="Normal"/>
        <w:jc w:val="left"/>
        <w:rPr>
          <w:rFonts w:eastAsia="Calibri"/>
          <w:color w:val="000000"/>
        </w:rPr>
      </w:pPr>
      <w:r>
        <w:rPr>
          <w:rFonts w:eastAsia="Calibri"/>
          <w:color w:val="000000"/>
        </w:rPr>
        <w:t>Cuando hayamos declarado los parametros declaramos un método modified cuya implementación puede verse en el código que se ocupa de actualizar el valor de los parámetros una vez los hayamos cambiado.</w:t>
      </w:r>
    </w:p>
    <w:p>
      <w:pPr>
        <w:pStyle w:val="Normal"/>
        <w:jc w:val="left"/>
        <w:rPr>
          <w:rFonts w:eastAsia="Calibri"/>
          <w:color w:val="000000"/>
        </w:rPr>
      </w:pPr>
      <w:r>
        <w:rPr>
          <w:rFonts w:eastAsia="Calibri"/>
          <w:color w:val="000000"/>
        </w:rPr>
        <w:t>Para poder ver los parámetros que tiene una aplicación concreta y modificarlos es necesario ir a la CLI de ONOS. Los comandos fundamentales son:</w:t>
      </w:r>
    </w:p>
    <w:p>
      <w:pPr>
        <w:pStyle w:val="Normal"/>
        <w:numPr>
          <w:ilvl w:val="0"/>
          <w:numId w:val="8"/>
        </w:numPr>
        <w:jc w:val="left"/>
        <w:rPr>
          <w:rFonts w:eastAsia="Calibri"/>
          <w:color w:val="000000"/>
        </w:rPr>
      </w:pPr>
      <w:r>
        <w:rPr>
          <w:rFonts w:eastAsia="Calibri"/>
          <w:color w:val="000000"/>
        </w:rPr>
        <w:t>cfg: Lista todos los nombres de las clases que tienen parámetros configurables</w:t>
      </w:r>
    </w:p>
    <w:p>
      <w:pPr>
        <w:pStyle w:val="Normal"/>
        <w:numPr>
          <w:ilvl w:val="0"/>
          <w:numId w:val="8"/>
        </w:numPr>
        <w:jc w:val="left"/>
        <w:rPr>
          <w:rFonts w:eastAsia="Calibri"/>
          <w:color w:val="000000"/>
        </w:rPr>
      </w:pPr>
      <w:r>
        <w:rPr>
          <w:rFonts w:eastAsia="Calibri"/>
          <w:color w:val="000000"/>
        </w:rPr>
        <w:t>cfg get componentClass: Lista todas las propiedades de la clase especificada</w:t>
      </w:r>
    </w:p>
    <w:p>
      <w:pPr>
        <w:pStyle w:val="Normal"/>
        <w:numPr>
          <w:ilvl w:val="0"/>
          <w:numId w:val="7"/>
        </w:numPr>
        <w:jc w:val="left"/>
        <w:rPr>
          <w:rFonts w:eastAsia="Calibri"/>
          <w:color w:val="000000"/>
        </w:rPr>
      </w:pPr>
      <w:r>
        <w:rPr>
          <w:rStyle w:val="Emphasis"/>
          <w:rFonts w:eastAsia="Calibri"/>
          <w:i w:val="false"/>
          <w:iCs w:val="false"/>
          <w:color w:val="000000"/>
        </w:rPr>
        <w:t xml:space="preserve">cfg </w:t>
      </w:r>
      <w:r>
        <w:rPr>
          <w:rFonts w:eastAsia="Calibri"/>
          <w:color w:val="000000"/>
        </w:rPr>
        <w:t>get componentClass name: Lista el valor de la propiedad especificada</w:t>
      </w:r>
    </w:p>
    <w:p>
      <w:pPr>
        <w:pStyle w:val="Normal"/>
        <w:numPr>
          <w:ilvl w:val="0"/>
          <w:numId w:val="7"/>
        </w:numPr>
        <w:jc w:val="left"/>
        <w:rPr/>
      </w:pPr>
      <w:r>
        <w:rPr>
          <w:rFonts w:eastAsia="Calibri"/>
          <w:color w:val="000000"/>
        </w:rPr>
        <w:t>cfg set componentClass name value: Modifica el valor de la propiedad especificada</w:t>
      </w:r>
    </w:p>
    <w:p>
      <w:pPr>
        <w:pStyle w:val="Normal"/>
        <w:numPr>
          <w:ilvl w:val="0"/>
          <w:numId w:val="7"/>
        </w:numPr>
        <w:jc w:val="left"/>
        <w:rPr/>
      </w:pPr>
      <w:r>
        <w:rPr>
          <w:rFonts w:eastAsia="Calibri"/>
          <w:color w:val="000000"/>
        </w:rPr>
        <w:t>cfg set componentClass name: Reestablece el valor de la propiedad especificada a su valor por defecto</w:t>
      </w:r>
    </w:p>
    <w:p>
      <w:pPr>
        <w:pStyle w:val="Normal"/>
        <w:spacing w:before="150" w:after="0"/>
        <w:rPr/>
      </w:pPr>
      <w:r>
        <w:rPr>
          <w:rFonts w:eastAsia="Calibri"/>
          <w:color w:val="CE181E"/>
        </w:rPr>
        <w:t>PONER CAPTURA DE LA ALPINEMODIFICADA CON ESTOS COMANDOS PARA QUE QUEDE MAS CLARO</w:t>
      </w:r>
    </w:p>
    <w:p>
      <w:pPr>
        <w:pStyle w:val="Normal"/>
        <w:spacing w:before="150" w:after="0"/>
        <w:rPr>
          <w:rFonts w:eastAsia="Calibri"/>
          <w:color w:val="CE181E"/>
        </w:rPr>
      </w:pPr>
      <w:r>
        <w:rPr>
          <w:rFonts w:eastAsia="Calibri"/>
          <w:color w:val="CE181E"/>
        </w:rPr>
      </w:r>
    </w:p>
    <w:p>
      <w:pPr>
        <w:pStyle w:val="Normal"/>
        <w:spacing w:before="150" w:after="0"/>
        <w:rPr>
          <w:rFonts w:eastAsia="Calibri"/>
          <w:color w:val="000000"/>
        </w:rPr>
      </w:pPr>
      <w:r>
        <w:rPr>
          <w:rFonts w:eastAsia="Calibri"/>
          <w:color w:val="000000"/>
        </w:rPr>
        <w:t>4.1.6 Banco de pruebas</w:t>
      </w:r>
    </w:p>
    <w:p>
      <w:pPr>
        <w:pStyle w:val="Normal"/>
        <w:spacing w:before="150" w:after="0"/>
        <w:rPr>
          <w:rFonts w:eastAsia="Calibri"/>
          <w:color w:val="000000"/>
        </w:rPr>
      </w:pPr>
      <w:r>
        <w:rPr>
          <w:rFonts w:eastAsia="Calibri"/>
          <w:color w:val="000000"/>
        </w:rPr>
        <w:t>En este apartado se van a realizar diferentes pruebas para comprobar el funcionamiento de la aplicación, asi como incluir diversas capturas que permitan clarificar el funcionamiento de la misma.</w:t>
      </w:r>
    </w:p>
    <w:p>
      <w:pPr>
        <w:pStyle w:val="Normal"/>
        <w:spacing w:before="150" w:after="0"/>
        <w:rPr>
          <w:rFonts w:eastAsia="Calibri"/>
          <w:color w:val="000000"/>
        </w:rPr>
      </w:pPr>
      <w:r>
        <w:rPr>
          <w:rFonts w:eastAsia="Calibri"/>
          <w:color w:val="000000"/>
        </w:rPr>
        <w:t xml:space="preserve">En primer lugar, nos conectamos mediante ssh al controlador ONOS desde el host </w:t>
      </w:r>
      <w:r>
        <w:rPr>
          <w:rFonts w:eastAsia="Calibri"/>
          <w:i/>
          <w:iCs/>
          <w:color w:val="000000"/>
        </w:rPr>
        <w:t>alpinemodificada</w:t>
      </w:r>
    </w:p>
    <w:p>
      <w:pPr>
        <w:pStyle w:val="Normal"/>
        <w:spacing w:before="150" w:after="0"/>
        <w:rPr>
          <w:i/>
          <w:i/>
          <w:iCs/>
        </w:rPr>
      </w:pPr>
      <w:r>
        <w:rPr>
          <w:i/>
          <w:iCs/>
        </w:rPr>
        <w:drawing>
          <wp:anchor behindDoc="0" distT="0" distB="0" distL="0" distR="0" simplePos="0" locked="0" layoutInCell="1" allowOverlap="1" relativeHeight="26">
            <wp:simplePos x="0" y="0"/>
            <wp:positionH relativeFrom="column">
              <wp:posOffset>152400</wp:posOffset>
            </wp:positionH>
            <wp:positionV relativeFrom="paragraph">
              <wp:posOffset>85725</wp:posOffset>
            </wp:positionV>
            <wp:extent cx="5400040" cy="3035935"/>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3"/>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A continuación, activamos las aplicaciones necesarias y comprobamos en el controlador que se han activado correctamente: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Tal y como se puede ver se muestra el mensaje informativo de que la aplicación se ha activado correctamente, así como el valor de los parámetros configurables que tiene la aplicación. En este caso se observa como el número máximo de pings permitidos son 7 y que, en caso de superarlo, el tiempo de baneo es de 60 segundos.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4.6.1.1 Envio de pings entre 2 hosts</w:t>
      </w:r>
    </w:p>
    <w:p>
      <w:pPr>
        <w:pStyle w:val="Normal"/>
        <w:spacing w:before="150" w:after="0"/>
        <w:rPr/>
      </w:pPr>
      <w:r>
        <w:rPr>
          <w:rFonts w:eastAsia="Calibri"/>
          <w:color w:val="000000"/>
        </w:rPr>
        <w:t xml:space="preserve">Como primera prueba, vamos a realizar </w:t>
      </w:r>
      <w:r>
        <w:rPr>
          <w:rFonts w:eastAsia="Calibri"/>
          <w:i/>
          <w:iCs/>
          <w:color w:val="000000"/>
        </w:rPr>
        <w:t xml:space="preserve">pings </w:t>
      </w:r>
      <w:r>
        <w:rPr>
          <w:rFonts w:eastAsia="Calibri"/>
          <w:color w:val="000000"/>
        </w:rPr>
        <w:t>entre 2 hosts cualesquiera de nuestra red, por ejemplo enviaremos desde la máquina Alpine-1 a la máquina Alpine-4 y comprobaremos si una vez superado el umbral se realiza el baneo.</w:t>
      </w:r>
    </w:p>
    <w:p>
      <w:pPr>
        <w:pStyle w:val="Normal"/>
        <w:spacing w:before="150" w:after="0"/>
        <w:rPr/>
      </w:pPr>
      <w:r>
        <w:rPr>
          <w:rFonts w:eastAsia="Calibri"/>
          <w:color w:val="000000"/>
        </w:rPr>
        <w:t>Para ello enviamos 10 pings tal y como se puede ver en la Ilustración</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3">
            <wp:simplePos x="0" y="0"/>
            <wp:positionH relativeFrom="column">
              <wp:posOffset>47625</wp:posOffset>
            </wp:positionH>
            <wp:positionV relativeFrom="paragraph">
              <wp:posOffset>-334645</wp:posOffset>
            </wp:positionV>
            <wp:extent cx="5400040" cy="3035935"/>
            <wp:effectExtent l="0" t="0" r="0" b="0"/>
            <wp:wrapSquare wrapText="largest"/>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34"/>
                    <a:stretch>
                      <a:fillRect/>
                    </a:stretch>
                  </pic:blipFill>
                  <pic:spPr bwMode="auto">
                    <a:xfrm>
                      <a:off x="0" y="0"/>
                      <a:ext cx="5400040" cy="3035935"/>
                    </a:xfrm>
                    <a:prstGeom prst="rect">
                      <a:avLst/>
                    </a:prstGeom>
                  </pic:spPr>
                </pic:pic>
              </a:graphicData>
            </a:graphic>
          </wp:anchor>
        </w:drawing>
      </w:r>
    </w:p>
    <w:p>
      <w:pPr>
        <w:pStyle w:val="Normal"/>
        <w:spacing w:before="150" w:after="0"/>
        <w:rPr/>
      </w:pPr>
      <w:r>
        <w:rPr>
          <w:rFonts w:eastAsia="Calibri"/>
          <w:color w:val="000000"/>
        </w:rPr>
        <w:t>Ejecutamos el comando:</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00040" cy="3035935"/>
            <wp:effectExtent l="0" t="0" r="0" b="0"/>
            <wp:wrapSquare wrapText="largest"/>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35"/>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Vemos como efectivamente, de los 10 pings que hemos enviado 7 han llegado a su destino, mientras que los otros 3 han sido bloqueados por el controlador. Si vamos a la ventana del controlador podemos comprobarlo</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00040" cy="3035935"/>
            <wp:effectExtent l="0" t="0" r="0" b="0"/>
            <wp:wrapSquare wrapText="largest"/>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36"/>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 xml:space="preserve">Vemos como se notifica la llegade de los pings desde el Alpine-1 al Alpine-4. En el momento en el que se supera el umbral máximo permitido se notifica con un </w:t>
      </w:r>
      <w:r>
        <w:rPr>
          <w:rFonts w:eastAsia="Calibri"/>
          <w:i/>
          <w:iCs/>
          <w:color w:val="000000"/>
        </w:rPr>
        <w:t xml:space="preserve">warning </w:t>
      </w:r>
      <w:r>
        <w:rPr>
          <w:rFonts w:eastAsia="Calibri"/>
          <w:color w:val="000000"/>
        </w:rPr>
        <w:t xml:space="preserve">por cada </w:t>
      </w:r>
      <w:r>
        <w:rPr>
          <w:rFonts w:eastAsia="Calibri"/>
          <w:i/>
          <w:iCs/>
          <w:color w:val="000000"/>
        </w:rPr>
        <w:t>ping</w:t>
      </w:r>
      <w:r>
        <w:rPr>
          <w:rFonts w:eastAsia="Calibri"/>
          <w:color w:val="000000"/>
        </w:rPr>
        <w:t xml:space="preserve"> de más que llega. En este caso aparece el mensaje 3 veces.</w:t>
      </w:r>
    </w:p>
    <w:p>
      <w:pPr>
        <w:pStyle w:val="Normal"/>
        <w:spacing w:before="150" w:after="0"/>
        <w:rPr/>
      </w:pPr>
      <w:r>
        <w:rPr>
          <w:rFonts w:eastAsia="Calibri"/>
          <w:color w:val="000000"/>
        </w:rPr>
        <w:t>Tambien se observa que 1 minuto después se notifica que el enlace ha sido reestablecido permitiendo de nuevo el envío de los 7 pings.</w:t>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 xml:space="preserve">Finalmente comprobamos que el controlador ha instalado los flujos en el open Vswitch. Para ello vamos a la máquina </w:t>
      </w:r>
      <w:r>
        <w:rPr>
          <w:rFonts w:eastAsia="Calibri"/>
          <w:i/>
          <w:iCs/>
          <w:color w:val="000000"/>
        </w:rPr>
        <w:t xml:space="preserve">alpinemodificada </w:t>
      </w:r>
      <w:r>
        <w:rPr>
          <w:rFonts w:eastAsia="Calibri"/>
          <w:color w:val="000000"/>
        </w:rPr>
        <w:t xml:space="preserve">y ejecutamos el comando </w:t>
      </w:r>
      <w:r>
        <w:rPr>
          <w:rFonts w:eastAsia="Calibri"/>
          <w:i/>
          <w:iCs/>
          <w:color w:val="000000"/>
        </w:rPr>
        <w:t xml:space="preserve">flows </w:t>
      </w:r>
      <w:r>
        <w:rPr>
          <w:rFonts w:eastAsia="Calibri"/>
          <w:color w:val="000000"/>
        </w:rPr>
        <w:t>en 2 momentos, cuando se ha activado la aplicación y cuando se ha baneado el enlace: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00040" cy="3035935"/>
            <wp:effectExtent l="0" t="0" r="0" b="0"/>
            <wp:wrapSquare wrapText="largest"/>
            <wp:docPr id="3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
                    <pic:cNvPicPr>
                      <a:picLocks noChangeAspect="1" noChangeArrowheads="1"/>
                    </pic:cNvPicPr>
                  </pic:nvPicPr>
                  <pic:blipFill>
                    <a:blip r:embed="rId37"/>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7">
            <wp:simplePos x="0" y="0"/>
            <wp:positionH relativeFrom="column">
              <wp:posOffset>-28575</wp:posOffset>
            </wp:positionH>
            <wp:positionV relativeFrom="paragraph">
              <wp:posOffset>163830</wp:posOffset>
            </wp:positionV>
            <wp:extent cx="5400040" cy="3035935"/>
            <wp:effectExtent l="0" t="0" r="0" b="0"/>
            <wp:wrapSquare wrapText="largest"/>
            <wp:docPr id="3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descr=""/>
                    <pic:cNvPicPr>
                      <a:picLocks noChangeAspect="1" noChangeArrowheads="1"/>
                    </pic:cNvPicPr>
                  </pic:nvPicPr>
                  <pic:blipFill>
                    <a:blip r:embed="rId38"/>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CE181E"/>
        </w:rPr>
        <w:t>EXPLICAR DIFERENCIAS ENTRE LAS 2 CAPTURAS  (CUANDO LAS RECORTE QUE NO VEO QUE PONE JAJA)</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4.1.6.2 Enviando pings entre 2 parejas de hosts</w:t>
      </w:r>
    </w:p>
    <w:p>
      <w:pPr>
        <w:pStyle w:val="Normal"/>
        <w:spacing w:before="150" w:after="0"/>
        <w:rPr>
          <w:rFonts w:eastAsia="Calibri"/>
          <w:color w:val="000000"/>
        </w:rPr>
      </w:pPr>
      <w:r>
        <w:rPr>
          <w:rFonts w:eastAsia="Calibri"/>
          <w:color w:val="000000"/>
        </w:rPr>
        <w:t>El objetivo de esta prueba es comprobar que aunque se manden pings entre varios pares de hosts solo se cuentan para el baneo aquellos que coinciden en MAC origen y destino en vez de contar los pings totales que circulan por la red.</w:t>
      </w:r>
    </w:p>
    <w:p>
      <w:pPr>
        <w:pStyle w:val="Normal"/>
        <w:spacing w:before="150" w:after="0"/>
        <w:rPr>
          <w:rFonts w:eastAsia="Calibri"/>
          <w:color w:val="000000"/>
        </w:rPr>
      </w:pPr>
      <w:r>
        <w:drawing>
          <wp:anchor behindDoc="0" distT="0" distB="0" distL="0" distR="0" simplePos="0" locked="0" layoutInCell="1" allowOverlap="1" relativeHeight="29">
            <wp:simplePos x="0" y="0"/>
            <wp:positionH relativeFrom="column">
              <wp:posOffset>0</wp:posOffset>
            </wp:positionH>
            <wp:positionV relativeFrom="paragraph">
              <wp:posOffset>955675</wp:posOffset>
            </wp:positionV>
            <wp:extent cx="5400040" cy="3035935"/>
            <wp:effectExtent l="0" t="0" r="0" b="0"/>
            <wp:wrapSquare wrapText="largest"/>
            <wp:docPr id="3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 descr=""/>
                    <pic:cNvPicPr>
                      <a:picLocks noChangeAspect="1" noChangeArrowheads="1"/>
                    </pic:cNvPicPr>
                  </pic:nvPicPr>
                  <pic:blipFill>
                    <a:blip r:embed="rId39"/>
                    <a:stretch>
                      <a:fillRect/>
                    </a:stretch>
                  </pic:blipFill>
                  <pic:spPr bwMode="auto">
                    <a:xfrm>
                      <a:off x="0" y="0"/>
                      <a:ext cx="5400040" cy="3035935"/>
                    </a:xfrm>
                    <a:prstGeom prst="rect">
                      <a:avLst/>
                    </a:prstGeom>
                  </pic:spPr>
                </pic:pic>
              </a:graphicData>
            </a:graphic>
          </wp:anchor>
        </w:drawing>
      </w:r>
      <w:r>
        <w:rPr>
          <w:rFonts w:eastAsia="Calibri"/>
          <w:color w:val="000000"/>
        </w:rPr>
        <w:t>P</w:t>
      </w:r>
      <w:r>
        <w:rPr>
          <w:rFonts w:eastAsia="Calibri"/>
          <w:color w:val="000000"/>
        </w:rPr>
        <w:t>or tanto, enviamos 2 pings entre 2 pares de hosts diferente, por ejemplo enviamos 10 pings entre la Alpine-1 y la Alpine-4 y otros 10 pings simultáneamente entre la máquina Alpine-2 y la máquina Alpine-3</w:t>
      </w:r>
    </w:p>
    <w:p>
      <w:pPr>
        <w:pStyle w:val="Normal"/>
        <w:spacing w:before="150" w:after="0"/>
        <w:rPr/>
      </w:pPr>
      <w:r>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 xml:space="preserve">Se observa como se permite el envío de 7 pings por cada pares de hosts, mientras que los otros 6 (3 por cada par) han sido baneados. </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4.1.6.3 Enviando pings desde 2 hosts a un tercero</w:t>
      </w:r>
    </w:p>
    <w:p>
      <w:pPr>
        <w:pStyle w:val="Normal"/>
        <w:spacing w:before="150" w:after="0"/>
        <w:rPr>
          <w:rFonts w:eastAsia="Calibri"/>
          <w:color w:val="000000"/>
        </w:rPr>
      </w:pPr>
      <w:r>
        <w:rPr>
          <w:rFonts w:eastAsia="Calibri"/>
          <w:color w:val="000000"/>
        </w:rPr>
        <w:t>En este caso el objetivo será enviar 10 pings desde 2 hosts a otro, por ejemplo desde Alpine-1 y Alpine-2 a Alpine-3, con la finalidad de  comprobar si el baneo se realiza a los 7 pings de cada host, o se realiza la suma de ambos.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0">
            <wp:simplePos x="0" y="0"/>
            <wp:positionH relativeFrom="column">
              <wp:posOffset>114300</wp:posOffset>
            </wp:positionH>
            <wp:positionV relativeFrom="paragraph">
              <wp:posOffset>-439420</wp:posOffset>
            </wp:positionV>
            <wp:extent cx="5400040" cy="3035935"/>
            <wp:effectExtent l="0" t="0" r="0" b="0"/>
            <wp:wrapSquare wrapText="largest"/>
            <wp:docPr id="3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 descr=""/>
                    <pic:cNvPicPr>
                      <a:picLocks noChangeAspect="1" noChangeArrowheads="1"/>
                    </pic:cNvPicPr>
                  </pic:nvPicPr>
                  <pic:blipFill>
                    <a:blip r:embed="rId40"/>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t>Como vemos, y tal como era de esperar, funciona correctamente el hecho de que el baneo se ha producido en función del par MAC origen-destino, por tanto, se permite que otras correspondencias si puedan interactuar.</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Asimismo, vemos como transcurrido el tiempo de baneo se desbloquean los 2 enlaces baneados.</w:t>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00040" cy="3035935"/>
            <wp:effectExtent l="0" t="0" r="0" b="0"/>
            <wp:wrapSquare wrapText="largest"/>
            <wp:docPr id="3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
                    <pic:cNvPicPr>
                      <a:picLocks noChangeAspect="1" noChangeArrowheads="1"/>
                    </pic:cNvPicPr>
                  </pic:nvPicPr>
                  <pic:blipFill>
                    <a:blip r:embed="rId41"/>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4.1.6.4 Modificando los parámetros configurables</w:t>
      </w:r>
    </w:p>
    <w:p>
      <w:pPr>
        <w:pStyle w:val="Normal"/>
        <w:spacing w:before="150" w:after="0"/>
        <w:rPr>
          <w:rFonts w:eastAsia="Calibri"/>
          <w:color w:val="000000"/>
        </w:rPr>
      </w:pPr>
      <w:r>
        <w:rPr>
          <w:rFonts w:eastAsia="Calibri"/>
          <w:color w:val="000000"/>
        </w:rPr>
        <w:t>En esta última prueba se va a comprobar el funcionamiento de los parámetros configurables, que se recuerda que son el número de pings máximos permitidos, cuya variable se denomina MAX_PINGS, y el tiempo que permanece el enlace baneado, cuya variable se llama TIME_BAN</w:t>
      </w:r>
    </w:p>
    <w:p>
      <w:pPr>
        <w:pStyle w:val="Normal"/>
        <w:spacing w:before="150" w:after="0"/>
        <w:rPr>
          <w:rFonts w:eastAsia="Calibri"/>
          <w:color w:val="000000"/>
        </w:rPr>
      </w:pPr>
      <w:r>
        <w:rPr>
          <w:rFonts w:eastAsia="Calibri"/>
          <w:color w:val="000000"/>
        </w:rPr>
        <w:t>Por ejemplo, tal y como se ve en la Ilustración se ve que los parámetros nuevos van a ser permitir únicamente 3 pings y que el tiempo de baneo pase a ser de 20 segundos.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00040" cy="3035935"/>
            <wp:effectExtent l="0" t="0" r="0" b="0"/>
            <wp:wrapSquare wrapText="largest"/>
            <wp:docPr id="3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descr=""/>
                    <pic:cNvPicPr>
                      <a:picLocks noChangeAspect="1" noChangeArrowheads="1"/>
                    </pic:cNvPicPr>
                  </pic:nvPicPr>
                  <pic:blipFill>
                    <a:blip r:embed="rId42"/>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Si vemos el controlador, comprobamos que, efectivamente, se han producido correctamente los cambios.</w:t>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3">
            <wp:simplePos x="0" y="0"/>
            <wp:positionH relativeFrom="column">
              <wp:posOffset>28575</wp:posOffset>
            </wp:positionH>
            <wp:positionV relativeFrom="paragraph">
              <wp:posOffset>152400</wp:posOffset>
            </wp:positionV>
            <wp:extent cx="5400040" cy="3035935"/>
            <wp:effectExtent l="0" t="0" r="0" b="0"/>
            <wp:wrapSquare wrapText="largest"/>
            <wp:docPr id="4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 descr=""/>
                    <pic:cNvPicPr>
                      <a:picLocks noChangeAspect="1" noChangeArrowheads="1"/>
                    </pic:cNvPicPr>
                  </pic:nvPicPr>
                  <pic:blipFill>
                    <a:blip r:embed="rId43"/>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t>Una vez modificados los parámetros, a continuación, comprobamos que funcionan, para ello mandamos nuevamente 10 pings desde Alpine-1 a Alpine-2</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00040" cy="3035935"/>
            <wp:effectExtent l="0" t="0" r="0" b="0"/>
            <wp:wrapSquare wrapText="largest"/>
            <wp:docPr id="4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8" descr=""/>
                    <pic:cNvPicPr>
                      <a:picLocks noChangeAspect="1" noChangeArrowheads="1"/>
                    </pic:cNvPicPr>
                  </pic:nvPicPr>
                  <pic:blipFill>
                    <a:blip r:embed="rId44"/>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Vemos como efectivamente de los 10 en esta ocasión solo llegan 3 mientras que los otros 7 han sido baneados. Lo comprobamoso viendo el log en el controlador</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00040" cy="3035935"/>
            <wp:effectExtent l="0" t="0" r="0" b="0"/>
            <wp:wrapSquare wrapText="largest"/>
            <wp:docPr id="4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 descr=""/>
                    <pic:cNvPicPr>
                      <a:picLocks noChangeAspect="1" noChangeArrowheads="1"/>
                    </pic:cNvPicPr>
                  </pic:nvPicPr>
                  <pic:blipFill>
                    <a:blip r:embed="rId45"/>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Vemos como automaticamente se ha modificado el limite a 3 pings y, observando los tiempos en los que se produce cada evento comprobamos tambien que el tiempo de baneo se ha reducido hasta 20 segundos aproximadamente.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CE181E"/>
        </w:rPr>
      </w:pPr>
      <w:r>
        <w:rPr>
          <w:rFonts w:eastAsia="Calibri"/>
          <w:color w:val="000000"/>
        </w:rPr>
        <w:t>4.2 Analizando las estadísticas de tráfico</w:t>
      </w:r>
    </w:p>
    <w:p>
      <w:pPr>
        <w:pStyle w:val="Normal"/>
        <w:spacing w:before="150" w:after="0"/>
        <w:rPr>
          <w:rFonts w:eastAsia="Calibri"/>
          <w:color w:val="000000"/>
        </w:rPr>
      </w:pPr>
      <w:r>
        <w:rPr>
          <w:rFonts w:eastAsia="Calibri"/>
          <w:color w:val="000000"/>
        </w:rPr>
        <w:t>Con el objetivo de analizar las estadísticas de tráfico y poder usarlas para determinados objetivos se han realizado 3 aplicaciones que se proceden a explicar:</w:t>
      </w:r>
    </w:p>
    <w:p>
      <w:pPr>
        <w:pStyle w:val="Normal"/>
        <w:spacing w:before="150" w:after="0"/>
        <w:rPr/>
      </w:pPr>
      <w:r>
        <w:rPr>
          <w:rFonts w:eastAsia="Calibri"/>
          <w:color w:val="000000"/>
        </w:rPr>
        <w:t xml:space="preserve">4.2.1 Aplicación </w:t>
      </w:r>
      <w:r>
        <w:rPr>
          <w:rFonts w:eastAsia="Calibri"/>
          <w:i/>
          <w:iCs/>
          <w:color w:val="000000"/>
        </w:rPr>
        <w:t>statsshow</w:t>
      </w:r>
    </w:p>
    <w:p>
      <w:pPr>
        <w:pStyle w:val="Normal"/>
        <w:spacing w:before="150" w:after="0"/>
        <w:rPr/>
      </w:pPr>
      <w:r>
        <w:rPr>
          <w:rFonts w:eastAsia="Calibri"/>
          <w:color w:val="000000"/>
        </w:rPr>
        <w:t xml:space="preserve">El objetivo de esta aplicación es informativo, ya que muestra las estadísticas de tráfico de todos los puertos de los dispositivos que controlemos. En este caso los puertos del </w:t>
      </w:r>
      <w:r>
        <w:rPr/>
        <w:t>Open vSwitch</w:t>
      </w:r>
      <w:r>
        <w:rPr>
          <w:rFonts w:eastAsia="Calibri"/>
          <w:color w:val="000000"/>
        </w:rPr>
        <w:t>. Esta aplicación es muy sencilla y únicamente tiene un apartado.</w:t>
      </w:r>
    </w:p>
    <w:p>
      <w:pPr>
        <w:pStyle w:val="Normal"/>
        <w:spacing w:before="150" w:after="0"/>
        <w:rPr>
          <w:rFonts w:eastAsia="Calibri"/>
          <w:color w:val="000000"/>
        </w:rPr>
      </w:pPr>
      <w:r>
        <w:rPr>
          <w:rFonts w:eastAsia="Calibri"/>
          <w:color w:val="000000"/>
        </w:rPr>
        <w:t>4.2.1.1 Tareas repetidas</w:t>
      </w:r>
    </w:p>
    <w:p>
      <w:pPr>
        <w:pStyle w:val="Normal"/>
        <w:spacing w:before="150" w:after="0"/>
        <w:rPr/>
      </w:pPr>
      <w:r>
        <w:rPr>
          <w:rFonts w:eastAsia="Calibri"/>
          <w:color w:val="000000"/>
        </w:rPr>
        <w:t>Para llevar a cabo el funcionamiento correcto de la tarea es necesario crear una tarea que se repita periodicamente. Esto se hace creando un temporizador de la siguiente forma:</w:t>
      </w:r>
    </w:p>
    <w:p>
      <w:pPr>
        <w:pStyle w:val="Normal"/>
        <w:spacing w:before="150" w:after="0"/>
        <w:jc w:val="center"/>
        <w:rPr>
          <w:rFonts w:eastAsia="Calibri"/>
          <w:color w:val="000000"/>
        </w:rPr>
      </w:pPr>
      <w:r>
        <w:rPr>
          <w:rFonts w:eastAsia="Calibri"/>
          <w:color w:val="000000"/>
        </w:rPr>
        <w:t>timer = new Timer("Timer");</w:t>
      </w:r>
    </w:p>
    <w:p>
      <w:pPr>
        <w:pStyle w:val="Normal"/>
        <w:spacing w:before="150" w:after="0"/>
        <w:jc w:val="center"/>
        <w:rPr>
          <w:highlight w:val="blue"/>
        </w:rPr>
      </w:pPr>
      <w:r>
        <w:rPr>
          <w:highlight w:val="blue"/>
        </w:rPr>
      </w:r>
    </w:p>
    <w:p>
      <w:pPr>
        <w:pStyle w:val="Normal"/>
        <w:rPr/>
      </w:pPr>
      <w:r>
        <w:rPr/>
        <w:t>Y le definimos una periodicidad y un retardo:</w:t>
      </w:r>
    </w:p>
    <w:p>
      <w:pPr>
        <w:pStyle w:val="Normal"/>
        <w:jc w:val="center"/>
        <w:rPr>
          <w:rFonts w:eastAsia="Calibri"/>
          <w:color w:val="000000"/>
          <w:lang w:val="en-US"/>
        </w:rPr>
      </w:pPr>
      <w:r>
        <w:rPr>
          <w:rFonts w:eastAsia="Calibri"/>
          <w:color w:val="000000"/>
          <w:lang w:val="en-US"/>
        </w:rPr>
        <w:t>timer.scheduleAtFixedRate(repeatedTask, delay, period);</w:t>
      </w:r>
    </w:p>
    <w:p>
      <w:pPr>
        <w:pStyle w:val="Normal"/>
        <w:rPr/>
      </w:pPr>
      <w:r>
        <w:rPr/>
        <w:t>Donde:</w:t>
      </w:r>
    </w:p>
    <w:p>
      <w:pPr>
        <w:pStyle w:val="Normal"/>
        <w:numPr>
          <w:ilvl w:val="0"/>
          <w:numId w:val="9"/>
        </w:numPr>
        <w:rPr/>
      </w:pPr>
      <w:r>
        <w:rPr/>
        <w:t xml:space="preserve">repeatedTask: es el nombre de la tarea y dentro de ella se ejecuta el método </w:t>
      </w:r>
      <w:r>
        <w:rPr>
          <w:i/>
          <w:iCs/>
        </w:rPr>
        <w:t xml:space="preserve">run </w:t>
      </w:r>
      <w:r>
        <w:rPr/>
        <w:t>donde está implementado el código que se debe repetirse.</w:t>
      </w:r>
    </w:p>
    <w:p>
      <w:pPr>
        <w:pStyle w:val="Normal"/>
        <w:numPr>
          <w:ilvl w:val="0"/>
          <w:numId w:val="9"/>
        </w:numPr>
        <w:rPr/>
      </w:pPr>
      <w:r>
        <w:rPr/>
        <w:t>Delay: Es un atributo de tipo long que indica el retraso desde que se activa la aplicación hasta que se ejecuta por primera vez la tarea. Está definido a un segundo.</w:t>
      </w:r>
    </w:p>
    <w:p>
      <w:pPr>
        <w:pStyle w:val="Normal"/>
        <w:numPr>
          <w:ilvl w:val="0"/>
          <w:numId w:val="9"/>
        </w:numPr>
        <w:rPr/>
      </w:pPr>
      <w:r>
        <w:rPr/>
        <w:t>Period: Es otro atributo de tipo long que indica la periodicidad de la tarea, es decir, cada cuanto tiempo se repite la tarea. Este atributo es un parámetro configurable, por tanto puede modificarse desde la CLI de ONOS tal y como se ha explicado en el apartado 4.1.5</w:t>
      </w:r>
    </w:p>
    <w:p>
      <w:pPr>
        <w:pStyle w:val="Normal"/>
        <w:rPr/>
      </w:pPr>
      <w:r>
        <w:rPr/>
        <w:t xml:space="preserve">Es importante destacar que en el método </w:t>
      </w:r>
      <w:r>
        <w:rPr>
          <w:i/>
          <w:iCs/>
        </w:rPr>
        <w:t xml:space="preserve">deactivate </w:t>
      </w:r>
      <w:r>
        <w:rPr/>
        <w:t>hay que cancelar el temporizador, de lo contrario la tarea se quedará ejecutandose indefinidamente. Para ello se ejecuta la orden:</w:t>
      </w:r>
    </w:p>
    <w:p>
      <w:pPr>
        <w:pStyle w:val="Normal"/>
        <w:jc w:val="center"/>
        <w:rPr/>
      </w:pPr>
      <w:r>
        <w:rPr/>
        <w:t xml:space="preserve">        </w:t>
      </w:r>
      <w:r>
        <w:rPr/>
        <w:t>timer.cancel();</w:t>
      </w:r>
    </w:p>
    <w:p>
      <w:pPr>
        <w:pStyle w:val="Normal"/>
        <w:rPr/>
      </w:pPr>
      <w:r>
        <w:rPr/>
        <w:t xml:space="preserve">Dentro de la tarea el objetivo, como se ha comentado, es obtener las estadisticas de tráfico de los puertos de cada dispositivo. Por tanto es necesario implementar 2 bucles </w:t>
      </w:r>
      <w:r>
        <w:rPr>
          <w:i/>
          <w:iCs/>
        </w:rPr>
        <w:t>for</w:t>
      </w:r>
      <w:r>
        <w:rPr/>
        <w:t xml:space="preserve">; el primero que recorra todos los dispositivos y el segundo que recorra todos los puertos de ese dispositivo. Tanto los dispositivos existentes como los puertos se pueden obtener a través de </w:t>
      </w:r>
      <w:r>
        <w:rPr>
          <w:i/>
          <w:iCs/>
        </w:rPr>
        <w:t>deviceService</w:t>
      </w:r>
    </w:p>
    <w:p>
      <w:pPr>
        <w:pStyle w:val="Normal"/>
        <w:rPr/>
      </w:pPr>
      <w:r>
        <w:rPr/>
        <w:t>Una vez creados los 2 bucles necesarios obtenemos las siguientes estadisticas, en concreto obtendremos las siguientes estadísticas:</w:t>
      </w:r>
    </w:p>
    <w:p>
      <w:pPr>
        <w:pStyle w:val="Normal"/>
        <w:numPr>
          <w:ilvl w:val="0"/>
          <w:numId w:val="10"/>
        </w:numPr>
        <w:rPr/>
      </w:pPr>
      <w:r>
        <w:rPr/>
        <w:t>bytes enviados por cada puerto desde que se activó la aplicación</w:t>
      </w:r>
    </w:p>
    <w:p>
      <w:pPr>
        <w:pStyle w:val="Normal"/>
        <w:numPr>
          <w:ilvl w:val="0"/>
          <w:numId w:val="10"/>
        </w:numPr>
        <w:rPr/>
      </w:pPr>
      <w:r>
        <w:rPr/>
        <w:t>bytes recibidos por cada puerto desde que se activó la aplicación</w:t>
      </w:r>
    </w:p>
    <w:p>
      <w:pPr>
        <w:pStyle w:val="Normal"/>
        <w:numPr>
          <w:ilvl w:val="0"/>
          <w:numId w:val="10"/>
        </w:numPr>
        <w:rPr/>
      </w:pPr>
      <w:r>
        <w:rPr/>
        <w:t xml:space="preserve">bytes enviados por cada puerto en cada ejecución de la tarea </w:t>
      </w:r>
    </w:p>
    <w:p>
      <w:pPr>
        <w:pStyle w:val="Normal"/>
        <w:numPr>
          <w:ilvl w:val="0"/>
          <w:numId w:val="10"/>
        </w:numPr>
        <w:rPr/>
      </w:pPr>
      <w:r>
        <w:rPr/>
        <w:t>bytes recibidos por cada puerto en cada ejecución de la tarea</w:t>
      </w:r>
    </w:p>
    <w:p>
      <w:pPr>
        <w:pStyle w:val="Normal"/>
        <w:rPr/>
      </w:pPr>
      <w:r>
        <w:rPr/>
        <w:t>4.2.1.2 Banco de pruebas</w:t>
      </w:r>
    </w:p>
    <w:p>
      <w:pPr>
        <w:pStyle w:val="Normal"/>
        <w:rPr/>
      </w:pPr>
      <w:r>
        <w:rPr/>
        <w:t>En este caso, dado que la aplicación es muy sencilla únicamente se va a poner en marcha la aplicación y enviar una serie de pings para comprobar que se recogen las estadísticas correctamente.</w:t>
      </w:r>
    </w:p>
    <w:p>
      <w:pPr>
        <w:pStyle w:val="Normal"/>
        <w:rPr/>
      </w:pPr>
      <w:r>
        <w:rPr/>
        <w:t>En concreto, 2 hosts, Alpine-1 y Alpine-2, van a enviar pings a Alpine-3.</w:t>
      </w:r>
    </w:p>
    <w:p>
      <w:pPr>
        <w:pStyle w:val="Normal"/>
        <w:rPr/>
      </w:pPr>
      <w:r>
        <w:rPr/>
      </w:r>
    </w:p>
    <w:p>
      <w:pPr>
        <w:pStyle w:val="Normal"/>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00040" cy="3035935"/>
            <wp:effectExtent l="0" t="0" r="0" b="0"/>
            <wp:wrapSquare wrapText="largest"/>
            <wp:docPr id="4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5" descr=""/>
                    <pic:cNvPicPr>
                      <a:picLocks noChangeAspect="1" noChangeArrowheads="1"/>
                    </pic:cNvPicPr>
                  </pic:nvPicPr>
                  <pic:blipFill>
                    <a:blip r:embed="rId46"/>
                    <a:stretch>
                      <a:fillRect/>
                    </a:stretch>
                  </pic:blipFill>
                  <pic:spPr bwMode="auto">
                    <a:xfrm>
                      <a:off x="0" y="0"/>
                      <a:ext cx="5400040" cy="3035935"/>
                    </a:xfrm>
                    <a:prstGeom prst="rect">
                      <a:avLst/>
                    </a:prstGeom>
                  </pic:spPr>
                </pic:pic>
              </a:graphicData>
            </a:graphic>
          </wp:anchor>
        </w:drawing>
      </w:r>
    </w:p>
    <w:p>
      <w:pPr>
        <w:pStyle w:val="Normal"/>
        <w:rPr/>
      </w:pPr>
      <w:r>
        <w:rPr/>
        <w:t>Esperamos que transcurran un par de iteraciones de la tarea programada y comprobamos en el controlador los parámetros recogidos por la aplicación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8">
            <wp:simplePos x="0" y="0"/>
            <wp:positionH relativeFrom="column">
              <wp:posOffset>-181610</wp:posOffset>
            </wp:positionH>
            <wp:positionV relativeFrom="paragraph">
              <wp:posOffset>-266700</wp:posOffset>
            </wp:positionV>
            <wp:extent cx="6299200" cy="3258185"/>
            <wp:effectExtent l="0" t="0" r="0" b="0"/>
            <wp:wrapSquare wrapText="largest"/>
            <wp:docPr id="4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 descr=""/>
                    <pic:cNvPicPr>
                      <a:picLocks noChangeAspect="1" noChangeArrowheads="1"/>
                    </pic:cNvPicPr>
                  </pic:nvPicPr>
                  <pic:blipFill>
                    <a:blip r:embed="rId47"/>
                    <a:srcRect l="25933" t="21343" r="12829" b="22298"/>
                    <a:stretch>
                      <a:fillRect/>
                    </a:stretch>
                  </pic:blipFill>
                  <pic:spPr bwMode="auto">
                    <a:xfrm>
                      <a:off x="0" y="0"/>
                      <a:ext cx="6299200" cy="3258185"/>
                    </a:xfrm>
                    <a:prstGeom prst="rect">
                      <a:avLst/>
                    </a:prstGeom>
                  </pic:spPr>
                </pic:pic>
              </a:graphicData>
            </a:graphic>
          </wp:anchor>
        </w:drawing>
      </w:r>
    </w:p>
    <w:p>
      <w:pPr>
        <w:pStyle w:val="Normal"/>
        <w:rPr/>
      </w:pPr>
      <w:r>
        <w:rPr/>
        <w:t xml:space="preserve">Tal y como se puede observar, en primer lugar se notifica el dispositivo y a continuación se recorren todos los puertos que lo conforman. </w:t>
      </w:r>
    </w:p>
    <w:p>
      <w:pPr>
        <w:pStyle w:val="Normal"/>
        <w:rPr/>
      </w:pPr>
      <w:r>
        <w:rPr/>
        <w:t xml:space="preserve">A continuación, vemos que los puertos con más actividad son los 2,3 y 4 que es donde están conectados los </w:t>
      </w:r>
      <w:r>
        <w:rPr>
          <w:i/>
          <w:iCs/>
        </w:rPr>
        <w:t>hosts</w:t>
      </w:r>
      <w:r>
        <w:rPr>
          <w:i w:val="false"/>
          <w:iCs w:val="false"/>
        </w:rPr>
        <w:t xml:space="preserve"> que han enviado o recibido los diferentes paquetes ping.</w:t>
      </w:r>
    </w:p>
    <w:p>
      <w:pPr>
        <w:pStyle w:val="Normal"/>
        <w:rPr/>
      </w:pPr>
      <w:r>
        <w:rPr>
          <w:i w:val="false"/>
          <w:iCs w:val="false"/>
        </w:rPr>
        <w:t xml:space="preserve">En concreto, vemos como, efectivamente, los puertos 2 y 3 en total han enviado y recibido aproximadamente la misma cantidad de datos, mientras que el puerto 4 recibe y envia el doble de tráfico, esto es debido a la suma agregada de los 2 enlaces que le están enviando pings. El hecho de que sea el doble de tráfico es lo que indica que la aplicación recoge correctamente las estadísitcas. </w:t>
      </w:r>
    </w:p>
    <w:p>
      <w:pPr>
        <w:pStyle w:val="Normal"/>
        <w:rPr/>
      </w:pPr>
      <w:r>
        <w:rPr/>
        <w:t xml:space="preserve">Por otro lado, tambien se ven las </w:t>
      </w:r>
      <w:r>
        <w:rPr>
          <w:i/>
          <w:iCs/>
        </w:rPr>
        <w:t>deltaStatistics</w:t>
      </w:r>
      <w:r>
        <w:rPr>
          <w:i w:val="false"/>
          <w:iCs w:val="false"/>
        </w:rPr>
        <w:t xml:space="preserve"> que tal y como se ha mencionado recogen los datos que se han enviado o recibido en la última iteración. Como se han dejado 2 iteraciones de la aplicación, y el ping se ha mantenido durante todo el tiempo estas estadísticas deben ser la mitad de las totales, algo que se cumple, por tanto se concluye que la aplicación funciona correctamente.</w:t>
      </w:r>
    </w:p>
    <w:p>
      <w:pPr>
        <w:pStyle w:val="Normal"/>
        <w:rPr>
          <w:i w:val="false"/>
          <w:i w:val="false"/>
          <w:iCs w:val="false"/>
        </w:rPr>
      </w:pPr>
      <w:r>
        <w:rPr>
          <w:i w:val="false"/>
          <w:iCs w:val="false"/>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4.2.2 Aplicación detectHost</w:t>
      </w:r>
    </w:p>
    <w:p>
      <w:pPr>
        <w:pStyle w:val="Normal"/>
        <w:rPr/>
      </w:pPr>
      <w:r>
        <w:rPr/>
        <w:t xml:space="preserve">El objetivo de esta aplicación es conocer todos los hosts que tenemos conectados a los Open vSwitch de la red. </w:t>
      </w:r>
    </w:p>
    <w:p>
      <w:pPr>
        <w:pStyle w:val="Normal"/>
        <w:rPr/>
      </w:pPr>
      <w:r>
        <w:rPr/>
        <w:t>Hay que resaltar que para el buen funcionamiento de la aplicación es necesario instalar una aplicación predefinida en el controlador a parte de las habituales ya comentadas, esta es la app org.onosproject.</w:t>
      </w:r>
      <w:r>
        <w:rPr>
          <w:i/>
          <w:iCs/>
        </w:rPr>
        <w:t xml:space="preserve">hostprobingprovider. </w:t>
      </w:r>
      <w:r>
        <w:rPr>
          <w:i w:val="false"/>
          <w:iCs w:val="false"/>
        </w:rPr>
        <w:t xml:space="preserve">El motivo de necesitar una aplicación mas es porque se va a utilizar el servicio </w:t>
      </w:r>
      <w:r>
        <w:rPr>
          <w:i/>
          <w:iCs/>
        </w:rPr>
        <w:t>hostProbing</w:t>
      </w:r>
      <w:r>
        <w:rPr>
          <w:i w:val="false"/>
          <w:iCs w:val="false"/>
        </w:rPr>
        <w:t xml:space="preserve"> y a diferencia de los utilizados hasta ahora no se activa por defecto al arrancar el dispositivo ONOS. Es esta aplicación la que registra este servicio. El código de la aplicación puede encontrarse en la siguiente ruta </w:t>
      </w:r>
      <w:r>
        <w:rPr>
          <w:i/>
          <w:iCs/>
        </w:rPr>
        <w:t>home/onos/providers/hostprobing</w:t>
      </w:r>
    </w:p>
    <w:p>
      <w:pPr>
        <w:pStyle w:val="Normal"/>
        <w:rPr/>
      </w:pPr>
      <w:r>
        <w:rPr>
          <w:i w:val="false"/>
          <w:iCs w:val="false"/>
        </w:rPr>
        <w:t>En el fichero BUILD se registra la aplicación tal y como se ve en la siguiente Ilustració</w:t>
      </w:r>
      <w:r>
        <w:rPr>
          <w:i w:val="false"/>
          <w:iCs w:val="false"/>
        </w:rPr>
        <w:t xml:space="preserve">n, </w:t>
      </w:r>
      <w:r>
        <w:rPr>
          <w:i w:val="false"/>
          <w:iCs w:val="false"/>
        </w:rPr>
        <w:t xml:space="preserve">mientras que en el fichero </w:t>
      </w:r>
      <w:r>
        <w:rPr>
          <w:i/>
          <w:iCs/>
        </w:rPr>
        <w:t xml:space="preserve">DefaultHostProbingProvider.java </w:t>
      </w:r>
      <w:r>
        <w:rPr>
          <w:i w:val="false"/>
          <w:iCs w:val="false"/>
        </w:rPr>
        <w:t xml:space="preserve"> se ve como se activa el servicio y la implementación de los métodos que se van a utilizar posteriormente.</w:t>
      </w:r>
    </w:p>
    <w:p>
      <w:pPr>
        <w:pStyle w:val="Normal"/>
        <w:rPr>
          <w:i w:val="false"/>
          <w:i w:val="false"/>
          <w:iCs w:val="false"/>
        </w:rPr>
      </w:pPr>
      <w:r>
        <w:rPr>
          <w:i w:val="false"/>
          <w:iCs w:val="false"/>
        </w:rPr>
      </w:r>
    </w:p>
    <w:p>
      <w:pPr>
        <w:pStyle w:val="Normal"/>
        <w:rPr/>
      </w:pPr>
      <w:r>
        <w:rPr>
          <w:i w:val="false"/>
          <w:iCs w:val="false"/>
        </w:rPr>
        <w:t>Centr</w:t>
      </w:r>
      <w:r>
        <w:rPr>
          <w:i w:val="false"/>
          <w:iCs w:val="false"/>
        </w:rPr>
        <w:t>á</w:t>
      </w:r>
      <w:r>
        <w:rPr>
          <w:i w:val="false"/>
          <w:iCs w:val="false"/>
        </w:rPr>
        <w:t xml:space="preserve">ndonos ya en la aplicación </w:t>
      </w:r>
      <w:r>
        <w:rPr>
          <w:i/>
          <w:iCs/>
        </w:rPr>
        <w:t>detectHost</w:t>
      </w:r>
      <w:r>
        <w:rPr>
          <w:i w:val="false"/>
          <w:iCs w:val="false"/>
        </w:rPr>
        <w:t xml:space="preserve"> vemos que se puede dividir en 2 partes:</w:t>
      </w:r>
    </w:p>
    <w:p>
      <w:pPr>
        <w:pStyle w:val="Normal"/>
        <w:rPr/>
      </w:pPr>
      <w:r>
        <w:rPr/>
        <w:t>4.2.2.1 Tarea repetida</w:t>
      </w:r>
    </w:p>
    <w:p>
      <w:pPr>
        <w:pStyle w:val="Normal"/>
        <w:rPr/>
      </w:pPr>
      <w:r>
        <w:rPr/>
        <w:t xml:space="preserve">En este caso, a diferencia de la aplicación anterior, se utilizan 2 tareas repetidas, dentro de la primera se utiliza el servicio definido previamente </w:t>
      </w:r>
      <w:r>
        <w:rPr>
          <w:i/>
          <w:iCs/>
        </w:rPr>
        <w:t>hostService</w:t>
      </w:r>
      <w:r>
        <w:rPr/>
        <w:t xml:space="preserve">. Este servicio nos devuelve todos los hosts que procedemos a detallar mediante un bucle que los recorra. Cabe destacar que para que un host sea detectado por este servicio es necesario que haya mandado algún paquete al controlador. </w:t>
      </w:r>
      <w:r>
        <w:rPr/>
        <w:t>Igualmente, destacar que los detalles de los hosts dependen del número de dispositivos (Open vSwitch) existentes en la red:</w:t>
      </w:r>
    </w:p>
    <w:p>
      <w:pPr>
        <w:pStyle w:val="Normal"/>
        <w:numPr>
          <w:ilvl w:val="0"/>
          <w:numId w:val="35"/>
        </w:numPr>
        <w:rPr/>
      </w:pPr>
      <w:r>
        <w:rPr/>
        <w:t>Si solo hay 1 dispositivo reconocido en la red se muestra de cada host su MAC y el puerto al que están conectados</w:t>
      </w:r>
    </w:p>
    <w:p>
      <w:pPr>
        <w:pStyle w:val="Normal"/>
        <w:numPr>
          <w:ilvl w:val="0"/>
          <w:numId w:val="35"/>
        </w:numPr>
        <w:rPr/>
      </w:pPr>
      <w:r>
        <w:rPr/>
        <w:t>Si hay más de 1 dispositivo reconocido en la red se muestra de cada host su MAC, el id del dispositivo y el puerto al que están conectados.</w:t>
      </w:r>
    </w:p>
    <w:p>
      <w:pPr>
        <w:pStyle w:val="Normal"/>
        <w:rPr/>
      </w:pPr>
      <w:r>
        <w:rPr/>
        <w:t xml:space="preserve">En la segunda tarea, lo que se hace es, mediante el servicio </w:t>
      </w:r>
      <w:r>
        <w:rPr>
          <w:i/>
          <w:iCs/>
        </w:rPr>
        <w:t xml:space="preserve">hostProbing </w:t>
      </w:r>
      <w:r>
        <w:rPr/>
        <w:t>mandar un paquete de prueba a todos los hosts para ver si siguen activos, o por el contrario se han desconectado. Nuevamente destacar que para que un hots se reconozca como desconectado debe estarlo físicamente, es decir, no estar conectado mediante un cable al Open vSwitch.</w:t>
      </w:r>
    </w:p>
    <w:p>
      <w:pPr>
        <w:pStyle w:val="Normal"/>
        <w:rPr/>
      </w:pPr>
      <w:r>
        <w:rPr/>
        <w:t xml:space="preserve">Finalmente, recordar que es necesario en el método </w:t>
      </w:r>
      <w:r>
        <w:rPr>
          <w:i/>
          <w:iCs/>
        </w:rPr>
        <w:t>deactivate</w:t>
      </w:r>
      <w:r>
        <w:rPr/>
        <w:t xml:space="preserve"> cancelar los 2 temporizadores creados para evitar que se queden residuales.</w:t>
      </w:r>
    </w:p>
    <w:p>
      <w:pPr>
        <w:pStyle w:val="Normal"/>
        <w:rPr/>
      </w:pPr>
      <w:r>
        <w:rPr/>
        <w:t>4.2.2.2 Listener</w:t>
      </w:r>
    </w:p>
    <w:p>
      <w:pPr>
        <w:pStyle w:val="Normal"/>
        <w:jc w:val="left"/>
        <w:rPr/>
      </w:pPr>
      <w:r>
        <w:rPr/>
        <w:t xml:space="preserve">Además de las tareas repetidas, el código incluye un </w:t>
      </w:r>
      <w:r>
        <w:rPr>
          <w:i/>
          <w:iCs/>
        </w:rPr>
        <w:t xml:space="preserve">HostListener </w:t>
      </w:r>
      <w:r>
        <w:rPr/>
        <w:t>cuyo objetivo es estar pendiente de cuando un host sea eliminado notificarlo mediante un mensaje informativo al usuario que aparecerá en el controlador ONOS.</w:t>
      </w:r>
    </w:p>
    <w:p>
      <w:pPr>
        <w:pStyle w:val="Normal"/>
        <w:jc w:val="left"/>
        <w:rPr/>
      </w:pPr>
      <w:r>
        <w:rPr/>
        <w:t>Destacar que como HostListener viene definido como una interfaz es necesario instanciarlo previamente de la forma que procede:</w:t>
      </w:r>
    </w:p>
    <w:p>
      <w:pPr>
        <w:pStyle w:val="Normal"/>
        <w:jc w:val="center"/>
        <w:rPr/>
      </w:pPr>
      <w:r>
        <w:rPr>
          <w:lang w:val="en-US"/>
        </w:rPr>
        <w:t>private final HostListener hostListener = new InternalHostListener();</w:t>
      </w:r>
    </w:p>
    <w:p>
      <w:pPr>
        <w:pStyle w:val="Normal"/>
        <w:jc w:val="left"/>
        <w:rPr/>
      </w:pPr>
      <w:r>
        <w:rPr>
          <w:lang w:val="en-US"/>
        </w:rPr>
        <w:t>Finalmente comentar que, al igual que en el momento en el que se añade un nuevo host, el mensaje informativo que indica la desconexión de uno varía en función del número de dispositivos conectados. En caso de ser 1, no se indica el dispositivo al que pertenece, mientras que en caso de ser más si se indica.</w:t>
      </w:r>
    </w:p>
    <w:p>
      <w:pPr>
        <w:pStyle w:val="Normal"/>
        <w:jc w:val="center"/>
        <w:rPr>
          <w:lang w:val="en-US"/>
        </w:rPr>
      </w:pPr>
      <w:r>
        <w:rPr>
          <w:lang w:val="en-US"/>
        </w:rPr>
      </w:r>
    </w:p>
    <w:p>
      <w:pPr>
        <w:pStyle w:val="Normal"/>
        <w:jc w:val="left"/>
        <w:rPr/>
      </w:pPr>
      <w:r>
        <w:rPr>
          <w:lang w:val="en-US"/>
        </w:rPr>
        <w:t>4.2.2.3 Banco de pruebas</w:t>
      </w:r>
    </w:p>
    <w:p>
      <w:pPr>
        <w:pStyle w:val="Normal"/>
        <w:jc w:val="left"/>
        <w:rPr>
          <w:lang w:val="en-US"/>
        </w:rPr>
      </w:pPr>
      <w:r>
        <w:rPr>
          <w:lang w:val="en-US"/>
        </w:rPr>
        <w:t xml:space="preserve">Al igual que en la aplicación anterior, en este apartado simplemente se va a comprobar el funcionamiento de la misma haciendo especial hincapié en los momentos en los cuales se detecta tanto la aparición de un nuevo host como la desconexión del mismo, para ello ejecutamos las aplicaciones habituales auxiliares añadiendo como se ha comentado la aplicación </w:t>
      </w:r>
      <w:r>
        <w:rPr>
          <w:i/>
          <w:iCs/>
          <w:lang w:val="en-US"/>
        </w:rPr>
        <w:t>org.onosproject.hostProbingProvider</w:t>
      </w:r>
    </w:p>
    <w:p>
      <w:pPr>
        <w:pStyle w:val="Normal"/>
        <w:jc w:val="left"/>
        <w:rPr>
          <w:i w:val="false"/>
          <w:i w:val="false"/>
          <w:iCs w:val="false"/>
        </w:rPr>
      </w:pPr>
      <w:r>
        <w:rPr>
          <w:lang w:val="en-US"/>
        </w:rPr>
      </w:r>
    </w:p>
    <w:p>
      <w:pPr>
        <w:pStyle w:val="Normal"/>
        <w:jc w:val="left"/>
        <w:rPr>
          <w:i w:val="false"/>
          <w:i w:val="false"/>
          <w:iCs w:val="false"/>
        </w:rPr>
      </w:pPr>
      <w:r>
        <w:rPr>
          <w:lang w:val="en-US"/>
        </w:rPr>
      </w:r>
    </w:p>
    <w:p>
      <w:pPr>
        <w:pStyle w:val="Normal"/>
        <w:jc w:val="left"/>
        <w:rPr>
          <w:lang w:val="en-US"/>
        </w:rPr>
      </w:pPr>
      <w:r>
        <w:rPr>
          <w:i w:val="false"/>
          <w:iCs w:val="false"/>
          <w:lang w:val="en-US"/>
        </w:rPr>
        <w:t xml:space="preserve">Una vez activadas tanto las aplicaciones auxiliares como la aplicación </w:t>
      </w:r>
      <w:r>
        <w:rPr>
          <w:i/>
          <w:iCs/>
          <w:lang w:val="en-US"/>
        </w:rPr>
        <w:t>detectHost</w:t>
      </w:r>
      <w:r>
        <w:rPr>
          <w:i w:val="false"/>
          <w:iCs w:val="false"/>
          <w:lang w:val="en-US"/>
        </w:rPr>
        <w:t xml:space="preserve"> observamos que en el controlador se notifican los hosts conectados, que tal y como se ve, al inicio son 0, a pesar de que en la red tenemos todos los hosts conectados al open vSwitch. </w:t>
      </w:r>
    </w:p>
    <w:p>
      <w:pPr>
        <w:pStyle w:val="Normal"/>
        <w:jc w:val="left"/>
        <w:rPr>
          <w:lang w:val="en-US"/>
        </w:rPr>
      </w:pPr>
      <w:r>
        <w:rPr>
          <w:lang w:val="en-US"/>
        </w:rPr>
        <w:drawing>
          <wp:anchor behindDoc="0" distT="0" distB="0" distL="0" distR="0" simplePos="0" locked="0" layoutInCell="1" allowOverlap="1" relativeHeight="49">
            <wp:simplePos x="0" y="0"/>
            <wp:positionH relativeFrom="column">
              <wp:posOffset>0</wp:posOffset>
            </wp:positionH>
            <wp:positionV relativeFrom="paragraph">
              <wp:posOffset>129540</wp:posOffset>
            </wp:positionV>
            <wp:extent cx="5400040" cy="3035935"/>
            <wp:effectExtent l="0" t="0" r="0" b="0"/>
            <wp:wrapSquare wrapText="largest"/>
            <wp:docPr id="4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1" descr=""/>
                    <pic:cNvPicPr>
                      <a:picLocks noChangeAspect="1" noChangeArrowheads="1"/>
                    </pic:cNvPicPr>
                  </pic:nvPicPr>
                  <pic:blipFill>
                    <a:blip r:embed="rId48"/>
                    <a:stretch>
                      <a:fillRect/>
                    </a:stretch>
                  </pic:blipFill>
                  <pic:spPr bwMode="auto">
                    <a:xfrm>
                      <a:off x="0" y="0"/>
                      <a:ext cx="5400040" cy="3035935"/>
                    </a:xfrm>
                    <a:prstGeom prst="rect">
                      <a:avLst/>
                    </a:prstGeom>
                  </pic:spPr>
                </pic:pic>
              </a:graphicData>
            </a:graphic>
          </wp:anchor>
        </w:drawing>
      </w:r>
    </w:p>
    <w:p>
      <w:pPr>
        <w:pStyle w:val="Normal"/>
        <w:jc w:val="left"/>
        <w:rPr>
          <w:lang w:val="en-US"/>
        </w:rPr>
      </w:pPr>
      <w:r>
        <w:rPr>
          <w:lang w:val="en-US"/>
        </w:rPr>
      </w:r>
    </w:p>
    <w:p>
      <w:pPr>
        <w:pStyle w:val="Normal"/>
        <w:jc w:val="left"/>
        <w:rPr>
          <w:lang w:val="en-US"/>
        </w:rPr>
      </w:pPr>
      <w:r>
        <w:rPr>
          <w:i w:val="false"/>
          <w:iCs w:val="false"/>
          <w:lang w:val="en-US"/>
        </w:rPr>
        <w:t xml:space="preserve">Realizamos un </w:t>
      </w:r>
      <w:r>
        <w:rPr>
          <w:i/>
          <w:iCs/>
          <w:lang w:val="en-US"/>
        </w:rPr>
        <w:t>ping</w:t>
      </w:r>
      <w:r>
        <w:rPr>
          <w:i w:val="false"/>
          <w:iCs w:val="false"/>
          <w:lang w:val="en-US"/>
        </w:rPr>
        <w:t xml:space="preserve"> entre los hosts Alpine-1 y Alpine-2 </w:t>
      </w:r>
      <w:r>
        <w:rPr>
          <w:i w:val="false"/>
          <w:iCs w:val="false"/>
          <w:lang w:val="en-US"/>
        </w:rPr>
        <w:t xml:space="preserve">y observamos en la Ilustración como se notifica la aparición de los 2 hosts que intervienen en ese ping. En concreto, se notifica del número de hosts que se han detectado, asi como su MAC y el puerto en el que están. </w:t>
      </w:r>
      <w:r>
        <w:rPr>
          <w:i w:val="false"/>
          <w:iCs w:val="false"/>
          <w:lang w:val="en-US"/>
        </w:rPr>
        <w:t>Se recuerda que el id del dispositivo solo se muestra en caso de que haya más de 1 dispositivo conectado a la red.</w:t>
      </w:r>
    </w:p>
    <w:p>
      <w:pPr>
        <w:pStyle w:val="Normal"/>
        <w:jc w:val="left"/>
        <w:rPr>
          <w:i w:val="false"/>
          <w:i w:val="false"/>
          <w:iCs w:val="false"/>
        </w:rPr>
      </w:pPr>
      <w:r>
        <w:rPr>
          <w:lang w:val="en-US"/>
        </w:rPr>
        <w:drawing>
          <wp:anchor behindDoc="0" distT="0" distB="0" distL="0" distR="0" simplePos="0" locked="0" layoutInCell="1" allowOverlap="1" relativeHeight="50">
            <wp:simplePos x="0" y="0"/>
            <wp:positionH relativeFrom="column">
              <wp:posOffset>0</wp:posOffset>
            </wp:positionH>
            <wp:positionV relativeFrom="paragraph">
              <wp:posOffset>82550</wp:posOffset>
            </wp:positionV>
            <wp:extent cx="5400040" cy="3035935"/>
            <wp:effectExtent l="0" t="0" r="0" b="0"/>
            <wp:wrapSquare wrapText="largest"/>
            <wp:docPr id="4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8" descr=""/>
                    <pic:cNvPicPr>
                      <a:picLocks noChangeAspect="1" noChangeArrowheads="1"/>
                    </pic:cNvPicPr>
                  </pic:nvPicPr>
                  <pic:blipFill>
                    <a:blip r:embed="rId49"/>
                    <a:stretch>
                      <a:fillRect/>
                    </a:stretch>
                  </pic:blipFill>
                  <pic:spPr bwMode="auto">
                    <a:xfrm>
                      <a:off x="0" y="0"/>
                      <a:ext cx="5400040" cy="3035935"/>
                    </a:xfrm>
                    <a:prstGeom prst="rect">
                      <a:avLst/>
                    </a:prstGeom>
                  </pic:spPr>
                </pic:pic>
              </a:graphicData>
            </a:graphic>
          </wp:anchor>
        </w:drawing>
      </w:r>
    </w:p>
    <w:p>
      <w:pPr>
        <w:pStyle w:val="Normal"/>
        <w:jc w:val="left"/>
        <w:rPr>
          <w:i w:val="false"/>
          <w:i w:val="false"/>
          <w:iCs w:val="false"/>
        </w:rPr>
      </w:pPr>
      <w:r>
        <w:rPr>
          <w:lang w:val="en-US"/>
        </w:rPr>
      </w:r>
    </w:p>
    <w:p>
      <w:pPr>
        <w:pStyle w:val="Normal"/>
        <w:jc w:val="left"/>
        <w:rPr>
          <w:lang w:val="en-US"/>
        </w:rPr>
      </w:pPr>
      <w:r>
        <w:rPr>
          <w:i w:val="false"/>
          <w:iCs w:val="false"/>
          <w:lang w:val="en-US"/>
        </w:rPr>
        <w:t xml:space="preserve">Finalmente paramos el </w:t>
      </w:r>
      <w:r>
        <w:rPr>
          <w:i/>
          <w:iCs/>
          <w:lang w:val="en-US"/>
        </w:rPr>
        <w:t>ping</w:t>
      </w:r>
      <w:r>
        <w:rPr>
          <w:i w:val="false"/>
          <w:iCs w:val="false"/>
          <w:lang w:val="en-US"/>
        </w:rPr>
        <w:t xml:space="preserve"> (lo que no provoca que se detecte como eliminado el host) y apagamos el host Alpine-1 para ver si bajo esta situación si se deja de detectar el dispositivo.</w:t>
      </w:r>
    </w:p>
    <w:p>
      <w:pPr>
        <w:pStyle w:val="Normal"/>
        <w:jc w:val="left"/>
        <w:rPr>
          <w:lang w:val="en-US"/>
        </w:rPr>
      </w:pPr>
      <w:r>
        <w:rPr>
          <w:i w:val="false"/>
          <w:iCs w:val="false"/>
          <w:lang w:val="en-US"/>
        </w:rPr>
        <w:t xml:space="preserve">Comprobamos que efetivamente, al apagar el host Alpine-1 se notifica su desconexión, mientras que el host Alpine-2 se mantiene conectado. </w:t>
      </w:r>
    </w:p>
    <w:p>
      <w:pPr>
        <w:pStyle w:val="Normal"/>
        <w:jc w:val="left"/>
        <w:rPr>
          <w:i w:val="false"/>
          <w:i w:val="false"/>
          <w:iCs w:val="false"/>
        </w:rPr>
      </w:pPr>
      <w:r>
        <w:rPr>
          <w:lang w:val="en-US"/>
        </w:rPr>
      </w:r>
    </w:p>
    <w:p>
      <w:pPr>
        <w:pStyle w:val="Normal"/>
        <w:jc w:val="left"/>
        <w:rPr>
          <w:i w:val="false"/>
          <w:i w:val="false"/>
          <w:iCs w:val="false"/>
        </w:rPr>
      </w:pPr>
      <w:r>
        <w:rPr>
          <w:lang w:val="en-US"/>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5400040" cy="3035935"/>
            <wp:effectExtent l="0" t="0" r="0" b="0"/>
            <wp:wrapSquare wrapText="largest"/>
            <wp:docPr id="4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9" descr=""/>
                    <pic:cNvPicPr>
                      <a:picLocks noChangeAspect="1" noChangeArrowheads="1"/>
                    </pic:cNvPicPr>
                  </pic:nvPicPr>
                  <pic:blipFill>
                    <a:blip r:embed="rId50"/>
                    <a:stretch>
                      <a:fillRect/>
                    </a:stretch>
                  </pic:blipFill>
                  <pic:spPr bwMode="auto">
                    <a:xfrm>
                      <a:off x="0" y="0"/>
                      <a:ext cx="5400040" cy="3035935"/>
                    </a:xfrm>
                    <a:prstGeom prst="rect">
                      <a:avLst/>
                    </a:prstGeom>
                  </pic:spPr>
                </pic:pic>
              </a:graphicData>
            </a:graphic>
          </wp:anchor>
        </w:drawing>
      </w:r>
    </w:p>
    <w:p>
      <w:pPr>
        <w:pStyle w:val="Normal"/>
        <w:jc w:val="left"/>
        <w:rPr>
          <w:i w:val="false"/>
          <w:i w:val="false"/>
          <w:iCs w:val="false"/>
        </w:rPr>
      </w:pPr>
      <w:r>
        <w:rPr>
          <w:lang w:val="en-US"/>
        </w:rPr>
      </w:r>
    </w:p>
    <w:p>
      <w:pPr>
        <w:pStyle w:val="Normal"/>
        <w:jc w:val="left"/>
        <w:rPr>
          <w:i w:val="false"/>
          <w:i w:val="false"/>
          <w:iCs w:val="false"/>
        </w:rPr>
      </w:pPr>
      <w:r>
        <w:rPr>
          <w:lang w:val="en-US"/>
        </w:rPr>
      </w:r>
    </w:p>
    <w:p>
      <w:pPr>
        <w:pStyle w:val="Normal"/>
        <w:jc w:val="left"/>
        <w:rPr>
          <w:i w:val="false"/>
          <w:i w:val="false"/>
          <w:iCs w:val="false"/>
        </w:rPr>
      </w:pPr>
      <w:r>
        <w:rPr>
          <w:lang w:val="en-US"/>
        </w:rPr>
      </w:r>
    </w:p>
    <w:p>
      <w:pPr>
        <w:pStyle w:val="Normal"/>
        <w:jc w:val="left"/>
        <w:rPr>
          <w:color w:val="CE181E"/>
          <w:lang w:val="en-US"/>
        </w:rPr>
      </w:pPr>
      <w:r>
        <w:rPr>
          <w:i w:val="false"/>
          <w:iCs w:val="false"/>
          <w:color w:val="CE181E"/>
          <w:lang w:val="en-US"/>
        </w:rPr>
        <w:t>FALTA HACER LA PRUEBA CON 2 DISPOSITIVOS PARA VER SI TIRA GUAY</w:t>
      </w:r>
      <w:r>
        <w:br w:type="page"/>
      </w:r>
    </w:p>
    <w:p>
      <w:pPr>
        <w:pStyle w:val="Normal"/>
        <w:rPr/>
      </w:pPr>
      <w:r>
        <w:rPr/>
      </w:r>
    </w:p>
    <w:p>
      <w:pPr>
        <w:pStyle w:val="Normal"/>
        <w:rPr/>
      </w:pPr>
      <w:r>
        <w:rPr/>
      </w:r>
    </w:p>
    <w:p>
      <w:pPr>
        <w:pStyle w:val="Normal"/>
        <w:rPr/>
      </w:pPr>
      <w:r>
        <w:rPr/>
        <w:t>4.2.3 Aplicación detectHostBan</w:t>
      </w:r>
    </w:p>
    <w:p>
      <w:pPr>
        <w:pStyle w:val="Normal"/>
        <w:jc w:val="left"/>
        <w:rPr/>
      </w:pPr>
      <w:r>
        <w:rPr/>
        <w:t>En esta aplicación el objetivo es realizar un seguimiento de los hosts conectados a la red actual y banear a aquellos que superen un determinado umbral durante un cierto umbral. La finalidad más clara es evitar que los hosts envíen una cantidad muy elevada de datos.</w:t>
      </w:r>
    </w:p>
    <w:p>
      <w:pPr>
        <w:pStyle w:val="Normal"/>
        <w:jc w:val="left"/>
        <w:rPr/>
      </w:pPr>
      <w:r>
        <w:rPr/>
        <w:t xml:space="preserve">Para el desarrollo de la aplicación se utilizarán aspectos de las 2 aplicaciones mencionadas anteriormente ya que, en primer lugar se tienen que detectar los hosts que hay en la red para lo cual se usará lo explicado en la aplicación detectHost. </w:t>
      </w:r>
    </w:p>
    <w:p>
      <w:pPr>
        <w:pStyle w:val="Normal"/>
        <w:jc w:val="left"/>
        <w:rPr/>
      </w:pPr>
      <w:r>
        <w:rPr/>
        <w:t>En segundo lugar, es necesario, para todos los hosts detectados conocer sus estadísticas, para lo cual se usará código de la aplicación statsshow, utilizando las delta estadísticas dentro de un temporizador. En cada iteración del bucle iremos sumando el valor e introduciendolo en un HashMap que relaciona la MAC del host con los datos acumulados que lleva desde que se activó la aplicación.</w:t>
      </w:r>
    </w:p>
    <w:p>
      <w:pPr>
        <w:pStyle w:val="Normal"/>
        <w:jc w:val="left"/>
        <w:rPr/>
      </w:pPr>
      <w:r>
        <w:rPr/>
        <w:t xml:space="preserve">Una vez se ha superado el umbral, todo el tráfico es baneado. Destacar, que a diferencia de la aplicación </w:t>
      </w:r>
      <w:r>
        <w:rPr>
          <w:i/>
          <w:iCs/>
        </w:rPr>
        <w:t>severalpings</w:t>
      </w:r>
      <w:r>
        <w:rPr/>
        <w:t xml:space="preserve"> se banea todo tipo de tráfico bidireccionalmente, es decir, el host no puede ni enviar ni recibir dato alguno durante un tiempo que está definido como un parámetro configurable del estilo a aplicaciones anteriores, para ello se llama al método </w:t>
      </w:r>
      <w:r>
        <w:rPr>
          <w:i/>
          <w:iCs/>
        </w:rPr>
        <w:t>banDatas.</w:t>
      </w:r>
    </w:p>
    <w:p>
      <w:pPr>
        <w:pStyle w:val="Normal"/>
        <w:jc w:val="left"/>
        <w:rPr/>
      </w:pPr>
      <w:r>
        <w:rPr/>
        <w:t>Este método crea 2 reglas de flujo en el Open vSwitch,:</w:t>
      </w:r>
    </w:p>
    <w:p>
      <w:pPr>
        <w:pStyle w:val="Normal"/>
        <w:jc w:val="left"/>
        <w:rPr/>
      </w:pPr>
      <w:r>
        <w:rPr/>
        <w:t>El objetivo del selector es capturar todo el tráfico que pase por el enlace; En la primera regla se captura el tráfico cuyo origen es la MAC baneada, mientras que en el segundo se captura todo el tráfico cuyo destino es la MAC baneada, de esta forma baneamos bidireccionalmente</w:t>
      </w:r>
    </w:p>
    <w:p>
      <w:pPr>
        <w:pStyle w:val="Normal"/>
        <w:jc w:val="left"/>
        <w:rPr/>
      </w:pPr>
      <w:r>
        <w:rPr/>
        <w:t>El tratamiento de estas reglas es idéntico y consiste simplemente en descartar ese tráfico seleccionado.</w:t>
      </w:r>
    </w:p>
    <w:p>
      <w:pPr>
        <w:pStyle w:val="Normal"/>
        <w:jc w:val="left"/>
        <w:rPr/>
      </w:pPr>
      <w:r>
        <w:rPr/>
        <w:t xml:space="preserve">Finalmente, hacemos que estas reglas sean permanentes y ponemos una tarea programada para el tiempo que hemos definido que la MAC este baneada. </w:t>
      </w:r>
    </w:p>
    <w:p>
      <w:pPr>
        <w:pStyle w:val="Normal"/>
        <w:jc w:val="left"/>
        <w:rPr/>
      </w:pPr>
      <w:r>
        <w:rPr/>
        <w:t>El motivo principal por el que no se hace temporal se explica fácilmente con un breve ejemplo:</w:t>
      </w:r>
    </w:p>
    <w:p>
      <w:pPr>
        <w:pStyle w:val="Normal"/>
        <w:jc w:val="left"/>
        <w:rPr/>
      </w:pPr>
      <w:r>
        <w:rPr/>
        <w:t xml:space="preserve">Supongamos que tenemos 2 hosts: host A y host B. El host A está enviando una serie de pings y supera el límite predefinido. Se llamaría al método </w:t>
      </w:r>
      <w:r>
        <w:rPr>
          <w:i/>
          <w:iCs/>
        </w:rPr>
        <w:t xml:space="preserve">banDatas </w:t>
      </w:r>
      <w:r>
        <w:rPr/>
        <w:t xml:space="preserve">y se crearían las reglas que descartan todo el tráfico. </w:t>
      </w:r>
    </w:p>
    <w:p>
      <w:pPr>
        <w:pStyle w:val="Normal"/>
        <w:jc w:val="left"/>
        <w:rPr/>
      </w:pPr>
      <w:r>
        <w:rPr/>
        <w:t xml:space="preserve">Supongamos tambien que el tiempo de baneo es mayor que el tiempo de la tarea que actualiza las estadísticas y que el comando </w:t>
      </w:r>
      <w:r>
        <w:rPr>
          <w:i/>
          <w:iCs/>
        </w:rPr>
        <w:t xml:space="preserve">ping </w:t>
      </w:r>
      <w:r>
        <w:rPr/>
        <w:t xml:space="preserve">se sigue manteniendo en ejecución (aunque no se esté recibiendo respuesta). Por cada iteración de la tarea se volvería a ejecutar el método </w:t>
      </w:r>
      <w:r>
        <w:rPr>
          <w:i/>
          <w:iCs/>
        </w:rPr>
        <w:t>banDatas</w:t>
      </w:r>
      <w:r>
        <w:rPr/>
        <w:t xml:space="preserve"> y se volverían a crear los flujos, otra vez con el temporizador de baneo reiniciado, por tanto nunca se eliminarían estos flujos y el baneo pasaría a ser a todos los efectos permanente.</w:t>
      </w:r>
    </w:p>
    <w:p>
      <w:pPr>
        <w:pStyle w:val="Normal"/>
        <w:jc w:val="left"/>
        <w:rPr/>
      </w:pPr>
      <w:r>
        <w:rPr/>
        <w:t>Para evitar este problema, directamente creamos las reglas de flujo permanentes y creamos una tarea programada para el tiempo de baneo con el comando timer.schedule().</w:t>
      </w:r>
    </w:p>
    <w:p>
      <w:pPr>
        <w:pStyle w:val="Normal"/>
        <w:jc w:val="left"/>
        <w:rPr/>
      </w:pPr>
      <w:r>
        <w:rPr/>
        <w:t xml:space="preserve">Dentro del este método se ejecuta a su vez método </w:t>
      </w:r>
      <w:r>
        <w:rPr>
          <w:i/>
          <w:iCs/>
        </w:rPr>
        <w:t>run</w:t>
      </w:r>
      <w:r>
        <w:rPr/>
        <w:t xml:space="preserve"> que lo que hace es eliminar las 2 reglas y actualizar el HashMap volviendo a reiniciar el valor de los datos acumulados para la MAC que ya ha dejado de ser baneada.</w:t>
      </w:r>
    </w:p>
    <w:p>
      <w:pPr>
        <w:pStyle w:val="Normal"/>
        <w:jc w:val="left"/>
        <w:rPr/>
      </w:pPr>
      <w:r>
        <w:rPr/>
        <w:t>Una opción alternativa para este proceso sería enviar todo el tráfico al controlador, hacer la regla temporal y bloquear los paquetes mediante un procesador del mismo con la orden</w:t>
      </w:r>
      <w:r>
        <w:rPr>
          <w:i/>
          <w:iCs/>
        </w:rPr>
        <w:t xml:space="preserve"> block,</w:t>
      </w:r>
      <w:r>
        <w:rPr/>
        <w:t xml:space="preserve"> pero esto aumentaría el flujo de datos enviado al controlador haciendo que se ralentizase la aplicación.</w:t>
      </w:r>
    </w:p>
    <w:p>
      <w:pPr>
        <w:pStyle w:val="Normal"/>
        <w:jc w:val="left"/>
        <w:rPr/>
      </w:pPr>
      <w:r>
        <w:rPr/>
      </w:r>
    </w:p>
    <w:p>
      <w:pPr>
        <w:pStyle w:val="Normal"/>
        <w:jc w:val="left"/>
        <w:rPr/>
      </w:pPr>
      <w:r>
        <w:rPr/>
        <w:t xml:space="preserve">4.3 Aplicación </w:t>
      </w:r>
      <w:r>
        <w:rPr>
          <w:i/>
          <w:iCs/>
        </w:rPr>
        <w:t>Vlan</w:t>
      </w:r>
    </w:p>
    <w:p>
      <w:pPr>
        <w:pStyle w:val="Normal"/>
        <w:jc w:val="left"/>
        <w:rPr/>
      </w:pPr>
      <w:r>
        <w:rPr/>
        <w:t>La siguiente aplicación desarrollada permite asignar diferentes Vlan a los hosts.</w:t>
      </w:r>
    </w:p>
    <w:p>
      <w:pPr>
        <w:pStyle w:val="Normal"/>
        <w:jc w:val="left"/>
        <w:rPr/>
      </w:pPr>
      <w:r>
        <w:rPr/>
        <w:t>4.3.1 Explicación teórica</w:t>
      </w:r>
    </w:p>
    <w:p>
      <w:pPr>
        <w:pStyle w:val="Normal"/>
        <w:jc w:val="left"/>
        <w:rPr/>
      </w:pPr>
      <w:r>
        <w:rPr/>
        <w:t>Una Vlan (red de área local virtual) es una forma de crear redes lógicas independientes dentro de una misma red física. Es decir, poder tener diferentes redes dentro de un mismo enrutador. Esto permite simplificar  la administración de la red ya que permite separar que hosts no deben intercambiar datos. Por tanto, en resumen las ventajas que aporta son las siguientes:</w:t>
      </w:r>
    </w:p>
    <w:p>
      <w:pPr>
        <w:pStyle w:val="Normal"/>
        <w:numPr>
          <w:ilvl w:val="0"/>
          <w:numId w:val="11"/>
        </w:numPr>
        <w:jc w:val="left"/>
        <w:rPr/>
      </w:pPr>
      <w:r>
        <w:rPr/>
        <w:t>Mayor flexibilidad ya que se facilita el cambio y moviemiento de los dispositivos de la red. Simplemente con cambiar la Vlan en la que se encuentra un host cambiamos por completo la topología de la red virtual</w:t>
      </w:r>
    </w:p>
    <w:p>
      <w:pPr>
        <w:pStyle w:val="Normal"/>
        <w:numPr>
          <w:ilvl w:val="0"/>
          <w:numId w:val="11"/>
        </w:numPr>
        <w:jc w:val="left"/>
        <w:rPr/>
      </w:pPr>
      <w:r>
        <w:rPr/>
        <w:t>Mayor seguridad ya que los dispostivos están separados en diferentes Vlan, por tanto su comunicación está mas restringida</w:t>
      </w:r>
    </w:p>
    <w:p>
      <w:pPr>
        <w:pStyle w:val="Normal"/>
        <w:numPr>
          <w:ilvl w:val="0"/>
          <w:numId w:val="11"/>
        </w:numPr>
        <w:jc w:val="left"/>
        <w:rPr/>
      </w:pPr>
      <w:r>
        <w:rPr/>
        <w:t>Control del tráfico broadcast, ya que entre subredes no se produce.</w:t>
      </w:r>
    </w:p>
    <w:p>
      <w:pPr>
        <w:pStyle w:val="Normal"/>
        <w:ind w:left="720" w:hanging="0"/>
        <w:jc w:val="left"/>
        <w:rPr/>
      </w:pPr>
      <w:r>
        <w:rPr/>
      </w:r>
    </w:p>
    <w:p>
      <w:pPr>
        <w:pStyle w:val="Normal"/>
        <w:rPr/>
      </w:pPr>
      <w:r>
        <w:rPr/>
        <w:t xml:space="preserve">A la hora de configurar las Vlan se utiliza el protocolo IEEE 802.1Q. Su propuesta principal es añadir 4 bytes a una trama Ethernet (en lugar de encapsularla) </w:t>
      </w:r>
    </w:p>
    <w:p>
      <w:pPr>
        <w:pStyle w:val="Normal"/>
        <w:rPr>
          <w:color w:val="CE181E"/>
        </w:rPr>
      </w:pPr>
      <w:r>
        <w:rPr>
          <w:color w:val="CE181E"/>
        </w:rPr>
        <w:t>PONER IMAGEN FORMATO DE TRAMA ETHERNET Y 802.1Q y ver diferencias</w:t>
      </w:r>
    </w:p>
    <w:p>
      <w:pPr>
        <w:pStyle w:val="Normal"/>
        <w:rPr>
          <w:color w:val="CE181E"/>
        </w:rPr>
      </w:pPr>
      <w:r>
        <w:rPr>
          <w:color w:val="CE181E"/>
        </w:rPr>
      </w:r>
    </w:p>
    <w:p>
      <w:pPr>
        <w:pStyle w:val="Normal"/>
        <w:rPr/>
      </w:pPr>
      <w:r>
        <w:rPr/>
        <w:t>Este protocolo permite identificar a una trama perteneciente a una Vlan, de esta forma el tráfico se mandará unicamente por su Vlan.</w:t>
      </w:r>
    </w:p>
    <w:p>
      <w:pPr>
        <w:pStyle w:val="Normal"/>
        <w:rPr/>
      </w:pPr>
      <w:r>
        <w:rPr/>
        <w:t>Para interconectar Vlan se añadió un tipo de puerto en los switches:</w:t>
      </w:r>
    </w:p>
    <w:p>
      <w:pPr>
        <w:pStyle w:val="Normal"/>
        <w:numPr>
          <w:ilvl w:val="0"/>
          <w:numId w:val="12"/>
        </w:numPr>
        <w:rPr/>
      </w:pPr>
      <w:r>
        <w:rPr/>
        <w:t>Por un lado están los puertos de acceso, estos conectan con los hosts directamente. Cuando entra una trama Ethernet se le añade la etiqueta de acuerdo con el protocolo 802.1Q, mientras que cuando sale una trama 802.1Q se le quita la etiqueta de tal forma que al host final le llega la trama Ethernet original.</w:t>
      </w:r>
    </w:p>
    <w:p>
      <w:pPr>
        <w:pStyle w:val="Normal"/>
        <w:numPr>
          <w:ilvl w:val="0"/>
          <w:numId w:val="12"/>
        </w:numPr>
        <w:rPr/>
      </w:pPr>
      <w:r>
        <w:rPr/>
        <w:t xml:space="preserve">Por otro lado, están los puerto 1Q Trunk que son los que se utilizan para conectar los switches entre sí y que el tráfico de varias VLANs circule a través de él. En este caso, tanto las tramas entrantes al switch como las salientes van etiquetadas según 802.1Q </w:t>
      </w:r>
    </w:p>
    <w:p>
      <w:pPr>
        <w:pStyle w:val="Normal"/>
        <w:rPr/>
      </w:pPr>
      <w:r>
        <w:rPr/>
        <w:t xml:space="preserve">Por tanto, el objetivo de esta aplicación será implementar el funcionamiento de este protocolo estableciendo reglas de flujo. </w:t>
      </w:r>
    </w:p>
    <w:p>
      <w:pPr>
        <w:pStyle w:val="Normal"/>
        <w:rPr/>
      </w:pPr>
      <w:r>
        <w:rPr/>
        <w:t>4.3.2 Desarrollo de la aplicación</w:t>
      </w:r>
    </w:p>
    <w:p>
      <w:pPr>
        <w:pStyle w:val="Normal"/>
        <w:rPr/>
      </w:pPr>
      <w:r>
        <w:rPr/>
        <w:t>4.3.2.1 Fichero VlanByMac.java</w:t>
      </w:r>
    </w:p>
    <w:p>
      <w:pPr>
        <w:pStyle w:val="Normal"/>
        <w:rPr/>
      </w:pPr>
      <w:r>
        <w:rPr/>
        <w:t>El código de esta aplicación se va a ir explicando paulatinamente.</w:t>
      </w:r>
    </w:p>
    <w:p>
      <w:pPr>
        <w:pStyle w:val="Normal"/>
        <w:rPr/>
      </w:pPr>
      <w:r>
        <w:rPr/>
        <w:t>Antes de nada, declaramos 3 HashMaps que serán necesarios:</w:t>
      </w:r>
    </w:p>
    <w:p>
      <w:pPr>
        <w:pStyle w:val="Normal"/>
        <w:numPr>
          <w:ilvl w:val="0"/>
          <w:numId w:val="13"/>
        </w:numPr>
        <w:rPr/>
      </w:pPr>
      <w:r>
        <w:rPr>
          <w:i/>
          <w:iCs/>
        </w:rPr>
        <w:t>macVlanMap</w:t>
      </w:r>
      <w:r>
        <w:rPr/>
        <w:t xml:space="preserve">: HashMap que relaciona la Mac de un host con la Vlan a la que pertenece. A la hora de introducir los datos lo haremos con un comando que crearemos especificamente para este fin (ver sección </w:t>
      </w:r>
      <w:r>
        <w:rPr>
          <w:color w:val="CE181E"/>
        </w:rPr>
        <w:t>PONER SECCION DONDE SE EXPLICA CUANDO ESTE)</w:t>
      </w:r>
    </w:p>
    <w:p>
      <w:pPr>
        <w:pStyle w:val="Normal"/>
        <w:numPr>
          <w:ilvl w:val="0"/>
          <w:numId w:val="13"/>
        </w:numPr>
        <w:rPr>
          <w:color w:val="000000"/>
        </w:rPr>
      </w:pPr>
      <w:r>
        <w:rPr>
          <w:i/>
          <w:iCs/>
          <w:color w:val="000000"/>
        </w:rPr>
        <w:t>vlanRuleMap</w:t>
      </w:r>
      <w:r>
        <w:rPr>
          <w:color w:val="000000"/>
        </w:rPr>
        <w:t>: Este HashMap devuelve las reglas de flujo que tiene cada Vlan creada. Más adelante se verá el fin de él</w:t>
      </w:r>
    </w:p>
    <w:p>
      <w:pPr>
        <w:pStyle w:val="Normal"/>
        <w:numPr>
          <w:ilvl w:val="0"/>
          <w:numId w:val="13"/>
        </w:numPr>
        <w:rPr>
          <w:color w:val="000000"/>
        </w:rPr>
      </w:pPr>
      <w:r>
        <w:rPr>
          <w:i/>
          <w:iCs/>
          <w:color w:val="000000"/>
        </w:rPr>
        <w:t>macRuleMap</w:t>
      </w:r>
      <w:r>
        <w:rPr>
          <w:color w:val="000000"/>
        </w:rPr>
        <w:t>: Este HashMap devuelve para cada Mac todas las reglas de flujo que tiene asociadas.</w:t>
      </w:r>
    </w:p>
    <w:p>
      <w:pPr>
        <w:pStyle w:val="Normal"/>
        <w:rPr/>
      </w:pPr>
      <w:r>
        <w:rPr/>
        <w:t xml:space="preserve">En primer lugar, nada mas activar la aplicación capturamos todo el tráfico ARP para mandarlo al controlador y que sea este el que decida que hacer con él. Esta regla será fundamental como se verá posteriormente y se instalará en todos los dispostivos que tengamos. </w:t>
      </w:r>
    </w:p>
    <w:p>
      <w:pPr>
        <w:pStyle w:val="Normal"/>
        <w:rPr/>
      </w:pPr>
      <w:r>
        <w:rPr/>
        <w:t xml:space="preserve">Seguidamente, añadimos tambien un </w:t>
      </w:r>
      <w:r>
        <w:rPr>
          <w:i/>
          <w:iCs/>
        </w:rPr>
        <w:t xml:space="preserve">HostListener, </w:t>
      </w:r>
      <w:r>
        <w:rPr/>
        <w:t xml:space="preserve">que tendrá como objetivo notificarnos cuando se añade un host nuevo a la red.  </w:t>
      </w:r>
      <w:r>
        <w:rPr>
          <w:color w:val="CE181E"/>
        </w:rPr>
        <w:t xml:space="preserve">FALTA EXPLICAR QUE HACE FALTA ACTIVAR DETECT HOST Y HOSTPROBINGPROVIDER </w:t>
      </w:r>
    </w:p>
    <w:p>
      <w:pPr>
        <w:pStyle w:val="Normal"/>
        <w:rPr/>
      </w:pPr>
      <w:r>
        <w:rPr/>
        <w:t>4.3.2.1.1 Host añadido a la red</w:t>
      </w:r>
    </w:p>
    <w:p>
      <w:pPr>
        <w:pStyle w:val="Normal"/>
        <w:rPr/>
      </w:pPr>
      <w:r>
        <w:rPr/>
        <w:t xml:space="preserve">Cuando un host se añade a la red lo primero que se hace es obtener la VLAN a la que está asociada obteniendola a partir del </w:t>
      </w:r>
      <w:r>
        <w:rPr>
          <w:i/>
          <w:iCs/>
        </w:rPr>
        <w:t>macVlanMap</w:t>
      </w:r>
      <w:r>
        <w:rPr/>
        <w:t>, incluyendo una excepción para el caso de que esa MAC no tenga asociada en cuyo caso se notifica y se finaliza la ejecución de la aplicación.</w:t>
      </w:r>
    </w:p>
    <w:p>
      <w:pPr>
        <w:pStyle w:val="Normal"/>
        <w:rPr/>
      </w:pPr>
      <w:r>
        <w:rPr/>
        <w:t>En el caso de que si tenga una VLAN se hace una distinción en función del valor recibido.</w:t>
      </w:r>
    </w:p>
    <w:p>
      <w:pPr>
        <w:pStyle w:val="Normal"/>
        <w:numPr>
          <w:ilvl w:val="0"/>
          <w:numId w:val="17"/>
        </w:numPr>
        <w:rPr/>
      </w:pPr>
      <w:r>
        <w:rPr/>
        <w:t>Si el valor es cualquier entero distinto a 0, significa que quien se ha conectado es un host. El procedimiento a seguir es el siguiente:</w:t>
      </w:r>
    </w:p>
    <w:p>
      <w:pPr>
        <w:pStyle w:val="Normal"/>
        <w:numPr>
          <w:ilvl w:val="1"/>
          <w:numId w:val="17"/>
        </w:numPr>
        <w:rPr/>
      </w:pPr>
      <w:r>
        <w:rPr/>
        <w:t>Creamos una regla de flujo en la tabla 0</w:t>
      </w:r>
      <w:r>
        <w:rPr>
          <w:color w:val="CE181E"/>
        </w:rPr>
        <w:t xml:space="preserve"> </w:t>
      </w:r>
      <w:r>
        <w:rPr/>
        <w:t>que añada la VLAN que contenía el host y que a continuación haga una transición a la tabla 1</w:t>
      </w:r>
    </w:p>
    <w:p>
      <w:pPr>
        <w:pStyle w:val="Normal"/>
        <w:numPr>
          <w:ilvl w:val="1"/>
          <w:numId w:val="17"/>
        </w:numPr>
        <w:rPr/>
      </w:pPr>
      <w:r>
        <w:rPr/>
        <w:t>En la tabla 1 creamos otra regla de flujo cuando se envíe tráfico al host que se ha conetado. Solo en el caso de que coincida la VLAN del host que envió tráfico y la del host que se acaba de añadir enviamos por el puerto correspondiente y a continuación, desetiquetamos la VLAN (se recuerda que el tráfico que sale y llega a los hosts va sin ningún tipo de etiquetado VLAN). Se indica tambien que se haga una transición a la tabla 2 cuyo contenido se verá posteriormente</w:t>
      </w:r>
    </w:p>
    <w:p>
      <w:pPr>
        <w:pStyle w:val="Normal"/>
        <w:numPr>
          <w:ilvl w:val="0"/>
          <w:numId w:val="17"/>
        </w:numPr>
        <w:rPr/>
      </w:pPr>
      <w:r>
        <w:rPr/>
        <w:t>Si el valor es 0 significa que quien se ha conectado es un router. El procedimiento en este caso varía siendo el siguiente:</w:t>
      </w:r>
    </w:p>
    <w:p>
      <w:pPr>
        <w:pStyle w:val="Normal"/>
        <w:numPr>
          <w:ilvl w:val="1"/>
          <w:numId w:val="17"/>
        </w:numPr>
        <w:rPr/>
      </w:pPr>
      <w:r>
        <w:rPr/>
        <w:t>Se crea una regla de flujo en la tabla 0 para cuando el router envía tráfico al open Vswitch cuyo tratamiento es simplemente hacer una transición a la tabla 1 ya que este tráfico ya viene etiquetado con la VLAN.</w:t>
      </w:r>
    </w:p>
    <w:p>
      <w:pPr>
        <w:pStyle w:val="Normal"/>
        <w:numPr>
          <w:ilvl w:val="1"/>
          <w:numId w:val="17"/>
        </w:numPr>
        <w:rPr/>
      </w:pPr>
      <w:r>
        <w:rPr/>
        <w:t>En la tabla 1 nos centramos en el tráfico cuyo destino es el router, en este caso se le indica al open vSwitch que lo envíe por el puerto en el que está conectado el router sin desetiquetarlo  ya que el router a diferencia de un host si necesita saber la VLAN para poder enviar el tráfico nuevamente.</w:t>
      </w:r>
    </w:p>
    <w:p>
      <w:pPr>
        <w:pStyle w:val="Normal"/>
        <w:numPr>
          <w:ilvl w:val="1"/>
          <w:numId w:val="17"/>
        </w:numPr>
        <w:rPr/>
      </w:pPr>
      <w:r>
        <w:rPr/>
        <w:t xml:space="preserve">Finalmente añadimos las reglas a </w:t>
      </w:r>
      <w:r>
        <w:rPr>
          <w:i/>
          <w:iCs/>
        </w:rPr>
        <w:t xml:space="preserve">macRuleMap </w:t>
      </w:r>
      <w:r>
        <w:rPr/>
        <w:t xml:space="preserve"> para en el momento en el que el host se desconecta eliminarlas</w:t>
      </w:r>
    </w:p>
    <w:p>
      <w:pPr>
        <w:pStyle w:val="Normal"/>
        <w:rPr/>
      </w:pPr>
      <w:r>
        <w:rPr/>
      </w:r>
    </w:p>
    <w:p>
      <w:pPr>
        <w:pStyle w:val="Normal"/>
        <w:rPr/>
      </w:pPr>
      <w:r>
        <w:rPr/>
        <w:t>Otro caso que hay que contemplar es para el tráfico broadcast. Hay que tener en cuenta que en un caso que no contemple VLANs el tráfico broadcast se difunden por todos los puertos. En este caso hay que hacer que se mande solo por aquellos que pertenecen a la VLAN y por los routers que tengamos.</w:t>
      </w:r>
    </w:p>
    <w:p>
      <w:pPr>
        <w:pStyle w:val="Normal"/>
        <w:rPr/>
      </w:pPr>
      <w:r>
        <w:rPr/>
        <w:t xml:space="preserve">Hay que recordar que en la tabla 0 ya se ha realizado la regla que asigna la VLAN, por tanto lo que hacemos es obtener del HashMap </w:t>
      </w:r>
      <w:r>
        <w:rPr>
          <w:i/>
          <w:iCs/>
        </w:rPr>
        <w:t>macVlanMap</w:t>
      </w:r>
      <w:r>
        <w:rPr/>
        <w:t xml:space="preserve"> aquellas MAC cuya VLAN es la 0 haciendo uso del método </w:t>
      </w:r>
      <w:r>
        <w:rPr>
          <w:i/>
          <w:iCs/>
        </w:rPr>
        <w:t>getKeys</w:t>
      </w:r>
      <w:r>
        <w:rPr/>
        <w:t xml:space="preserve"> e indicar modificando el tratamiento de la regla que el tráfico se envíe por esos puertos etiquetado.</w:t>
      </w:r>
    </w:p>
    <w:p>
      <w:pPr>
        <w:pStyle w:val="Normal"/>
        <w:rPr/>
      </w:pPr>
      <w:r>
        <w:rPr/>
        <w:t xml:space="preserve">A continuación, desetiquetamos el paquete y utilizando nuevamente el método </w:t>
      </w:r>
      <w:r>
        <w:rPr>
          <w:i/>
          <w:iCs/>
        </w:rPr>
        <w:t xml:space="preserve">getKeys </w:t>
      </w:r>
      <w:r>
        <w:rPr/>
        <w:t>obtenemos los hosts que coinciden con la VLAN y enviarlo por los puertos correspondientes.</w:t>
      </w:r>
    </w:p>
    <w:p>
      <w:pPr>
        <w:pStyle w:val="Normal"/>
        <w:rPr/>
      </w:pPr>
      <w:r>
        <w:rPr/>
        <w:t>Finalmente, instalamos la regla en la tabla 1 con el tratamiento previo.</w:t>
      </w:r>
    </w:p>
    <w:p>
      <w:pPr>
        <w:pStyle w:val="Normal"/>
        <w:rPr/>
      </w:pPr>
      <w:r>
        <w:rPr/>
      </w:r>
    </w:p>
    <w:p>
      <w:pPr>
        <w:pStyle w:val="Normal"/>
        <w:rPr>
          <w:color w:val="CE181E"/>
        </w:rPr>
      </w:pPr>
      <w:r>
        <w:rPr>
          <w:color w:val="CE181E"/>
        </w:rPr>
        <w:t xml:space="preserve">FALTA EXPLICAR LAS 2 REGLAS QUE SELECCIONAN EL TRAFICO ARP, PERO TENGO QUE DARLE UNA VUELTA QUE AUN NO LAS ENTIENDO </w:t>
      </w:r>
    </w:p>
    <w:p>
      <w:pPr>
        <w:pStyle w:val="Normal"/>
        <w:rPr/>
      </w:pPr>
      <w:r>
        <w:rPr/>
      </w:r>
    </w:p>
    <w:p>
      <w:pPr>
        <w:pStyle w:val="Normal"/>
        <w:rPr/>
      </w:pPr>
      <w:r>
        <w:rPr/>
      </w:r>
    </w:p>
    <w:p>
      <w:pPr>
        <w:pStyle w:val="Normal"/>
        <w:rPr>
          <w:color w:val="000000"/>
        </w:rPr>
      </w:pPr>
      <w:r>
        <w:rPr>
          <w:color w:val="000000"/>
        </w:rPr>
        <w:t>4.3.2.1.2 Host eliminado de la red</w:t>
      </w:r>
    </w:p>
    <w:p>
      <w:pPr>
        <w:pStyle w:val="Normal"/>
        <w:rPr>
          <w:color w:val="000000"/>
        </w:rPr>
      </w:pPr>
      <w:r>
        <w:rPr>
          <w:color w:val="000000"/>
        </w:rPr>
        <w:t>Cuando un host es eliminado de la red lo primero que hacemos es eliminar todas las reglas de flujo que contengan esa MAC. Esto hace que se borre tambien aquella referida al tráfico broadcast, por tanto es necesario volverla a crear esta vez sin incluir el host que acabamos de eliminar. El procedimiento para realizar esta regla es idéntico al explicado en la sección anterior.</w:t>
      </w:r>
    </w:p>
    <w:p>
      <w:pPr>
        <w:pStyle w:val="Normal"/>
        <w:rPr/>
      </w:pPr>
      <w:r>
        <w:rPr/>
      </w:r>
    </w:p>
    <w:p>
      <w:pPr>
        <w:pStyle w:val="Normal"/>
        <w:rPr>
          <w:color w:val="000000"/>
        </w:rPr>
      </w:pPr>
      <w:r>
        <w:rPr>
          <w:color w:val="000000"/>
        </w:rPr>
        <w:t>4.3.2.2.2 Ficheros auxiliares</w:t>
      </w:r>
    </w:p>
    <w:p>
      <w:pPr>
        <w:pStyle w:val="Normal"/>
        <w:rPr>
          <w:color w:val="000000"/>
        </w:rPr>
      </w:pPr>
      <w:r>
        <w:rPr>
          <w:color w:val="000000"/>
        </w:rPr>
        <w:t>Para que la interactividad con la aplicación sea más sencilla se han creado 3 comandos ejecutables mediante la CLI de ONOS para evitar tener que modificar el código de la aplicación cada vez que se quiera cambiar de VLAN algún host o cada vez que se quiera añadir o eliminar una correspondencia.</w:t>
      </w:r>
    </w:p>
    <w:p>
      <w:pPr>
        <w:pStyle w:val="Normal"/>
        <w:rPr>
          <w:color w:val="000000"/>
        </w:rPr>
      </w:pPr>
      <w:r>
        <w:rPr>
          <w:color w:val="000000"/>
        </w:rPr>
        <w:t xml:space="preserve">En primer lugar, en el fichero ShowVlanCommand se crea un el comando </w:t>
      </w:r>
      <w:r>
        <w:rPr>
          <w:i/>
          <w:iCs/>
          <w:color w:val="000000"/>
        </w:rPr>
        <w:t xml:space="preserve">show-Vlan-Mac </w:t>
      </w:r>
      <w:r>
        <w:rPr>
          <w:color w:val="000000"/>
        </w:rPr>
        <w:t>cuyo objetivo es mostrar las correspondencias MAC-VLAN presentes en la aplicación.</w:t>
      </w:r>
    </w:p>
    <w:p>
      <w:pPr>
        <w:pStyle w:val="Normal"/>
        <w:rPr>
          <w:color w:val="000000"/>
        </w:rPr>
      </w:pPr>
      <w:r>
        <w:rPr>
          <w:color w:val="000000"/>
        </w:rPr>
        <w:t xml:space="preserve">Para crear un comando se hace de la siguiente forma: </w:t>
      </w:r>
    </w:p>
    <w:p>
      <w:pPr>
        <w:pStyle w:val="Normal"/>
        <w:rPr>
          <w:color w:val="000000"/>
          <w:lang w:val="en-US"/>
        </w:rPr>
      </w:pPr>
      <w:r>
        <w:rPr>
          <w:rFonts w:ascii="Monospace" w:hAnsi="Monospace"/>
          <w:color w:val="646464"/>
          <w:sz w:val="20"/>
          <w:lang w:val="en-US"/>
        </w:rPr>
        <w:t>@Command</w:t>
      </w:r>
      <w:r>
        <w:rPr>
          <w:rFonts w:ascii="Monospace" w:hAnsi="Monospace"/>
          <w:color w:val="000000"/>
          <w:sz w:val="20"/>
          <w:lang w:val="en-US"/>
        </w:rPr>
        <w:t xml:space="preserve">(scope = </w:t>
      </w:r>
      <w:r>
        <w:rPr>
          <w:rFonts w:ascii="Monospace" w:hAnsi="Monospace"/>
          <w:color w:val="2A00FF"/>
          <w:sz w:val="20"/>
          <w:lang w:val="en-US"/>
        </w:rPr>
        <w:t>"onos"</w:t>
      </w:r>
      <w:r>
        <w:rPr>
          <w:rFonts w:ascii="Monospace" w:hAnsi="Monospace"/>
          <w:color w:val="000000"/>
          <w:sz w:val="20"/>
          <w:lang w:val="en-US"/>
        </w:rPr>
        <w:t xml:space="preserve">, name = </w:t>
      </w:r>
      <w:r>
        <w:rPr>
          <w:rFonts w:ascii="Monospace" w:hAnsi="Monospace"/>
          <w:color w:val="2A00FF"/>
          <w:sz w:val="20"/>
          <w:lang w:val="en-US"/>
        </w:rPr>
        <w:t>"show-Vlan-Mac"</w:t>
      </w:r>
      <w:r>
        <w:rPr>
          <w:rFonts w:ascii="Monospace" w:hAnsi="Monospace"/>
          <w:color w:val="000000"/>
          <w:sz w:val="20"/>
          <w:lang w:val="en-US"/>
        </w:rPr>
        <w:t>,</w:t>
      </w:r>
    </w:p>
    <w:p>
      <w:pPr>
        <w:pStyle w:val="Normal"/>
        <w:rPr>
          <w:lang w:val="en-US"/>
        </w:rPr>
      </w:pPr>
      <w:r>
        <w:rPr>
          <w:rFonts w:ascii="Monospace" w:hAnsi="Monospace"/>
          <w:color w:val="000000"/>
          <w:sz w:val="20"/>
          <w:lang w:val="en-US"/>
        </w:rPr>
        <w:tab/>
        <w:tab/>
        <w:t xml:space="preserve">description = </w:t>
      </w:r>
      <w:r>
        <w:rPr>
          <w:rFonts w:ascii="Monospace" w:hAnsi="Monospace"/>
          <w:color w:val="2A00FF"/>
          <w:sz w:val="20"/>
          <w:lang w:val="en-US"/>
        </w:rPr>
        <w:t>"shows the Vlan matches to an existing Mac"</w:t>
      </w:r>
      <w:r>
        <w:rPr>
          <w:rFonts w:ascii="Monospace" w:hAnsi="Monospace"/>
          <w:color w:val="000000"/>
          <w:sz w:val="20"/>
          <w:lang w:val="en-US"/>
        </w:rPr>
        <w:t>)</w:t>
      </w:r>
    </w:p>
    <w:p>
      <w:pPr>
        <w:pStyle w:val="Normal"/>
        <w:rPr>
          <w:rFonts w:eastAsia="Calibri"/>
          <w:color w:val="000000"/>
        </w:rPr>
      </w:pPr>
      <w:r>
        <w:rPr>
          <w:rFonts w:eastAsia="Calibri"/>
          <w:color w:val="000000"/>
        </w:rPr>
        <w:t>Y, a continuación se llama al método doExecute(). En este método creamos un servicio de la clase principal de la aplicación (en este caso el fichero VlanByMac.java) que nos permitirá acceder a los métodos. Llamando al método showVlanMac definido en el fichero principal y cuyo código es simplemente imprimir por pantalla el HashMap macVlanMap ya tenemos realizado el comando.</w:t>
      </w:r>
    </w:p>
    <w:p>
      <w:pPr>
        <w:pStyle w:val="Normal"/>
        <w:rPr>
          <w:rFonts w:eastAsia="Calibri"/>
          <w:color w:val="000000"/>
        </w:rPr>
      </w:pPr>
      <w:r>
        <w:rPr>
          <w:rFonts w:eastAsia="Calibri"/>
          <w:color w:val="000000"/>
        </w:rPr>
        <w:t xml:space="preserve">El siguiente comando, presente en el fichero AddVlanCommand.java nos permite añadir  nuevas correspondencias MAC-VLAN. Para ello se debe ejecutar el comando add-Mac-Vlan y añadir 2 argumentos. El primero es la MAC del host y el segundo la VLAN. </w:t>
      </w:r>
    </w:p>
    <w:p>
      <w:pPr>
        <w:pStyle w:val="Normal"/>
        <w:rPr>
          <w:rFonts w:eastAsia="Calibri"/>
          <w:color w:val="000000"/>
        </w:rPr>
      </w:pPr>
      <w:r>
        <w:rPr>
          <w:rFonts w:eastAsia="Calibri"/>
          <w:color w:val="000000"/>
        </w:rPr>
        <w:t>Un ejemplo de uso podría ser el siguiente:</w:t>
      </w:r>
    </w:p>
    <w:p>
      <w:pPr>
        <w:pStyle w:val="Normal"/>
        <w:rPr>
          <w:rFonts w:eastAsia="Calibri"/>
          <w:color w:val="000000"/>
        </w:rPr>
      </w:pPr>
      <w:r>
        <w:rPr>
          <w:rFonts w:eastAsia="Calibri"/>
          <w:color w:val="000000"/>
        </w:rPr>
        <w:tab/>
      </w:r>
      <w:bookmarkStart w:id="9" w:name="__DdeLink__940_180691070"/>
      <w:r>
        <w:rPr>
          <w:rFonts w:eastAsia="Calibri"/>
          <w:color w:val="000000"/>
        </w:rPr>
        <w:t>add-Mac-Vlan 00:00:00:00:00:03 2</w:t>
      </w:r>
      <w:bookmarkEnd w:id="9"/>
    </w:p>
    <w:p>
      <w:pPr>
        <w:pStyle w:val="Normal"/>
        <w:rPr>
          <w:rFonts w:eastAsia="Calibri"/>
          <w:color w:val="000000"/>
        </w:rPr>
      </w:pPr>
      <w:r>
        <w:rPr>
          <w:rFonts w:eastAsia="Calibri"/>
          <w:color w:val="000000"/>
        </w:rPr>
        <w:t>En este caso se le añade al host cuya MAC acaba en :03 la VLAN 2.</w:t>
      </w:r>
    </w:p>
    <w:p>
      <w:pPr>
        <w:pStyle w:val="Normal"/>
        <w:rPr>
          <w:rFonts w:eastAsia="Calibri"/>
          <w:color w:val="000000"/>
        </w:rPr>
      </w:pPr>
      <w:r>
        <w:rPr>
          <w:rFonts w:eastAsia="Calibri"/>
          <w:color w:val="000000"/>
        </w:rPr>
        <w:t>Cabe destacar que en caso de que se quiera modificar una correspondencia ya existente no es necesario eliminarla y volverla a crear, basta con utilizar este comando y ya se actualiza sin necesidad de haberla borrado previamente.</w:t>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Finalmente, con el comando remove-Mac-Vlan eliminamos permanentemente una correspondencia. La sintaxis es idéntica al caso anterior teniendo que insertar en primer lugar la MAC del host y continuación la VLAN que tuviera ese host.</w:t>
      </w:r>
    </w:p>
    <w:p>
      <w:pPr>
        <w:pStyle w:val="Normal"/>
        <w:rPr>
          <w:rFonts w:eastAsia="Calibri"/>
          <w:color w:val="000000"/>
        </w:rPr>
      </w:pPr>
      <w:r>
        <w:rPr>
          <w:rFonts w:eastAsia="Calibri"/>
          <w:color w:val="000000"/>
        </w:rPr>
        <w:t>Un ejemplo de uso es:</w:t>
      </w:r>
    </w:p>
    <w:p>
      <w:pPr>
        <w:pStyle w:val="Normal"/>
        <w:rPr>
          <w:rFonts w:eastAsia="Calibri"/>
          <w:color w:val="000000"/>
        </w:rPr>
      </w:pPr>
      <w:r>
        <w:rPr>
          <w:rFonts w:eastAsia="Calibri"/>
          <w:color w:val="000000"/>
        </w:rPr>
        <w:tab/>
        <w:t>remove-Mac-Vlan 00:00:00:00:00:03 2</w:t>
      </w:r>
    </w:p>
    <w:p>
      <w:pPr>
        <w:pStyle w:val="Normal"/>
        <w:rPr>
          <w:rFonts w:eastAsia="Calibri"/>
          <w:color w:val="000000"/>
        </w:rPr>
      </w:pPr>
      <w:r>
        <w:rPr>
          <w:rFonts w:eastAsia="Calibri"/>
          <w:color w:val="000000"/>
        </w:rPr>
      </w:r>
    </w:p>
    <w:p>
      <w:pPr>
        <w:pStyle w:val="Normal"/>
        <w:rPr/>
      </w:pPr>
      <w:r>
        <w:rPr>
          <w:rFonts w:eastAsia="Calibri"/>
          <w:color w:val="000000"/>
        </w:rPr>
        <w:t>En este caso hemos borrado la correspondencia creada en el ejemplo anterior.</w:t>
      </w:r>
    </w:p>
    <w:p>
      <w:pPr>
        <w:pStyle w:val="Normal"/>
        <w:rPr>
          <w:rFonts w:eastAsia="Calibri"/>
          <w:color w:val="000000"/>
        </w:rPr>
      </w:pPr>
      <w:r>
        <w:rPr>
          <w:rFonts w:eastAsia="Calibri"/>
          <w:color w:val="000000"/>
        </w:rPr>
      </w:r>
    </w:p>
    <w:p>
      <w:pPr>
        <w:pStyle w:val="Normal"/>
        <w:rPr/>
      </w:pPr>
      <w:r>
        <w:rPr>
          <w:color w:val="000000"/>
        </w:rPr>
        <w:t>4.4 Aplicación fwdBalanceo</w:t>
      </w:r>
    </w:p>
    <w:p>
      <w:pPr>
        <w:pStyle w:val="Normal"/>
        <w:rPr/>
      </w:pPr>
      <w:r>
        <w:rPr>
          <w:color w:val="000000"/>
        </w:rPr>
        <w:t xml:space="preserve">Esta aplicación es diferente, puesto que es una modificación de la fwd que contiene el controlador ONOS por defecto. El objetivo es realizar un balanceo de carga cuando tenemos varios enlaces que conectan 2 open V switch. Para ello, en primer lugar modificamos la red que tenemos en el GNS3 sustituyendola por la mostrada en la Ilustración </w:t>
      </w:r>
    </w:p>
    <w:p>
      <w:pPr>
        <w:pStyle w:val="Normal"/>
        <w:rPr>
          <w:color w:val="000000"/>
        </w:rPr>
      </w:pPr>
      <w:r>
        <w:rPr>
          <w:color w:val="000000"/>
        </w:rPr>
        <w:drawing>
          <wp:anchor behindDoc="0" distT="0" distB="0" distL="0" distR="0" simplePos="0" locked="0" layoutInCell="1" allowOverlap="1" relativeHeight="8">
            <wp:simplePos x="0" y="0"/>
            <wp:positionH relativeFrom="column">
              <wp:posOffset>69215</wp:posOffset>
            </wp:positionH>
            <wp:positionV relativeFrom="paragraph">
              <wp:posOffset>139065</wp:posOffset>
            </wp:positionV>
            <wp:extent cx="5398135" cy="2991485"/>
            <wp:effectExtent l="0" t="0" r="0" b="0"/>
            <wp:wrapSquare wrapText="largest"/>
            <wp:docPr id="4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7" descr=""/>
                    <pic:cNvPicPr>
                      <a:picLocks noChangeAspect="1" noChangeArrowheads="1"/>
                    </pic:cNvPicPr>
                  </pic:nvPicPr>
                  <pic:blipFill>
                    <a:blip r:embed="rId51"/>
                    <a:srcRect l="26611" t="15861" r="27876" b="39251"/>
                    <a:stretch>
                      <a:fillRect/>
                    </a:stretch>
                  </pic:blipFill>
                  <pic:spPr bwMode="auto">
                    <a:xfrm>
                      <a:off x="0" y="0"/>
                      <a:ext cx="5398135" cy="2991485"/>
                    </a:xfrm>
                    <a:prstGeom prst="rect">
                      <a:avLst/>
                    </a:prstGeom>
                  </pic:spPr>
                </pic:pic>
              </a:graphicData>
            </a:graphic>
          </wp:anchor>
        </w:drawing>
      </w:r>
    </w:p>
    <w:p>
      <w:pPr>
        <w:pStyle w:val="Normal"/>
        <w:rPr>
          <w:color w:val="000000"/>
        </w:rPr>
      </w:pPr>
      <w:r>
        <w:rPr>
          <w:color w:val="000000"/>
        </w:rPr>
      </w:r>
    </w:p>
    <w:p>
      <w:pPr>
        <w:pStyle w:val="Normal"/>
        <w:rPr/>
      </w:pPr>
      <w:r>
        <w:rPr>
          <w:color w:val="000000"/>
        </w:rPr>
        <w:t>Como vemos, tenemos 2 open V switch conectados por 4 enlaces que será el punto donde realizaremos el balanceo de carga entre las 2 subredes que conectan 4 hosts cada una</w:t>
      </w:r>
    </w:p>
    <w:p>
      <w:pPr>
        <w:pStyle w:val="Normal"/>
        <w:rPr>
          <w:color w:val="000000"/>
        </w:rPr>
      </w:pPr>
      <w:r>
        <w:rPr>
          <w:color w:val="000000"/>
        </w:rPr>
      </w:r>
    </w:p>
    <w:p>
      <w:pPr>
        <w:pStyle w:val="Normal"/>
        <w:rPr/>
      </w:pPr>
      <w:r>
        <w:rPr>
          <w:color w:val="000000"/>
        </w:rPr>
        <w:t>Como se ha comentado, lo que se va a hacer es modificar la aplicación fwd. Esta aplicación la podemos encontrar dentro de la carpeta Home/onos/app que copiaremos y llevaremos a nuestro directorio de trabajo. Seguidamente modificamos el pom.xml para cambiar el nombre de la aplicación dejandolo de la siguiente forma:</w:t>
      </w:r>
    </w:p>
    <w:p>
      <w:pPr>
        <w:pStyle w:val="Normal"/>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400040" cy="3035935"/>
            <wp:effectExtent l="0" t="0" r="0" b="0"/>
            <wp:wrapSquare wrapText="largest"/>
            <wp:docPr id="4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 descr=""/>
                    <pic:cNvPicPr>
                      <a:picLocks noChangeAspect="1" noChangeArrowheads="1"/>
                    </pic:cNvPicPr>
                  </pic:nvPicPr>
                  <pic:blipFill>
                    <a:blip r:embed="rId52"/>
                    <a:stretch>
                      <a:fillRect/>
                    </a:stretch>
                  </pic:blipFill>
                  <pic:spPr bwMode="auto">
                    <a:xfrm>
                      <a:off x="0" y="0"/>
                      <a:ext cx="5400040" cy="3035935"/>
                    </a:xfrm>
                    <a:prstGeom prst="rect">
                      <a:avLst/>
                    </a:prstGeom>
                  </pic:spPr>
                </pic:pic>
              </a:graphicData>
            </a:graphic>
          </wp:anchor>
        </w:drawing>
      </w:r>
      <w:r>
        <w:rPr>
          <w:color w:val="000000"/>
        </w:rPr>
        <w:t xml:space="preserve"> </w:t>
      </w:r>
      <w:r>
        <w:rPr/>
        <w:t xml:space="preserve"> </w:t>
      </w:r>
    </w:p>
    <w:p>
      <w:pPr>
        <w:pStyle w:val="Normal"/>
        <w:rPr>
          <w:color w:val="CE181E"/>
        </w:rPr>
      </w:pPr>
      <w:r>
        <w:rPr>
          <w:color w:val="CE181E"/>
        </w:rPr>
        <w:t>REMARCAR LOS CAMBIOS MODIFICANDO LA CAPTURA</w:t>
      </w:r>
    </w:p>
    <w:p>
      <w:pPr>
        <w:pStyle w:val="Normal"/>
        <w:rPr/>
      </w:pPr>
      <w:r>
        <w:rPr/>
      </w:r>
    </w:p>
    <w:p>
      <w:pPr>
        <w:pStyle w:val="Normal"/>
        <w:rPr/>
      </w:pPr>
      <w:r>
        <w:rPr/>
      </w:r>
    </w:p>
    <w:p>
      <w:pPr>
        <w:pStyle w:val="Normal"/>
        <w:rPr/>
      </w:pPr>
      <w:r>
        <w:rPr>
          <w:color w:val="000000"/>
        </w:rPr>
        <w:t xml:space="preserve">Finalmente, modificamos  el nombre de las carpetas que tienen el nombre de la aplicación sustituyendolas por fwdBalanceo (lo que modificará el paquete en el que está contenido), y una vez hecho esto ya podemos empezar a realizar nuestra aplicación, en concreto se van a modificar el </w:t>
      </w:r>
      <w:r>
        <w:rPr>
          <w:i/>
          <w:iCs/>
          <w:color w:val="000000"/>
        </w:rPr>
        <w:t>activate</w:t>
      </w:r>
      <w:r>
        <w:rPr>
          <w:color w:val="000000"/>
        </w:rPr>
        <w:t xml:space="preserve"> y el método </w:t>
      </w:r>
      <w:r>
        <w:rPr>
          <w:i/>
          <w:iCs/>
          <w:color w:val="000000"/>
        </w:rPr>
        <w:t xml:space="preserve">installRule </w:t>
      </w:r>
      <w:r>
        <w:rPr>
          <w:color w:val="000000"/>
        </w:rPr>
        <w:t xml:space="preserve">del fichero java </w:t>
      </w:r>
      <w:r>
        <w:rPr>
          <w:i/>
          <w:iCs/>
          <w:color w:val="000000"/>
        </w:rPr>
        <w:t>ReactiveForwarding</w:t>
      </w:r>
    </w:p>
    <w:p>
      <w:pPr>
        <w:pStyle w:val="Normal"/>
        <w:rPr/>
      </w:pPr>
      <w:r>
        <w:rPr>
          <w:color w:val="000000"/>
        </w:rPr>
        <w:t>4.4.1 Explicación teórica</w:t>
      </w:r>
    </w:p>
    <w:p>
      <w:pPr>
        <w:pStyle w:val="Normal"/>
        <w:rPr/>
      </w:pPr>
      <w:r>
        <w:rPr>
          <w:color w:val="000000"/>
        </w:rPr>
        <w:t>En este apartado se va a realizar la explicación acerca de como realizar el balanceo de carga. Para ello es necesario que los puertos que conecten ambos open Vswitch (puertos troncales) estén asociados un grupo. Un grupo es una abstracción que permite realizar operaciones más complejas (como lo es esta) que no se pueden realizar mediante las reglas de flujo que se han visto hasta el momento. Tampoco se pueden enviar a otras tablas. Cada grupo contiene una lista separada de acciones (</w:t>
      </w:r>
      <w:r>
        <w:rPr>
          <w:i/>
          <w:iCs/>
          <w:color w:val="000000"/>
        </w:rPr>
        <w:t>bucket list</w:t>
      </w:r>
      <w:r>
        <w:rPr>
          <w:color w:val="000000"/>
        </w:rPr>
        <w:t xml:space="preserve">). En nuestro caso el bucket serán los puertos por los que se enviará tráfico en cada momento en función del tráfico existente en la red. </w:t>
      </w:r>
    </w:p>
    <w:p>
      <w:pPr>
        <w:pStyle w:val="Normal"/>
        <w:rPr>
          <w:color w:val="000000"/>
        </w:rPr>
      </w:pPr>
      <w:r>
        <w:rPr/>
        <w:drawing>
          <wp:inline distT="0" distB="0" distL="0" distR="0">
            <wp:extent cx="3148330" cy="2915285"/>
            <wp:effectExtent l="0" t="0" r="0" b="0"/>
            <wp:docPr id="5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0" descr=""/>
                    <pic:cNvPicPr>
                      <a:picLocks noChangeAspect="1" noChangeArrowheads="1"/>
                    </pic:cNvPicPr>
                  </pic:nvPicPr>
                  <pic:blipFill>
                    <a:blip r:embed="rId53"/>
                    <a:stretch>
                      <a:fillRect/>
                    </a:stretch>
                  </pic:blipFill>
                  <pic:spPr bwMode="auto">
                    <a:xfrm>
                      <a:off x="0" y="0"/>
                      <a:ext cx="3148330" cy="2915285"/>
                    </a:xfrm>
                    <a:prstGeom prst="rect">
                      <a:avLst/>
                    </a:prstGeom>
                  </pic:spPr>
                </pic:pic>
              </a:graphicData>
            </a:graphic>
          </wp:inline>
        </w:drawing>
      </w:r>
      <w:r>
        <w:rPr>
          <w:color w:val="091E42"/>
        </w:rPr>
        <w:t> </w:t>
      </w:r>
    </w:p>
    <w:p>
      <w:pPr>
        <w:pStyle w:val="Normal"/>
        <w:rPr/>
      </w:pPr>
      <w:r>
        <w:rPr/>
      </w:r>
    </w:p>
    <w:p>
      <w:pPr>
        <w:pStyle w:val="Normal"/>
        <w:rPr>
          <w:color w:val="000000"/>
        </w:rPr>
      </w:pPr>
      <w:r>
        <w:rPr>
          <w:color w:val="000000"/>
        </w:rPr>
        <w:t>Tal y como se vem un grupo está formado por un tipo. En concreto, hay 4 tipos diferentes que puede tener que son:</w:t>
      </w:r>
    </w:p>
    <w:p>
      <w:pPr>
        <w:pStyle w:val="Normal"/>
        <w:numPr>
          <w:ilvl w:val="0"/>
          <w:numId w:val="14"/>
        </w:numPr>
        <w:rPr/>
      </w:pPr>
      <w:r>
        <w:rPr>
          <w:color w:val="000000"/>
        </w:rPr>
        <w:t>ALL group: Si seleccionamos esta opción cuando un paquete llegue como entrada al grupo se duplicará para que se opere sobre él independientemente. De esta forma podemos operar en copias separadas del paquete original. Estas operaciones estarán definidas en las acciones en cada grupo. En este caso, el bucket solo está compuesto de acciones y no hay parámetros especiales.</w:t>
      </w:r>
    </w:p>
    <w:p>
      <w:pPr>
        <w:pStyle w:val="Normal"/>
        <w:numPr>
          <w:ilvl w:val="0"/>
          <w:numId w:val="14"/>
        </w:numPr>
        <w:rPr>
          <w:color w:val="000000"/>
        </w:rPr>
      </w:pPr>
      <w:r>
        <w:rPr>
          <w:color w:val="000000"/>
        </w:rPr>
        <w:t xml:space="preserve">SELECT group: Esta opción está diseñada para equilibrar la carga. En este caso el parámetro consiste al peso que tendrá cada </w:t>
      </w:r>
      <w:r>
        <w:rPr>
          <w:i/>
          <w:iCs/>
          <w:color w:val="000000"/>
        </w:rPr>
        <w:t xml:space="preserve">bucket. </w:t>
      </w:r>
      <w:r>
        <w:rPr>
          <w:color w:val="000000"/>
        </w:rPr>
        <w:t xml:space="preserve">El algorimo de selección depende de la implementación del switch. En el apartado </w:t>
      </w:r>
      <w:r>
        <w:rPr>
          <w:color w:val="CE181E"/>
        </w:rPr>
        <w:t xml:space="preserve">APARTADO BANCO DE PRUEBAS </w:t>
      </w:r>
      <w:r>
        <w:rPr>
          <w:color w:val="000000"/>
        </w:rPr>
        <w:t>se indica como se realiza la selección de los buckets del grupo para el switch que manejamos, ya que esta es la sentencia que vamos a usar para nuestra aplicación</w:t>
      </w:r>
    </w:p>
    <w:p>
      <w:pPr>
        <w:pStyle w:val="Normal"/>
        <w:numPr>
          <w:ilvl w:val="0"/>
          <w:numId w:val="14"/>
        </w:numPr>
        <w:rPr>
          <w:color w:val="000000"/>
        </w:rPr>
      </w:pPr>
      <w:r>
        <w:rPr>
          <w:color w:val="000000"/>
        </w:rPr>
        <w:t xml:space="preserve">INDIRECT group: Este caso es un poco especial, ya que solo contiene un único </w:t>
      </w:r>
      <w:r>
        <w:rPr>
          <w:i/>
          <w:iCs/>
          <w:color w:val="000000"/>
        </w:rPr>
        <w:t xml:space="preserve">bucket , </w:t>
      </w:r>
      <w:r>
        <w:rPr>
          <w:color w:val="000000"/>
        </w:rPr>
        <w:t>por lo tanto siendo estrictos es díficil verlo como un grupo. Su fin es encapsular un conjunto de acciones utilizadas en muchos flujos. Por ejemplo, si tenemos diferentes tipos de flujos (por ejemplo que sean tipos diferentes de tráfico) pero las acciones que deben llevar son las mismas, se pueden enviar al grupo en vez de indicar la acción para cada flujo independiente. De esta forma creamos menos reglas de flujo y se ahorra en memoria.</w:t>
      </w:r>
    </w:p>
    <w:p>
      <w:pPr>
        <w:pStyle w:val="Normal"/>
        <w:numPr>
          <w:ilvl w:val="0"/>
          <w:numId w:val="14"/>
        </w:numPr>
        <w:rPr>
          <w:color w:val="000000"/>
        </w:rPr>
      </w:pPr>
      <w:r>
        <w:rPr>
          <w:color w:val="000000"/>
        </w:rPr>
        <w:t xml:space="preserve">FAST-FAILOVER group: Este tipo de grupo está diseñado para detectar y superar fallos en los puertos. Cada </w:t>
      </w:r>
      <w:r>
        <w:rPr>
          <w:i/>
          <w:iCs/>
          <w:color w:val="000000"/>
        </w:rPr>
        <w:t>bucket</w:t>
      </w:r>
      <w:r>
        <w:rPr>
          <w:color w:val="000000"/>
        </w:rPr>
        <w:t xml:space="preserve"> tiene un puerto de vigilancia que controla el “estado de vida” del puerto indicado. Si se considera que la vida está baja no se utilizará ese </w:t>
      </w:r>
      <w:r>
        <w:rPr>
          <w:i/>
          <w:iCs/>
          <w:color w:val="000000"/>
        </w:rPr>
        <w:t xml:space="preserve">bucket, </w:t>
      </w:r>
      <w:r>
        <w:rPr>
          <w:color w:val="000000"/>
        </w:rPr>
        <w:t xml:space="preserve">mientras que si su nivel de vida está alto se usa ese </w:t>
      </w:r>
      <w:r>
        <w:rPr>
          <w:i/>
          <w:iCs/>
          <w:color w:val="000000"/>
        </w:rPr>
        <w:t xml:space="preserve">bucket. </w:t>
      </w:r>
      <w:r>
        <w:rPr>
          <w:color w:val="000000"/>
        </w:rPr>
        <w:t xml:space="preserve">Como detalle indicar que solo se puede usar un </w:t>
      </w:r>
      <w:r>
        <w:rPr>
          <w:i/>
          <w:iCs/>
          <w:color w:val="000000"/>
        </w:rPr>
        <w:t>bucket</w:t>
      </w:r>
      <w:r>
        <w:rPr>
          <w:color w:val="000000"/>
        </w:rPr>
        <w:t xml:space="preserve"> y que este no cambia a menos que se detecte que la vida del mismo desciende.</w:t>
      </w:r>
    </w:p>
    <w:p>
      <w:pPr>
        <w:pStyle w:val="Normal"/>
        <w:rPr>
          <w:color w:val="000000"/>
        </w:rPr>
      </w:pPr>
      <w:r>
        <w:rPr>
          <w:color w:val="000000"/>
        </w:rPr>
      </w:r>
    </w:p>
    <w:p>
      <w:pPr>
        <w:pStyle w:val="Normal"/>
        <w:rPr>
          <w:color w:val="000000"/>
        </w:rPr>
      </w:pPr>
      <w:r>
        <w:rPr>
          <w:color w:val="000000"/>
        </w:rPr>
      </w:r>
    </w:p>
    <w:p>
      <w:pPr>
        <w:pStyle w:val="Normal"/>
        <w:rPr/>
      </w:pPr>
      <w:r>
        <w:rPr>
          <w:color w:val="000000"/>
        </w:rPr>
        <w:t>4.4.2 Método activate</w:t>
      </w:r>
    </w:p>
    <w:p>
      <w:pPr>
        <w:pStyle w:val="Normal"/>
        <w:rPr/>
      </w:pPr>
      <w:r>
        <w:rPr>
          <w:color w:val="000000"/>
        </w:rPr>
        <w:t>En este método en primer lugar definimos como parámetros configurables los puertos que van a ser troncales. Se ponen como configurables para que sea más sencillo en caso de que se modifique la topología de la red modificarlos, y así mantener el código. En nuestro caso, los puertos seleccionados para ser troncales son los 10, 11, 12 y 13 de la topología del open V switch. A la hora de programar hay que sumar 1 a estos valores ya que no contabiliza el 0 como puerto y empieza en el 1 directamente.</w:t>
      </w:r>
    </w:p>
    <w:p>
      <w:pPr>
        <w:pStyle w:val="Normal"/>
        <w:rPr/>
      </w:pPr>
      <w:r>
        <w:rPr>
          <w:color w:val="000000"/>
        </w:rPr>
        <w:t>Por tanto, nada más activar la aplicación creamos el primer grupo. Como el proceso puede parecer un poco complejo se va a explicar detalladamente.:</w:t>
      </w:r>
    </w:p>
    <w:p>
      <w:pPr>
        <w:pStyle w:val="Normal"/>
        <w:rPr/>
      </w:pPr>
      <w:r>
        <w:rPr>
          <w:color w:val="000000"/>
        </w:rPr>
        <w:t xml:space="preserve">Un grupo se crea a partir de un constructor que contiene un GroupId (arbitrariamente hemos elegido el 137, y un </w:t>
      </w:r>
      <w:r>
        <w:rPr>
          <w:i/>
          <w:iCs/>
          <w:color w:val="000000"/>
        </w:rPr>
        <w:t>DefaultGroupDescription</w:t>
      </w:r>
      <w:r>
        <w:rPr>
          <w:color w:val="000000"/>
        </w:rPr>
        <w:t>:</w:t>
      </w:r>
    </w:p>
    <w:p>
      <w:pPr>
        <w:pStyle w:val="Normal"/>
        <w:rPr>
          <w:color w:val="000000"/>
          <w:lang w:val="en-US"/>
        </w:rPr>
      </w:pPr>
      <w:r>
        <w:rPr>
          <w:rFonts w:ascii="Monospace" w:hAnsi="Monospace"/>
          <w:color w:val="000000"/>
          <w:sz w:val="20"/>
          <w:shd w:fill="E8F2FE" w:val="clear"/>
          <w:lang w:val="en-US"/>
        </w:rPr>
        <w:t xml:space="preserve">DefaultGroup </w:t>
      </w:r>
      <w:r>
        <w:rPr>
          <w:rFonts w:ascii="Monospace" w:hAnsi="Monospace"/>
          <w:color w:val="6A3E3E"/>
          <w:sz w:val="20"/>
          <w:shd w:fill="E8F2FE" w:val="clear"/>
          <w:lang w:val="en-US"/>
        </w:rPr>
        <w:t>dgd</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DefaultGroup(</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GroupId(137),</w:t>
      </w:r>
      <w:r>
        <w:rPr>
          <w:rFonts w:ascii="Monospace" w:hAnsi="Monospace"/>
          <w:color w:val="6A3E3E"/>
          <w:sz w:val="20"/>
          <w:shd w:fill="E8F2FE" w:val="clear"/>
          <w:lang w:val="en-US"/>
        </w:rPr>
        <w:t>degd</w:t>
      </w:r>
      <w:r>
        <w:rPr>
          <w:rFonts w:ascii="Monospace" w:hAnsi="Monospace"/>
          <w:color w:val="000000"/>
          <w:sz w:val="20"/>
          <w:shd w:fill="E8F2FE" w:val="clear"/>
          <w:lang w:val="en-US"/>
        </w:rPr>
        <w:t>);</w:t>
      </w:r>
    </w:p>
    <w:p>
      <w:pPr>
        <w:pStyle w:val="Normal"/>
        <w:rPr>
          <w:lang w:val="en-US"/>
        </w:rPr>
      </w:pPr>
      <w:r>
        <w:rPr>
          <w:lang w:val="en-US"/>
        </w:rPr>
      </w:r>
    </w:p>
    <w:p>
      <w:pPr>
        <w:pStyle w:val="Normal"/>
        <w:rPr/>
      </w:pPr>
      <w:r>
        <w:rPr/>
        <w:t xml:space="preserve">A su vez, un </w:t>
      </w:r>
      <w:r>
        <w:rPr>
          <w:i/>
          <w:iCs/>
        </w:rPr>
        <w:t>DefaultGroupDescription</w:t>
      </w:r>
      <w:r>
        <w:rPr/>
        <w:t xml:space="preserve"> tiene varios constructores. Usaremos el utilizado para las aplicaciones de la API del norte. Está formado por el dispositivo, el tipo de grupo que va a ser, los </w:t>
      </w:r>
      <w:r>
        <w:rPr>
          <w:i/>
          <w:iCs/>
        </w:rPr>
        <w:t>GroupBuckets</w:t>
      </w:r>
      <w:r>
        <w:rPr/>
        <w:t>, una clave para el grupo, el groupId definido previamente y la aplicación en la que se va a instanciar.</w:t>
      </w:r>
    </w:p>
    <w:p>
      <w:pPr>
        <w:pStyle w:val="Normal"/>
        <w:rPr>
          <w:lang w:val="en-US"/>
        </w:rPr>
      </w:pPr>
      <w:r>
        <w:rPr>
          <w:rFonts w:ascii="Monospace" w:hAnsi="Monospace"/>
          <w:color w:val="000000"/>
          <w:sz w:val="20"/>
          <w:lang w:val="en-US"/>
        </w:rPr>
        <w:t xml:space="preserve">DefaultGroupDescription </w:t>
      </w:r>
      <w:r>
        <w:rPr>
          <w:rFonts w:ascii="Monospace" w:hAnsi="Monospace"/>
          <w:color w:val="6A3E3E"/>
          <w:sz w:val="20"/>
          <w:lang w:val="en-US"/>
        </w:rPr>
        <w:t>degd</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DefaultGroupDescription(</w:t>
      </w:r>
      <w:r>
        <w:rPr>
          <w:rFonts w:ascii="Monospace" w:hAnsi="Monospace"/>
          <w:color w:val="6A3E3E"/>
          <w:sz w:val="20"/>
          <w:lang w:val="en-US"/>
        </w:rPr>
        <w:t>d</w:t>
      </w:r>
      <w:r>
        <w:rPr>
          <w:rFonts w:ascii="Monospace" w:hAnsi="Monospace"/>
          <w:color w:val="000000"/>
          <w:sz w:val="20"/>
          <w:lang w:val="en-US"/>
        </w:rPr>
        <w:t>.id(), GroupDescription.Type.</w:t>
      </w:r>
      <w:r>
        <w:rPr>
          <w:rFonts w:ascii="Monospace" w:hAnsi="Monospace"/>
          <w:b/>
          <w:i/>
          <w:color w:val="0000C0"/>
          <w:sz w:val="20"/>
          <w:lang w:val="en-US"/>
        </w:rPr>
        <w:t>SELECT</w:t>
      </w:r>
      <w:r>
        <w:rPr>
          <w:rFonts w:ascii="Monospace" w:hAnsi="Monospace"/>
          <w:color w:val="000000"/>
          <w:sz w:val="20"/>
          <w:lang w:val="en-US"/>
        </w:rPr>
        <w:t>,</w:t>
      </w:r>
      <w:r>
        <w:rPr>
          <w:rFonts w:ascii="Monospace" w:hAnsi="Monospace"/>
          <w:color w:val="0000C0"/>
          <w:sz w:val="20"/>
          <w:lang w:val="en-US"/>
        </w:rPr>
        <w:t>gbs</w:t>
      </w:r>
      <w:r>
        <w:rPr>
          <w:rFonts w:ascii="Monospace" w:hAnsi="Monospace"/>
          <w:color w:val="000000"/>
          <w:sz w:val="20"/>
          <w:lang w:val="en-US"/>
        </w:rPr>
        <w:t>,</w:t>
      </w:r>
      <w:r>
        <w:rPr>
          <w:rFonts w:ascii="Monospace" w:hAnsi="Monospace"/>
          <w:color w:val="0000C0"/>
          <w:sz w:val="20"/>
          <w:lang w:val="en-US"/>
        </w:rPr>
        <w:t>k</w:t>
      </w:r>
      <w:r>
        <w:rPr>
          <w:rFonts w:ascii="Monospace" w:hAnsi="Monospace"/>
          <w:color w:val="000000"/>
          <w:sz w:val="20"/>
          <w:lang w:val="en-US"/>
        </w:rPr>
        <w:t>,137,</w:t>
      </w:r>
      <w:r>
        <w:rPr>
          <w:rFonts w:ascii="Monospace" w:hAnsi="Monospace"/>
          <w:color w:val="0000C0"/>
          <w:sz w:val="20"/>
          <w:lang w:val="en-US"/>
        </w:rPr>
        <w:t>appId</w:t>
      </w:r>
      <w:r>
        <w:rPr>
          <w:rFonts w:ascii="Monospace" w:hAnsi="Monospace"/>
          <w:color w:val="000000"/>
          <w:sz w:val="20"/>
          <w:lang w:val="en-US"/>
        </w:rPr>
        <w:t>);</w:t>
      </w:r>
    </w:p>
    <w:p>
      <w:pPr>
        <w:pStyle w:val="Normal"/>
        <w:rPr>
          <w:rFonts w:ascii="Monospace" w:hAnsi="Monospace"/>
          <w:color w:val="000000"/>
          <w:sz w:val="20"/>
          <w:lang w:val="en-US"/>
        </w:rPr>
      </w:pPr>
      <w:r>
        <w:rPr>
          <w:rFonts w:ascii="Monospace" w:hAnsi="Monospace"/>
          <w:color w:val="000000"/>
          <w:sz w:val="20"/>
          <w:lang w:val="en-US"/>
        </w:rPr>
      </w:r>
    </w:p>
    <w:p>
      <w:pPr>
        <w:pStyle w:val="Normal"/>
        <w:rPr/>
      </w:pPr>
      <w:r>
        <w:rPr/>
        <w:t xml:space="preserve">Nuevamente, a su vez, los </w:t>
      </w:r>
      <w:r>
        <w:rPr>
          <w:i/>
          <w:iCs/>
        </w:rPr>
        <w:t>GroupBuckets</w:t>
      </w:r>
      <w:r>
        <w:rPr/>
        <w:t xml:space="preserve"> está formado por un ArrayList que contiene todos los buckets individuales que tiene el grupo</w:t>
      </w:r>
    </w:p>
    <w:p>
      <w:pPr>
        <w:pStyle w:val="Normal"/>
        <w:rPr>
          <w:lang w:val="en-US"/>
        </w:rPr>
      </w:pPr>
      <w:r>
        <w:rPr>
          <w:rFonts w:ascii="Monospace" w:hAnsi="Monospace"/>
          <w:color w:val="0000C0"/>
          <w:sz w:val="20"/>
          <w:shd w:fill="E8F2FE" w:val="clear"/>
          <w:lang w:val="en-US"/>
        </w:rPr>
        <w:t>gbs</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GroupBuckets(</w:t>
      </w:r>
      <w:r>
        <w:rPr>
          <w:rFonts w:ascii="Monospace" w:hAnsi="Monospace"/>
          <w:color w:val="6A3E3E"/>
          <w:sz w:val="20"/>
          <w:shd w:fill="E8F2FE" w:val="clear"/>
          <w:lang w:val="en-US"/>
        </w:rPr>
        <w:t>listGroup</w:t>
      </w:r>
      <w:r>
        <w:rPr>
          <w:rFonts w:ascii="Monospace" w:hAnsi="Monospace"/>
          <w:color w:val="000000"/>
          <w:sz w:val="20"/>
          <w:shd w:fill="E8F2FE" w:val="clear"/>
          <w:lang w:val="en-US"/>
        </w:rPr>
        <w:t>);</w:t>
      </w:r>
    </w:p>
    <w:p>
      <w:pPr>
        <w:pStyle w:val="Normal"/>
        <w:jc w:val="left"/>
        <w:rPr>
          <w:lang w:val="en-US"/>
        </w:rPr>
      </w:pPr>
      <w:r>
        <w:rPr>
          <w:rFonts w:ascii="Monospace" w:hAnsi="Monospace"/>
          <w:color w:val="000000"/>
          <w:sz w:val="20"/>
          <w:highlight w:val="blue"/>
          <w:lang w:val="en-US"/>
        </w:rPr>
        <w:t xml:space="preserve">List&lt;GroupBucket&gt; </w:t>
      </w:r>
      <w:r>
        <w:rPr>
          <w:rFonts w:ascii="Monospace" w:hAnsi="Monospace"/>
          <w:color w:val="6A3E3E"/>
          <w:sz w:val="20"/>
          <w:lang w:val="en-US"/>
        </w:rPr>
        <w:t>listGroup</w:t>
      </w:r>
      <w:r>
        <w:rPr>
          <w:rFonts w:ascii="Monospace" w:hAnsi="Monospace"/>
          <w:color w:val="000000"/>
          <w:sz w:val="20"/>
          <w:lang w:val="en-US"/>
        </w:rPr>
        <w:t xml:space="preserve"> = </w:t>
      </w:r>
      <w:r>
        <w:rPr>
          <w:rFonts w:ascii="Monospace" w:hAnsi="Monospace"/>
          <w:b/>
          <w:color w:val="7F0055"/>
          <w:sz w:val="20"/>
          <w:lang w:val="en-US"/>
        </w:rPr>
        <w:t xml:space="preserve">new </w:t>
      </w:r>
      <w:r>
        <w:rPr>
          <w:rFonts w:ascii="Monospace" w:hAnsi="Monospace"/>
          <w:color w:val="000000"/>
          <w:sz w:val="20"/>
          <w:lang w:val="en-US"/>
        </w:rPr>
        <w:t>ArrayList&lt;GroupBucket&gt;();</w:t>
      </w:r>
    </w:p>
    <w:p>
      <w:pPr>
        <w:pStyle w:val="Normal"/>
        <w:rPr>
          <w:rFonts w:ascii="Monospace" w:hAnsi="Monospace"/>
          <w:color w:val="000000"/>
          <w:sz w:val="20"/>
          <w:highlight w:val="blue"/>
          <w:lang w:val="en-US"/>
        </w:rPr>
      </w:pPr>
      <w:r>
        <w:rPr>
          <w:rFonts w:ascii="Monospace" w:hAnsi="Monospace"/>
          <w:color w:val="000000"/>
          <w:sz w:val="20"/>
          <w:highlight w:val="blue"/>
          <w:lang w:val="en-US"/>
        </w:rPr>
      </w:r>
    </w:p>
    <w:p>
      <w:pPr>
        <w:pStyle w:val="Normal"/>
        <w:rPr/>
      </w:pPr>
      <w:r>
        <w:rPr/>
        <w:t>Finalmente, a este ArrayList de GroupBucket creado le iremos añadiendo cada bucket individual:</w:t>
      </w:r>
    </w:p>
    <w:p>
      <w:pPr>
        <w:pStyle w:val="Normal"/>
        <w:rPr>
          <w:lang w:val="en-US"/>
        </w:rPr>
      </w:pPr>
      <w:r>
        <w:rPr>
          <w:rFonts w:ascii="Monospace" w:hAnsi="Monospace"/>
          <w:color w:val="000000"/>
          <w:sz w:val="20"/>
          <w:shd w:fill="E8F2FE" w:val="clear"/>
          <w:lang w:val="en-US"/>
        </w:rPr>
        <w:t xml:space="preserve">GroupBucket </w:t>
      </w:r>
      <w:r>
        <w:rPr>
          <w:rFonts w:ascii="Monospace" w:hAnsi="Monospace"/>
          <w:color w:val="6A3E3E"/>
          <w:sz w:val="20"/>
          <w:shd w:fill="E8F2FE" w:val="clear"/>
          <w:lang w:val="en-US"/>
        </w:rPr>
        <w:t>gb</w:t>
      </w:r>
      <w:r>
        <w:rPr>
          <w:rFonts w:ascii="Monospace" w:hAnsi="Monospace"/>
          <w:color w:val="000000"/>
          <w:sz w:val="20"/>
          <w:shd w:fill="E8F2FE" w:val="clear"/>
          <w:lang w:val="en-US"/>
        </w:rPr>
        <w:t xml:space="preserve"> = DefaultGroupBucket.</w:t>
      </w:r>
      <w:r>
        <w:rPr>
          <w:rFonts w:ascii="Monospace" w:hAnsi="Monospace"/>
          <w:i/>
          <w:color w:val="000000"/>
          <w:sz w:val="20"/>
          <w:shd w:fill="E8F2FE" w:val="clear"/>
          <w:lang w:val="en-US"/>
        </w:rPr>
        <w:t>createSelectGroupBucket</w:t>
      </w:r>
      <w:r>
        <w:rPr>
          <w:rFonts w:ascii="Monospace" w:hAnsi="Monospace"/>
          <w:color w:val="000000"/>
          <w:sz w:val="20"/>
          <w:shd w:fill="E8F2FE" w:val="clear"/>
          <w:lang w:val="en-US"/>
        </w:rPr>
        <w:t>(</w:t>
      </w:r>
      <w:r>
        <w:rPr>
          <w:rFonts w:ascii="Monospace" w:hAnsi="Monospace"/>
          <w:color w:val="6A3E3E"/>
          <w:sz w:val="20"/>
          <w:shd w:fill="E8F2FE" w:val="clear"/>
          <w:lang w:val="en-US"/>
        </w:rPr>
        <w:t>sendPort</w:t>
      </w:r>
      <w:r>
        <w:rPr>
          <w:rFonts w:ascii="Monospace" w:hAnsi="Monospace"/>
          <w:color w:val="000000"/>
          <w:sz w:val="20"/>
          <w:shd w:fill="E8F2FE" w:val="clear"/>
          <w:lang w:val="en-US"/>
        </w:rPr>
        <w:t>);</w:t>
      </w:r>
    </w:p>
    <w:p>
      <w:pPr>
        <w:pStyle w:val="Normal"/>
        <w:rPr/>
      </w:pPr>
      <w:r>
        <w:rPr/>
        <w:t>Cada GroupBucket tendrá como argumento la acción a llevar por él, en nuestro caso enviarlo por el primer puerto troncal que tenga la red:</w:t>
      </w:r>
    </w:p>
    <w:p>
      <w:pPr>
        <w:pStyle w:val="Normal"/>
        <w:rPr>
          <w:highlight w:val="blue"/>
        </w:rPr>
      </w:pPr>
      <w:r>
        <w:rPr>
          <w:highlight w:val="blue"/>
        </w:rPr>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sendPort</w:t>
      </w:r>
      <w:r>
        <w:rPr>
          <w:rFonts w:ascii="Monospace" w:hAnsi="Monospace"/>
          <w:color w:val="000000"/>
          <w:sz w:val="20"/>
          <w:lang w:val="en-US"/>
        </w:rPr>
        <w:t xml:space="preserve"> =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.setOutput(PortNumber.</w:t>
      </w:r>
      <w:r>
        <w:rPr>
          <w:rFonts w:ascii="Monospace" w:hAnsi="Monospace"/>
          <w:i/>
          <w:color w:val="000000"/>
          <w:sz w:val="20"/>
          <w:lang w:val="en-US"/>
        </w:rPr>
        <w:t>portNumber</w:t>
      </w:r>
      <w:r>
        <w:rPr>
          <w:rFonts w:ascii="Monospace" w:hAnsi="Monospace"/>
          <w:color w:val="000000"/>
          <w:sz w:val="20"/>
          <w:lang w:val="en-US"/>
        </w:rPr>
        <w:t>(</w:t>
      </w:r>
      <w:r>
        <w:rPr>
          <w:rFonts w:ascii="Monospace" w:hAnsi="Monospace"/>
          <w:color w:val="0000C0"/>
          <w:sz w:val="20"/>
          <w:lang w:val="en-US"/>
        </w:rPr>
        <w:t>puerto)</w:t>
      </w:r>
      <w:r>
        <w:rPr>
          <w:rFonts w:ascii="Monospace" w:hAnsi="Monospace"/>
          <w:color w:val="000000"/>
          <w:sz w:val="20"/>
          <w:lang w:val="en-US"/>
        </w:rPr>
        <w:t>)).build();</w:t>
      </w:r>
    </w:p>
    <w:p>
      <w:pPr>
        <w:pStyle w:val="Normal"/>
        <w:jc w:val="left"/>
        <w:rPr>
          <w:rFonts w:ascii="Monospace" w:hAnsi="Monospace"/>
          <w:color w:val="000000"/>
          <w:sz w:val="20"/>
          <w:lang w:val="en-US"/>
        </w:rPr>
      </w:pPr>
      <w:r>
        <w:rPr>
          <w:rFonts w:ascii="Monospace" w:hAnsi="Monospace"/>
          <w:color w:val="000000"/>
          <w:sz w:val="20"/>
          <w:lang w:val="en-US"/>
        </w:rPr>
      </w:r>
    </w:p>
    <w:p>
      <w:pPr>
        <w:pStyle w:val="Normal"/>
        <w:rPr/>
      </w:pPr>
      <w:r>
        <w:rPr/>
        <w:t xml:space="preserve">Por tanto, lo que hemos hecho es crear un grupo que por el momento tiene un único bucket, que consiste en enviar por el puerto 10 cuando se utilice. </w:t>
      </w:r>
    </w:p>
    <w:p>
      <w:pPr>
        <w:pStyle w:val="Normal"/>
        <w:rPr/>
      </w:pPr>
      <w:r>
        <w:rPr/>
        <w:t>El siguiente paso es determinar 3 umbrales de tráfico acordes (al igual que los puertos son parámetros configurables). Cuando el tráfico agregado en toda la red supere un determinado umbral añadiremos un nuevo bucket que contenga el siguiente puerto.</w:t>
      </w:r>
    </w:p>
    <w:p>
      <w:pPr>
        <w:pStyle w:val="Normal"/>
        <w:rPr/>
      </w:pPr>
      <w:r>
        <w:rPr/>
        <w:t>Para poder obtener el tráfico agregado creamos una tarea y en ella obtenemos las delta estadísticas de cada puerto que iremos almacenando de acuerdo a la siguiente ecuación:</w:t>
      </w:r>
    </w:p>
    <w:p>
      <w:pPr>
        <w:pStyle w:val="Normal"/>
        <w:rPr>
          <w:lang w:val="pt-BR"/>
        </w:rPr>
      </w:pP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6A3E3E"/>
          <w:sz w:val="20"/>
          <w:lang w:val="pt-BR"/>
        </w:rPr>
        <w:t>traffic</w:t>
      </w:r>
      <w:r>
        <w:rPr>
          <w:rFonts w:ascii="Monospace" w:hAnsi="Monospace"/>
          <w:color w:val="000000"/>
          <w:sz w:val="20"/>
          <w:lang w:val="pt-BR"/>
        </w:rPr>
        <w:t>.bytesSent()*8)/</w:t>
      </w:r>
      <w:r>
        <w:rPr>
          <w:rFonts w:ascii="Monospace" w:hAnsi="Monospace"/>
          <w:color w:val="0000C0"/>
          <w:sz w:val="20"/>
          <w:lang w:val="pt-BR"/>
        </w:rPr>
        <w:t>temporizadorTarea</w:t>
      </w:r>
      <w:r>
        <w:rPr>
          <w:rFonts w:ascii="Monospace" w:hAnsi="Monospace"/>
          <w:color w:val="000000"/>
          <w:sz w:val="20"/>
          <w:lang w:val="pt-BR"/>
        </w:rPr>
        <w:t xml:space="preserve">;        </w:t>
        <w:tab/>
        <w:tab/>
      </w:r>
    </w:p>
    <w:p>
      <w:pPr>
        <w:pStyle w:val="Normal"/>
        <w:rPr>
          <w:color w:val="CE181E"/>
        </w:rPr>
      </w:pPr>
      <w:r>
        <w:rPr>
          <w:color w:val="CE181E"/>
        </w:rPr>
        <w:t>PONER MODO ECUACION EN WORD</w:t>
      </w:r>
    </w:p>
    <w:p>
      <w:pPr>
        <w:pStyle w:val="Normal"/>
        <w:rPr>
          <w:color w:val="000000"/>
        </w:rPr>
      </w:pPr>
      <w:r>
        <w:rPr>
          <w:color w:val="000000"/>
        </w:rPr>
        <w:t xml:space="preserve">Para añadir </w:t>
      </w:r>
      <w:r>
        <w:rPr>
          <w:i/>
          <w:iCs/>
          <w:color w:val="000000"/>
        </w:rPr>
        <w:t>buckets</w:t>
      </w:r>
      <w:r>
        <w:rPr>
          <w:color w:val="000000"/>
        </w:rPr>
        <w:t xml:space="preserve"> simplemente creamos un nuevo tratamiento con el puerto correspondiente que esté almacenado en un nuevo</w:t>
      </w:r>
      <w:r>
        <w:rPr>
          <w:i/>
          <w:iCs/>
          <w:color w:val="000000"/>
        </w:rPr>
        <w:t xml:space="preserve"> GroupBucket</w:t>
      </w:r>
      <w:r>
        <w:rPr>
          <w:color w:val="000000"/>
        </w:rPr>
        <w:t xml:space="preserve"> y</w:t>
      </w:r>
      <w:r>
        <w:rPr>
          <w:i/>
          <w:iCs/>
          <w:color w:val="000000"/>
        </w:rPr>
        <w:t xml:space="preserve"> </w:t>
      </w:r>
      <w:r>
        <w:rPr>
          <w:color w:val="000000"/>
        </w:rPr>
        <w:t>lo añadiremos al ArrayList ya creado.</w:t>
      </w:r>
    </w:p>
    <w:p>
      <w:pPr>
        <w:pStyle w:val="Normal"/>
        <w:rPr>
          <w:color w:val="000000"/>
        </w:rPr>
      </w:pPr>
      <w:r>
        <w:rPr>
          <w:color w:val="000000"/>
        </w:rPr>
        <w:t xml:space="preserve">Una vez tenemos actualizado en cada iteración del temporizador predefinido los </w:t>
      </w:r>
      <w:r>
        <w:rPr>
          <w:i/>
          <w:iCs/>
          <w:color w:val="000000"/>
        </w:rPr>
        <w:t>buckets</w:t>
      </w:r>
      <w:r>
        <w:rPr>
          <w:color w:val="000000"/>
        </w:rPr>
        <w:t xml:space="preserve"> por los que se mandará el tráfico entre los 2 open Vswitch hay que crear las reglas de flujo que indiquen que el tráfico se mande por el grupo en vez de por los puertos propiamente dicho. Esto se tiene que realizar en el método </w:t>
      </w:r>
      <w:r>
        <w:rPr>
          <w:i/>
          <w:iCs/>
          <w:color w:val="000000"/>
        </w:rPr>
        <w:t>installRule.</w:t>
      </w:r>
    </w:p>
    <w:p>
      <w:pPr>
        <w:pStyle w:val="Normal"/>
        <w:rPr>
          <w:color w:val="000000"/>
        </w:rPr>
      </w:pPr>
      <w:r>
        <w:rPr>
          <w:color w:val="000000"/>
        </w:rPr>
        <w:t>4.4.3 Método installRule</w:t>
      </w:r>
    </w:p>
    <w:p>
      <w:pPr>
        <w:pStyle w:val="Normal"/>
        <w:rPr/>
      </w:pPr>
      <w:r>
        <w:rPr>
          <w:color w:val="000000"/>
        </w:rPr>
        <w:t xml:space="preserve">Dentro de este método el objetivo es crear una regla que indique que cuando el tráfico tenga como destino alguno de los puertos troncales, lo cual haremos dentro de una sentencia </w:t>
      </w:r>
      <w:r>
        <w:rPr>
          <w:i/>
          <w:iCs/>
          <w:color w:val="000000"/>
        </w:rPr>
        <w:t>if.</w:t>
      </w:r>
    </w:p>
    <w:p>
      <w:pPr>
        <w:pStyle w:val="Normal"/>
        <w:rPr/>
      </w:pPr>
      <w:r>
        <w:rPr>
          <w:color w:val="000000"/>
        </w:rPr>
        <w:t>El tratamiento cuando entremos en esta sentencia condicional será indicar al tráfico que se envie por el grupo de la siguiente forma:</w:t>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treatment</w:t>
      </w:r>
      <w:r>
        <w:rPr>
          <w:rFonts w:ascii="Monospace" w:hAnsi="Monospace"/>
          <w:color w:val="000000"/>
          <w:sz w:val="20"/>
          <w:lang w:val="en-US"/>
        </w:rPr>
        <w:t>=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ab/>
        <w:tab/>
        <w:t>.group(</w:t>
      </w:r>
      <w:r>
        <w:rPr>
          <w:rFonts w:ascii="Monospace" w:hAnsi="Monospace"/>
          <w:b/>
          <w:color w:val="7F0055"/>
          <w:sz w:val="20"/>
          <w:lang w:val="en-US"/>
        </w:rPr>
        <w:t>new</w:t>
      </w:r>
      <w:r>
        <w:rPr>
          <w:rFonts w:ascii="Monospace" w:hAnsi="Monospace"/>
          <w:color w:val="000000"/>
          <w:sz w:val="20"/>
          <w:lang w:val="en-US"/>
        </w:rPr>
        <w:t xml:space="preserve"> GroupId(137))</w:t>
      </w:r>
    </w:p>
    <w:p>
      <w:pPr>
        <w:pStyle w:val="Normal"/>
        <w:jc w:val="left"/>
        <w:rPr>
          <w:color w:val="000000"/>
        </w:rPr>
      </w:pPr>
      <w:r>
        <w:rPr>
          <w:rFonts w:ascii="Monospace" w:hAnsi="Monospace"/>
          <w:color w:val="000000"/>
          <w:sz w:val="20"/>
          <w:lang w:val="en-US"/>
        </w:rPr>
        <w:tab/>
        <w:tab/>
        <w:tab/>
        <w:tab/>
        <w:tab/>
      </w:r>
      <w:r>
        <w:rPr>
          <w:rFonts w:ascii="Monospace" w:hAnsi="Monospace"/>
          <w:color w:val="000000"/>
          <w:sz w:val="20"/>
        </w:rPr>
        <w:t>.build();</w:t>
      </w:r>
    </w:p>
    <w:p>
      <w:pPr>
        <w:pStyle w:val="Normal"/>
        <w:jc w:val="left"/>
        <w:rPr>
          <w:color w:val="000000"/>
        </w:rPr>
      </w:pPr>
      <w:r>
        <w:rPr>
          <w:color w:val="000000"/>
        </w:rPr>
      </w:r>
    </w:p>
    <w:p>
      <w:pPr>
        <w:pStyle w:val="Normal"/>
        <w:rPr/>
      </w:pPr>
      <w:r>
        <w:rPr>
          <w:color w:val="000000"/>
        </w:rPr>
        <w:t xml:space="preserve">Esto, como se ha comentado, lo que hace es enviar por al grupo previamente creado y que sea este el que según el tipo y los </w:t>
      </w:r>
      <w:r>
        <w:rPr>
          <w:i/>
          <w:iCs/>
          <w:color w:val="000000"/>
        </w:rPr>
        <w:t xml:space="preserve">buckets </w:t>
      </w:r>
      <w:r>
        <w:rPr>
          <w:color w:val="000000"/>
        </w:rPr>
        <w:t>que contenga.</w:t>
      </w:r>
    </w:p>
    <w:p>
      <w:pPr>
        <w:pStyle w:val="Normal"/>
        <w:rPr/>
      </w:pPr>
      <w:r>
        <w:rPr>
          <w:color w:val="000000"/>
        </w:rPr>
        <w:t>Por otro lado, en el caso de que el tráfico tenga como destino cualquier otro puerto el tratamiento a seguir será enviarlo por el puerto de salida que haya aprendido simplemente.</w:t>
      </w:r>
      <w:r>
        <w:br w:type="page"/>
      </w:r>
    </w:p>
    <w:p>
      <w:pPr>
        <w:pStyle w:val="Normal"/>
        <w:rPr/>
      </w:pPr>
      <w:r>
        <w:rPr>
          <w:color w:val="000000"/>
        </w:rPr>
        <w:t>4.5 Aplicación FakeDHCP</w:t>
      </w:r>
    </w:p>
    <w:p>
      <w:pPr>
        <w:pStyle w:val="Normal"/>
        <w:rPr/>
      </w:pPr>
      <w:r>
        <w:rPr>
          <w:color w:val="000000"/>
        </w:rPr>
        <w:t>4.5.1 Explicación teórica</w:t>
      </w:r>
    </w:p>
    <w:p>
      <w:pPr>
        <w:pStyle w:val="Normal"/>
        <w:rPr/>
      </w:pPr>
      <w:r>
        <w:rPr>
          <w:color w:val="000000"/>
        </w:rPr>
        <w:t>En primer lugar se va a explicar el funcionamiento del protocolo DHCP (</w:t>
      </w:r>
      <w:r>
        <w:rPr>
          <w:i/>
          <w:iCs/>
          <w:color w:val="000000"/>
        </w:rPr>
        <w:t xml:space="preserve">Dynamic Host Configuration Protocol) </w:t>
      </w:r>
      <w:r>
        <w:rPr>
          <w:color w:val="000000"/>
        </w:rPr>
        <w:t xml:space="preserve"> es un protocolo de la capa de aplicación en el cual un servidor DHCP asigna de forma dinámica direcciones IP a los dispositivos de una red para poder comunicarse. Este protocolo permite 3 formas de asignación de direcciones IP:</w:t>
      </w:r>
    </w:p>
    <w:p>
      <w:pPr>
        <w:pStyle w:val="Normal"/>
        <w:numPr>
          <w:ilvl w:val="0"/>
          <w:numId w:val="15"/>
        </w:numPr>
        <w:rPr/>
      </w:pPr>
      <w:r>
        <w:rPr>
          <w:color w:val="000000"/>
        </w:rPr>
        <w:t>Asignación manual: Se asigna una IP a una máquina de forma estática, es decir, cada vez que se conecte recibirá la misma dirección</w:t>
      </w:r>
    </w:p>
    <w:p>
      <w:pPr>
        <w:pStyle w:val="Normal"/>
        <w:numPr>
          <w:ilvl w:val="0"/>
          <w:numId w:val="15"/>
        </w:numPr>
        <w:rPr/>
      </w:pPr>
      <w:r>
        <w:rPr>
          <w:color w:val="000000"/>
        </w:rPr>
        <w:t>Asignación automática: Se asigna una IP a una máquina la primera vez que hace la solicitud al servidor y se mantiene hasta que se desconecta</w:t>
      </w:r>
    </w:p>
    <w:p>
      <w:pPr>
        <w:pStyle w:val="Normal"/>
        <w:numPr>
          <w:ilvl w:val="0"/>
          <w:numId w:val="15"/>
        </w:numPr>
        <w:rPr/>
      </w:pPr>
      <w:r>
        <w:rPr>
          <w:color w:val="000000"/>
        </w:rPr>
        <w:t xml:space="preserve">Asignación dinámica: En este caso el administrador determina un rango de direcciones IP y cada máquina solicita su dirección IP al servidor cuando la tarjeta de interfaz de red se inicializa y durante un tiempo limitado. Cuando este tiempo finaliza la IP es eliminada y la máquina no puede funcionar hasta que pida otra. </w:t>
      </w:r>
    </w:p>
    <w:p>
      <w:pPr>
        <w:pStyle w:val="Normal"/>
        <w:rPr>
          <w:color w:val="000000"/>
        </w:rPr>
      </w:pPr>
      <w:r>
        <w:rPr>
          <w:color w:val="000000"/>
        </w:rPr>
      </w:r>
    </w:p>
    <w:p>
      <w:pPr>
        <w:pStyle w:val="Normal"/>
        <w:rPr/>
      </w:pPr>
      <w:r>
        <w:rPr>
          <w:color w:val="000000"/>
        </w:rPr>
        <w:t>El funcionamiento del protocolo se basa en el envío de 4 tramas diferentes intercambiadas entre cliente y servidor. Cabe destacar que el servidor utiliza el puerto 67 UDP  y el cliente utiliza el puerto 68 UDP</w:t>
      </w:r>
    </w:p>
    <w:p>
      <w:pPr>
        <w:pStyle w:val="Normal"/>
        <w:rPr>
          <w:color w:val="000000"/>
        </w:rPr>
      </w:pPr>
      <w:r>
        <w:rPr>
          <w:color w:val="000000"/>
        </w:rPr>
      </w:r>
    </w:p>
    <w:p>
      <w:pPr>
        <w:pStyle w:val="Normal"/>
        <w:numPr>
          <w:ilvl w:val="0"/>
          <w:numId w:val="16"/>
        </w:numPr>
        <w:rPr/>
      </w:pPr>
      <w:r>
        <w:rPr>
          <w:color w:val="000000"/>
        </w:rPr>
        <w:t>DHCP Discovery: Es una solicitud DHCP realizada por un cliente con la dirección destino MAC broadcast para que el servidor DHCP le asigne una dirección IP y el resto de parámetros como servidor DNS</w:t>
      </w:r>
    </w:p>
    <w:p>
      <w:pPr>
        <w:pStyle w:val="Normal"/>
        <w:numPr>
          <w:ilvl w:val="0"/>
          <w:numId w:val="16"/>
        </w:numPr>
        <w:rPr/>
      </w:pPr>
      <w:r>
        <w:rPr>
          <w:color w:val="000000"/>
        </w:rPr>
        <w:t>DHCP Offer: Es el paquete de respuesta del servidor DHCP ante la petición previa en el que le ofrece una dirección IP. Contiene una oferta de configuración con todos los detalles que el servidot tiene almacenados para el cliente. Este puede aceptarla o ignorarla</w:t>
      </w:r>
    </w:p>
    <w:p>
      <w:pPr>
        <w:pStyle w:val="Normal"/>
        <w:numPr>
          <w:ilvl w:val="0"/>
          <w:numId w:val="16"/>
        </w:numPr>
        <w:rPr/>
      </w:pPr>
      <w:r>
        <w:rPr>
          <w:color w:val="000000"/>
        </w:rPr>
        <w:t>DHCP Request: El cliente confirma la oferta recibida con sus detalles</w:t>
      </w:r>
    </w:p>
    <w:p>
      <w:pPr>
        <w:pStyle w:val="Normal"/>
        <w:numPr>
          <w:ilvl w:val="0"/>
          <w:numId w:val="16"/>
        </w:numPr>
        <w:rPr/>
      </w:pPr>
      <w:r>
        <w:rPr>
          <w:color w:val="000000"/>
        </w:rPr>
        <w:t>DCHPACK: El servidor confirma la asignación y una vez recibida el cliente empieza a usar la red.</w:t>
      </w:r>
    </w:p>
    <w:p>
      <w:pPr>
        <w:pStyle w:val="Normal"/>
        <w:ind w:left="720" w:hanging="0"/>
        <w:rPr>
          <w:color w:val="CE181E"/>
        </w:rPr>
      </w:pPr>
      <w:r>
        <w:rPr>
          <w:color w:val="CE181E"/>
        </w:rPr>
        <w:t>PONER CAPTURAS WIRESHARK DEL INTERCAMBIO DE TRAMAS</w:t>
      </w:r>
    </w:p>
    <w:p>
      <w:pPr>
        <w:pStyle w:val="Normal"/>
        <w:rPr>
          <w:color w:val="CE181E"/>
        </w:rPr>
      </w:pPr>
      <w:r>
        <w:rPr>
          <w:color w:val="000000"/>
        </w:rPr>
        <w:t>Una vez explicado el funcionamiento del protocolo se va a detallar el de la aplicación en concreto:</w:t>
      </w:r>
    </w:p>
    <w:p>
      <w:pPr>
        <w:pStyle w:val="Normal"/>
        <w:rPr/>
      </w:pPr>
      <w:r>
        <w:rPr>
          <w:color w:val="000000"/>
        </w:rPr>
        <w:t>Esta aplicación está basada en aumentar la seguridad de la red con el objetivo de evitar conectarnos a servidores DHCP no fiables.</w:t>
      </w:r>
    </w:p>
    <w:p>
      <w:pPr>
        <w:pStyle w:val="Normal"/>
        <w:rPr/>
      </w:pPr>
      <w:r>
        <w:rPr>
          <w:color w:val="000000"/>
        </w:rPr>
        <w:t xml:space="preserve">Este fenómeno conocido como </w:t>
      </w:r>
      <w:r>
        <w:rPr>
          <w:i/>
          <w:iCs/>
          <w:color w:val="000000"/>
        </w:rPr>
        <w:t xml:space="preserve">rogue DHCP </w:t>
      </w:r>
      <w:r>
        <w:rPr>
          <w:color w:val="000000"/>
        </w:rPr>
        <w:t>tiene el siguiente funcionamiento:</w:t>
      </w:r>
    </w:p>
    <w:p>
      <w:pPr>
        <w:pStyle w:val="Normal"/>
        <w:rPr/>
      </w:pPr>
      <w:r>
        <w:rPr>
          <w:color w:val="000000"/>
        </w:rPr>
        <w:t xml:space="preserve">En primer lugar el cliente se conecta a la red, en este momento tanto el servidor DHCP legítimo como el falso que está conectado a la red les ofrecen direcciones IP entre otros. En el momento en el que algún cliente acepta la dirección IP del DHCP falso puede detectar todo el tráfico que envia violando todo tipo de privacidad y pudiendo acceder a datos comprometidos o realizar ataques del tipo </w:t>
      </w:r>
      <w:r>
        <w:rPr>
          <w:i/>
          <w:iCs/>
          <w:color w:val="000000"/>
        </w:rPr>
        <w:t>man in the middle</w:t>
      </w:r>
      <w:r>
        <w:rPr>
          <w:color w:val="000000"/>
        </w:rPr>
        <w:t>.</w:t>
      </w:r>
    </w:p>
    <w:p>
      <w:pPr>
        <w:pStyle w:val="Normal"/>
        <w:rPr/>
      </w:pPr>
      <w:r>
        <w:rPr>
          <w:color w:val="000000"/>
        </w:rPr>
        <w:t>4.5.2 Procesador de paquetes</w:t>
      </w:r>
    </w:p>
    <w:p>
      <w:pPr>
        <w:pStyle w:val="Normal"/>
        <w:rPr/>
      </w:pPr>
      <w:r>
        <w:rPr>
          <w:color w:val="000000"/>
        </w:rPr>
        <w:t xml:space="preserve">Para el funcionamiento de la aplicación es necesario crear un procesador de paquetes muy similar al utilizado en la aplicación </w:t>
      </w:r>
      <w:r>
        <w:rPr>
          <w:i/>
          <w:iCs/>
          <w:color w:val="000000"/>
        </w:rPr>
        <w:t>severalpings</w:t>
      </w:r>
      <w:r>
        <w:rPr>
          <w:color w:val="000000"/>
        </w:rPr>
        <w:t>.</w:t>
      </w:r>
    </w:p>
    <w:p>
      <w:pPr>
        <w:pStyle w:val="Normal"/>
        <w:rPr/>
      </w:pPr>
      <w:r>
        <w:rPr>
          <w:color w:val="000000"/>
        </w:rPr>
        <w:t>En primer lugar se interceptaran todos los paquetes que sean del tipo DHCP. Como es un protocolo de la capa de aplicación ONOS no llega a sus cabeceras ya que se queda en el nivel 3, por tanto, lo que haremos será interceptar todo el tráfico que tenga como origen el puerto UDP 67 y destino el puerto UDP 68</w:t>
      </w:r>
    </w:p>
    <w:p>
      <w:pPr>
        <w:pStyle w:val="Normal"/>
        <w:jc w:val="left"/>
        <w:rPr>
          <w:lang w:val="en-US"/>
        </w:rPr>
      </w:pPr>
      <w:r>
        <w:rPr>
          <w:rFonts w:ascii="Monospace" w:hAnsi="Monospace"/>
          <w:color w:val="000000"/>
          <w:sz w:val="20"/>
        </w:rPr>
        <w:tab/>
      </w:r>
      <w:r>
        <w:rPr>
          <w:rFonts w:ascii="Monospace" w:hAnsi="Monospace"/>
          <w:color w:val="000000"/>
          <w:sz w:val="20"/>
          <w:lang w:val="en-US"/>
        </w:rPr>
        <w:t xml:space="preserve">TrafficSelector </w:t>
      </w:r>
      <w:r>
        <w:rPr>
          <w:rFonts w:ascii="Monospace" w:hAnsi="Monospace"/>
          <w:color w:val="0000C0"/>
          <w:sz w:val="20"/>
          <w:lang w:val="en-US"/>
        </w:rPr>
        <w:t>selector</w:t>
      </w:r>
      <w:r>
        <w:rPr>
          <w:rFonts w:ascii="Monospace" w:hAnsi="Monospace"/>
          <w:color w:val="000000"/>
          <w:sz w:val="20"/>
          <w:lang w:val="en-US"/>
        </w:rPr>
        <w:t xml:space="preserve"> = DefaultTrafficSelector.</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.matchEthType(Ethernet.</w:t>
      </w:r>
      <w:r>
        <w:rPr>
          <w:rFonts w:ascii="Monospace" w:hAnsi="Monospace"/>
          <w:b/>
          <w:i/>
          <w:color w:val="0000C0"/>
          <w:sz w:val="20"/>
          <w:lang w:val="en-US"/>
        </w:rPr>
        <w:t>TYPE_IPV4</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.matchIPProtocol(IPv4.</w:t>
      </w:r>
      <w:r>
        <w:rPr>
          <w:rFonts w:ascii="Monospace" w:hAnsi="Monospace"/>
          <w:b/>
          <w:i/>
          <w:color w:val="0000C0"/>
          <w:sz w:val="20"/>
          <w:lang w:val="en-US"/>
        </w:rPr>
        <w:t>PROTOCOL_UDP</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.matchUdpDst(TpPort.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DHCP_CLIENT_PORT</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.matchUdpSrc(TpPort.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DHCP_SERVER_PORT</w:t>
      </w:r>
      <w:r>
        <w:rPr>
          <w:rFonts w:ascii="Monospace" w:hAnsi="Monospace"/>
          <w:color w:val="000000"/>
          <w:sz w:val="20"/>
          <w:lang w:val="en-US"/>
        </w:rPr>
        <w:t>))</w:t>
      </w:r>
    </w:p>
    <w:p>
      <w:pPr>
        <w:pStyle w:val="Normal"/>
        <w:rPr/>
      </w:pPr>
      <w:r>
        <w:rPr>
          <w:rFonts w:ascii="Monospace" w:hAnsi="Monospace"/>
          <w:color w:val="000000"/>
          <w:sz w:val="20"/>
          <w:lang w:val="en-US"/>
        </w:rPr>
        <w:tab/>
        <w:tab/>
        <w:tab/>
      </w:r>
      <w:r>
        <w:rPr>
          <w:rFonts w:ascii="Monospace" w:hAnsi="Monospace"/>
          <w:color w:val="000000"/>
          <w:sz w:val="20"/>
        </w:rPr>
        <w:t>.build();</w:t>
      </w:r>
    </w:p>
    <w:p>
      <w:pPr>
        <w:pStyle w:val="Normal"/>
        <w:rPr>
          <w:rFonts w:ascii="Monospace" w:hAnsi="Monospace"/>
          <w:color w:val="000000"/>
          <w:sz w:val="20"/>
        </w:rPr>
      </w:pPr>
      <w:r>
        <w:rPr>
          <w:rFonts w:ascii="Monospace" w:hAnsi="Monospace"/>
          <w:color w:val="000000"/>
          <w:sz w:val="20"/>
        </w:rPr>
      </w:r>
    </w:p>
    <w:p>
      <w:pPr>
        <w:pStyle w:val="Normal"/>
        <w:rPr/>
      </w:pPr>
      <w:r>
        <w:rPr>
          <w:color w:val="000000"/>
        </w:rPr>
        <w:t>Cuando el paquete está en el controlador añadimos un procesador de paquetes que será instanciado:</w:t>
      </w:r>
    </w:p>
    <w:p>
      <w:pPr>
        <w:pStyle w:val="Normal"/>
        <w:rPr>
          <w:lang w:val="en-US"/>
        </w:rPr>
      </w:pPr>
      <w:r>
        <w:rPr>
          <w:rFonts w:ascii="Monospace" w:hAnsi="Monospace"/>
          <w:color w:val="000000"/>
          <w:sz w:val="20"/>
        </w:rPr>
        <w:tab/>
      </w:r>
      <w:r>
        <w:rPr>
          <w:rFonts w:ascii="Monospace" w:hAnsi="Monospace"/>
          <w:b/>
          <w:color w:val="7F0055"/>
          <w:sz w:val="20"/>
          <w:lang w:val="en-US"/>
        </w:rPr>
        <w:t>private</w:t>
      </w:r>
      <w:r>
        <w:rPr>
          <w:rFonts w:ascii="Monospace" w:hAnsi="Monospace"/>
          <w:color w:val="000000"/>
          <w:sz w:val="20"/>
          <w:lang w:val="en-US"/>
        </w:rPr>
        <w:t xml:space="preserve"> </w:t>
      </w:r>
      <w:r>
        <w:rPr>
          <w:rFonts w:ascii="Monospace" w:hAnsi="Monospace"/>
          <w:b/>
          <w:color w:val="7F0055"/>
          <w:sz w:val="20"/>
          <w:lang w:val="en-US"/>
        </w:rPr>
        <w:t>final</w:t>
      </w:r>
      <w:r>
        <w:rPr>
          <w:rFonts w:ascii="Monospace" w:hAnsi="Monospace"/>
          <w:color w:val="000000"/>
          <w:sz w:val="20"/>
          <w:lang w:val="en-US"/>
        </w:rPr>
        <w:t xml:space="preserve"> PacketProcessor </w:t>
      </w:r>
      <w:r>
        <w:rPr>
          <w:rFonts w:ascii="Monospace" w:hAnsi="Monospace"/>
          <w:color w:val="0000C0"/>
          <w:sz w:val="20"/>
          <w:lang w:val="en-US"/>
        </w:rPr>
        <w:t>packetProcessor</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DHCPProcessor();</w:t>
      </w:r>
    </w:p>
    <w:p>
      <w:pPr>
        <w:pStyle w:val="Normal"/>
        <w:rPr>
          <w:color w:val="000000"/>
          <w:lang w:val="en-US"/>
        </w:rPr>
      </w:pPr>
      <w:r>
        <w:rPr>
          <w:color w:val="000000"/>
          <w:lang w:val="en-US"/>
        </w:rPr>
      </w:r>
    </w:p>
    <w:p>
      <w:pPr>
        <w:pStyle w:val="Normal"/>
        <w:rPr/>
      </w:pPr>
      <w:r>
        <w:rPr>
          <w:color w:val="000000"/>
        </w:rPr>
        <w:t>Dentro del método DHCPProcesor lo primero es comprobar que de todo el tráfico que llega al controlador estamos seleccionando el DHCP. Para ello habrá que obtener el paquete que acaca de llegar y obtener la carga útil e igualarlo al mensaje que queremos comprobar, DHCPOffer</w:t>
      </w:r>
    </w:p>
    <w:p>
      <w:pPr>
        <w:pStyle w:val="Normal"/>
        <w:rPr/>
      </w:pPr>
      <w:r>
        <w:rPr>
          <w:rFonts w:ascii="Monospace" w:hAnsi="Monospace"/>
          <w:color w:val="000000"/>
          <w:sz w:val="20"/>
          <w:shd w:fill="E8F2FE" w:val="clear"/>
        </w:rPr>
        <w:t xml:space="preserve">((DHCP)(((UDP)((IPv4) </w:t>
      </w:r>
      <w:r>
        <w:rPr>
          <w:rFonts w:ascii="Monospace" w:hAnsi="Monospace"/>
          <w:color w:val="6A3E3E"/>
          <w:sz w:val="20"/>
          <w:shd w:fill="E8F2FE" w:val="clear"/>
        </w:rPr>
        <w:t>eth</w:t>
      </w:r>
      <w:r>
        <w:rPr>
          <w:rFonts w:ascii="Monospace" w:hAnsi="Monospace"/>
          <w:color w:val="000000"/>
          <w:sz w:val="20"/>
          <w:shd w:fill="E8F2FE" w:val="clear"/>
        </w:rPr>
        <w:t>.getPayload()).getPayload())).getPayload()).getPacketType() == DHCP.MsgType.</w:t>
      </w:r>
      <w:r>
        <w:rPr>
          <w:rFonts w:ascii="Monospace" w:hAnsi="Monospace"/>
          <w:b/>
          <w:i/>
          <w:color w:val="0000C0"/>
          <w:sz w:val="20"/>
          <w:shd w:fill="E8F2FE" w:val="clear"/>
        </w:rPr>
        <w:t>DHCPOFFER</w:t>
      </w:r>
      <w:r>
        <w:rPr>
          <w:rFonts w:ascii="Monospace" w:hAnsi="Monospace"/>
          <w:color w:val="000000"/>
          <w:sz w:val="20"/>
          <w:shd w:fill="E8F2FE" w:val="clear"/>
        </w:rPr>
        <w:t>;</w:t>
      </w:r>
      <w:r>
        <w:rPr>
          <w:color w:val="CE181E"/>
        </w:rPr>
        <w:t xml:space="preserve"> </w:t>
      </w:r>
    </w:p>
    <w:p>
      <w:pPr>
        <w:pStyle w:val="Normal"/>
        <w:rPr/>
      </w:pPr>
      <w:r>
        <w:rPr/>
      </w:r>
    </w:p>
    <w:p>
      <w:pPr>
        <w:pStyle w:val="Normal"/>
        <w:rPr/>
      </w:pPr>
      <w:r>
        <w:rPr>
          <w:color w:val="000000"/>
        </w:rPr>
        <w:t>Cuando se ha comprobado que efecivamente, el paquete que se está procesando es un DHCPOffer comprobamos el puerto por el que venía ese paquete. Si e el mismo que aquel que tenemos prefijado (el puerto del router es un parámetro configurable) permitimos el envío del paquete, en caso de que ese DHCPOffer venga por cualquier otro puerto se bloquea, el host no recibe ese paquete, por tanto no acepta la oferta y se evita que cualquiera que intente realizar un ataque a nuestra red.</w:t>
      </w:r>
    </w:p>
    <w:p>
      <w:pPr>
        <w:pStyle w:val="Normal"/>
        <w:rPr>
          <w:rFonts w:eastAsia="Calibri"/>
          <w:color w:val="000000"/>
        </w:rPr>
      </w:pPr>
      <w:r>
        <w:rPr>
          <w:rFonts w:eastAsia="Calibri"/>
          <w:color w:val="000000"/>
        </w:rPr>
      </w:r>
      <w:r>
        <w:br w:type="page"/>
      </w:r>
    </w:p>
    <w:p>
      <w:pPr>
        <w:pStyle w:val="Normal"/>
        <w:rPr/>
      </w:pPr>
      <w:r>
        <w:rPr/>
        <w:t>Referencias</w:t>
      </w:r>
    </w:p>
    <w:p>
      <w:pPr>
        <w:pStyle w:val="Normal"/>
        <w:rPr/>
      </w:pPr>
      <w:hyperlink r:id="rId54">
        <w:r>
          <w:rPr>
            <w:rStyle w:val="InternetLink"/>
          </w:rPr>
          <w:t>https://es.wikipedia.org/wiki/Redes_definidas_por_software</w:t>
        </w:r>
      </w:hyperlink>
    </w:p>
    <w:p>
      <w:pPr>
        <w:pStyle w:val="Normal"/>
        <w:rPr/>
      </w:pPr>
      <w:r>
        <w:fldChar w:fldCharType="begin"/>
      </w:r>
      <w:r>
        <w:rPr>
          <w:rStyle w:val="InternetLink"/>
        </w:rPr>
        <w:instrText> HYPERLINK "https://www.cisco.com/c/en/us/solutions/software-defined-networking/overview.html" \l "~stickynav=1"</w:instrText>
      </w:r>
      <w:r>
        <w:rPr>
          <w:rStyle w:val="InternetLink"/>
        </w:rPr>
        <w:fldChar w:fldCharType="separate"/>
      </w:r>
      <w:r>
        <w:rPr>
          <w:rStyle w:val="InternetLink"/>
        </w:rPr>
        <w:t>https://www.cisco.com/c/en/us/solutions/software-defined-networking/overview.html#~stickynav=1</w:t>
      </w:r>
      <w:r>
        <w:rPr>
          <w:rStyle w:val="InternetLink"/>
        </w:rPr>
        <w:fldChar w:fldCharType="end"/>
      </w:r>
    </w:p>
    <w:p>
      <w:pPr>
        <w:pStyle w:val="Normal"/>
        <w:rPr/>
      </w:pPr>
      <w:hyperlink r:id="rId55">
        <w:r>
          <w:rPr>
            <w:rStyle w:val="InternetLink"/>
          </w:rPr>
          <w:t>https://openzen.wordpress.com/2015/02/12/historia-del-sdn/</w:t>
        </w:r>
      </w:hyperlink>
    </w:p>
    <w:p>
      <w:pPr>
        <w:pStyle w:val="Normal"/>
        <w:rPr/>
      </w:pPr>
      <w:hyperlink r:id="rId56">
        <w:r>
          <w:rPr>
            <w:rStyle w:val="InternetLink"/>
          </w:rPr>
          <w:t>https://www.sdxcentral.com/networking/sdn/definitions/what-the-definition-of-software-defined-networking-sdn/</w:t>
        </w:r>
      </w:hyperlink>
    </w:p>
    <w:p>
      <w:pPr>
        <w:pStyle w:val="Normal"/>
        <w:rPr/>
      </w:pPr>
      <w:hyperlink r:id="rId57">
        <w:r>
          <w:rPr>
            <w:rStyle w:val="InternetLink"/>
          </w:rPr>
          <w:t>https://blogthinkbig.com/sdn-software-defined-networking-cambiando-de-paradigma-en-la-red</w:t>
        </w:r>
      </w:hyperlink>
    </w:p>
    <w:p>
      <w:pPr>
        <w:pStyle w:val="Normal"/>
        <w:rPr/>
      </w:pPr>
      <w:hyperlink r:id="rId58">
        <w:r>
          <w:rPr>
            <w:rStyle w:val="InternetLink"/>
          </w:rPr>
          <w:t>https://computingforgeeks.com/how-to-install-gns3-on-fedora-29-fedora-28/</w:t>
        </w:r>
      </w:hyperlink>
    </w:p>
    <w:p>
      <w:pPr>
        <w:pStyle w:val="Normal"/>
        <w:rPr/>
      </w:pPr>
      <w:hyperlink r:id="rId59">
        <w:r>
          <w:rPr>
            <w:rStyle w:val="InternetLink"/>
          </w:rPr>
          <w:t>https://riunet.upv.es/bitstream/handle/10251/16310/Art%C3%ADculo%20docente%20configuraci%C3%B3n%20b%C3%A1sica%20VLANs.pdf</w:t>
        </w:r>
      </w:hyperlink>
    </w:p>
    <w:p>
      <w:pPr>
        <w:pStyle w:val="Normal"/>
        <w:widowControl/>
        <w:bidi w:val="0"/>
        <w:spacing w:before="0" w:after="160"/>
        <w:jc w:val="both"/>
        <w:rPr/>
      </w:pPr>
      <w:hyperlink r:id="rId60">
        <w:r>
          <w:rPr>
            <w:rStyle w:val="InternetLink"/>
          </w:rPr>
          <w:t>https://floodlight.atlassian.net/wiki/spaces/floodlightcontroller/pages/7995427/How+to+Work+with+Fast-Failover+OpenFlow+Groups</w:t>
        </w:r>
      </w:hyperlink>
    </w:p>
    <w:sectPr>
      <w:footerReference w:type="default" r:id="rId61"/>
      <w:type w:val="nextPage"/>
      <w:pgSz w:w="11906" w:h="16838"/>
      <w:pgMar w:left="1701" w:right="1701" w:header="0" w:top="1417" w:footer="708"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OpenSymbol">
    <w:altName w:val="Arial Unicode MS"/>
    <w:charset w:val="01"/>
    <w:family w:val="roman"/>
    <w:pitch w:val="variable"/>
  </w:font>
  <w:font w:name="Tahoma">
    <w:charset w:val="01"/>
    <w:family w:val="roman"/>
    <w:pitch w:val="variable"/>
  </w:font>
  <w:font w:name="Liberation Mono">
    <w:altName w:val="Courier New"/>
    <w:charset w:val="01"/>
    <w:family w:val="roman"/>
    <w:pitch w:val="variable"/>
  </w:font>
  <w:font w:name="Consolas">
    <w:charset w:val="01"/>
    <w:family w:val="roman"/>
    <w:pitch w:val="variable"/>
  </w:font>
  <w:font w:name="Segoe UI Emoji">
    <w:charset w:val="01"/>
    <w:family w:val="roman"/>
    <w:pitch w:val="variable"/>
  </w:font>
  <w:font w:name="Wingdings">
    <w:charset w:val="01"/>
    <w:family w:val="roman"/>
    <w:pitch w:val="variable"/>
  </w:font>
  <w:font w:name="Arial">
    <w:altName w:val="Helvetica Neue"/>
    <w:charset w:val="01"/>
    <w:family w:val="roman"/>
    <w:pitch w:val="variable"/>
  </w:font>
  <w:font w:name="Monospace">
    <w:charset w:val="01"/>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auto"/>
    <w:pitch w:val="default"/>
  </w:font>
  <w:font w:name="Wingdings">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765309135"/>
    </w:sdtPr>
    <w:sdtContent>
      <w:p>
        <w:pPr>
          <w:pStyle w:val="Normal"/>
          <w:jc w:val="right"/>
          <w:rPr/>
        </w:pPr>
        <w:r>
          <w:rPr/>
          <w:fldChar w:fldCharType="begin"/>
        </w:r>
        <w:r>
          <w:rPr/>
          <w:instrText> PAGE </w:instrText>
        </w:r>
        <w:r>
          <w:rPr/>
          <w:fldChar w:fldCharType="separate"/>
        </w:r>
        <w:r>
          <w:rPr/>
          <w:t>58</w:t>
        </w:r>
        <w:r>
          <w:rPr/>
          <w:fldChar w:fldCharType="end"/>
        </w:r>
      </w:p>
    </w:sdtContent>
  </w:sdt>
  <w:p>
    <w:pPr>
      <w:pStyle w:val="Normal"/>
      <w:rPr/>
    </w:pPr>
    <w:r>
      <w:rPr/>
      <w:t>E.T.S. de Ingenieros de Telecomunicación – Universidad de Valladolid</w:t>
    </w:r>
  </w:p>
  <w:p>
    <w:pPr>
      <w:pStyle w:val="Normal"/>
      <w:widowControl/>
      <w:bidi w:val="0"/>
      <w:spacing w:before="0" w:after="160"/>
      <w:jc w:val="both"/>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6">
    <w:lvl w:ilvl="0">
      <w:start w:val="1"/>
      <w:numFmt w:val="bullet"/>
      <w:lvlText w:val=""/>
      <w:lvlJc w:val="left"/>
      <w:pPr>
        <w:tabs>
          <w:tab w:val="num" w:pos="833"/>
        </w:tabs>
        <w:ind w:left="833" w:hanging="360"/>
      </w:pPr>
      <w:rPr>
        <w:rFonts w:ascii="Symbol" w:hAnsi="Symbol" w:cs="Symbol" w:hint="default"/>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2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2">
    <w:lvl w:ilvl="0">
      <w:start w:val="1"/>
      <w:numFmt w:val="bullet"/>
      <w:lvlText w:val=""/>
      <w:lvlJc w:val="left"/>
      <w:pPr>
        <w:tabs>
          <w:tab w:val="num" w:pos="775"/>
        </w:tabs>
        <w:ind w:left="775" w:hanging="360"/>
      </w:pPr>
      <w:rPr>
        <w:rFonts w:ascii="Symbol" w:hAnsi="Symbol" w:cs="Symbol" w:hint="default"/>
        <w:rFonts w:cs="OpenSymbol"/>
      </w:rPr>
    </w:lvl>
    <w:lvl w:ilvl="1">
      <w:start w:val="1"/>
      <w:numFmt w:val="bullet"/>
      <w:lvlText w:val="◦"/>
      <w:lvlJc w:val="left"/>
      <w:pPr>
        <w:tabs>
          <w:tab w:val="num" w:pos="1135"/>
        </w:tabs>
        <w:ind w:left="1135" w:hanging="360"/>
      </w:pPr>
      <w:rPr>
        <w:rFonts w:ascii="OpenSymbol" w:hAnsi="OpenSymbol" w:cs="OpenSymbol" w:hint="default"/>
        <w:rFonts w:cs="OpenSymbol"/>
      </w:rPr>
    </w:lvl>
    <w:lvl w:ilvl="2">
      <w:start w:val="1"/>
      <w:numFmt w:val="bullet"/>
      <w:lvlText w:val="▪"/>
      <w:lvlJc w:val="left"/>
      <w:pPr>
        <w:tabs>
          <w:tab w:val="num" w:pos="1495"/>
        </w:tabs>
        <w:ind w:left="1495" w:hanging="360"/>
      </w:pPr>
      <w:rPr>
        <w:rFonts w:ascii="OpenSymbol" w:hAnsi="OpenSymbol" w:cs="OpenSymbol" w:hint="default"/>
        <w:rFonts w:cs="OpenSymbol"/>
      </w:rPr>
    </w:lvl>
    <w:lvl w:ilvl="3">
      <w:start w:val="1"/>
      <w:numFmt w:val="bullet"/>
      <w:lvlText w:val=""/>
      <w:lvlJc w:val="left"/>
      <w:pPr>
        <w:tabs>
          <w:tab w:val="num" w:pos="1855"/>
        </w:tabs>
        <w:ind w:left="1855" w:hanging="360"/>
      </w:pPr>
      <w:rPr>
        <w:rFonts w:ascii="Symbol" w:hAnsi="Symbol" w:cs="Symbol" w:hint="default"/>
        <w:rFonts w:cs="OpenSymbol"/>
      </w:rPr>
    </w:lvl>
    <w:lvl w:ilvl="4">
      <w:start w:val="1"/>
      <w:numFmt w:val="bullet"/>
      <w:lvlText w:val="◦"/>
      <w:lvlJc w:val="left"/>
      <w:pPr>
        <w:tabs>
          <w:tab w:val="num" w:pos="2215"/>
        </w:tabs>
        <w:ind w:left="2215" w:hanging="360"/>
      </w:pPr>
      <w:rPr>
        <w:rFonts w:ascii="OpenSymbol" w:hAnsi="OpenSymbol" w:cs="OpenSymbol" w:hint="default"/>
        <w:rFonts w:cs="OpenSymbol"/>
      </w:rPr>
    </w:lvl>
    <w:lvl w:ilvl="5">
      <w:start w:val="1"/>
      <w:numFmt w:val="bullet"/>
      <w:lvlText w:val="▪"/>
      <w:lvlJc w:val="left"/>
      <w:pPr>
        <w:tabs>
          <w:tab w:val="num" w:pos="2575"/>
        </w:tabs>
        <w:ind w:left="2575" w:hanging="360"/>
      </w:pPr>
      <w:rPr>
        <w:rFonts w:ascii="OpenSymbol" w:hAnsi="OpenSymbol" w:cs="OpenSymbol" w:hint="default"/>
        <w:rFonts w:cs="OpenSymbol"/>
      </w:rPr>
    </w:lvl>
    <w:lvl w:ilvl="6">
      <w:start w:val="1"/>
      <w:numFmt w:val="bullet"/>
      <w:lvlText w:val=""/>
      <w:lvlJc w:val="left"/>
      <w:pPr>
        <w:tabs>
          <w:tab w:val="num" w:pos="2935"/>
        </w:tabs>
        <w:ind w:left="2935" w:hanging="360"/>
      </w:pPr>
      <w:rPr>
        <w:rFonts w:ascii="Symbol" w:hAnsi="Symbol" w:cs="Symbol" w:hint="default"/>
        <w:rFonts w:cs="OpenSymbol"/>
      </w:rPr>
    </w:lvl>
    <w:lvl w:ilvl="7">
      <w:start w:val="1"/>
      <w:numFmt w:val="bullet"/>
      <w:lvlText w:val="◦"/>
      <w:lvlJc w:val="left"/>
      <w:pPr>
        <w:tabs>
          <w:tab w:val="num" w:pos="3295"/>
        </w:tabs>
        <w:ind w:left="3295" w:hanging="360"/>
      </w:pPr>
      <w:rPr>
        <w:rFonts w:ascii="OpenSymbol" w:hAnsi="OpenSymbol" w:cs="OpenSymbol" w:hint="default"/>
        <w:rFonts w:cs="OpenSymbol"/>
      </w:rPr>
    </w:lvl>
    <w:lvl w:ilvl="8">
      <w:start w:val="1"/>
      <w:numFmt w:val="bullet"/>
      <w:lvlText w:val="▪"/>
      <w:lvlJc w:val="left"/>
      <w:pPr>
        <w:tabs>
          <w:tab w:val="num" w:pos="3655"/>
        </w:tabs>
        <w:ind w:left="3655" w:hanging="360"/>
      </w:pPr>
      <w:rPr>
        <w:rFonts w:ascii="OpenSymbol" w:hAnsi="OpenSymbol" w:cs="OpenSymbol" w:hint="default"/>
        <w:rFonts w:cs="OpenSymbol"/>
      </w:rPr>
    </w:lvl>
  </w:abstractNum>
  <w:abstractNum w:abstractNumId="3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w="http://schemas.openxmlformats.org/wordprocessingml/2006/main">
  <w:zoom w:percent="10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354c1"/>
    <w:pPr>
      <w:widowControl/>
      <w:bidi w:val="0"/>
      <w:spacing w:before="0" w:after="160"/>
      <w:jc w:val="both"/>
    </w:pPr>
    <w:rPr>
      <w:rFonts w:ascii="Times New Roman" w:hAnsi="Times New Roman" w:eastAsia="Calibri" w:cs="" w:cstheme="minorBidi" w:eastAsiaTheme="minorHAnsi"/>
      <w:color w:val="auto"/>
      <w:kern w:val="0"/>
      <w:sz w:val="22"/>
      <w:szCs w:val="22"/>
      <w:lang w:val="es-ES" w:eastAsia="en-US" w:bidi="ar-SA"/>
    </w:rPr>
  </w:style>
  <w:style w:type="paragraph" w:styleId="Heading1">
    <w:name w:val="Heading 1"/>
    <w:basedOn w:val="Normal"/>
    <w:next w:val="Normal"/>
    <w:link w:val="Ttulo1Car"/>
    <w:uiPriority w:val="9"/>
    <w:qFormat/>
    <w:rsid w:val="003354c1"/>
    <w:pPr>
      <w:keepNext w:val="true"/>
      <w:keepLines/>
      <w:spacing w:before="360" w:after="120"/>
      <w:outlineLvl w:val="0"/>
    </w:pPr>
    <w:rPr>
      <w:rFonts w:eastAsia="" w:cs="" w:cstheme="majorBidi" w:eastAsiaTheme="majorEastAsia"/>
      <w:b/>
      <w:sz w:val="32"/>
      <w:szCs w:val="32"/>
    </w:rPr>
  </w:style>
  <w:style w:type="paragraph" w:styleId="Heading2">
    <w:name w:val="Heading 2"/>
    <w:basedOn w:val="Normal"/>
    <w:next w:val="Normal"/>
    <w:link w:val="Ttulo2Car"/>
    <w:uiPriority w:val="9"/>
    <w:unhideWhenUsed/>
    <w:qFormat/>
    <w:rsid w:val="003354c1"/>
    <w:pPr>
      <w:keepNext w:val="true"/>
      <w:keepLines/>
      <w:spacing w:before="280" w:after="240"/>
      <w:outlineLvl w:val="1"/>
    </w:pPr>
    <w:rPr>
      <w:rFonts w:eastAsia="" w:cs="" w:cstheme="majorBidi" w:eastAsiaTheme="majorEastAsia"/>
      <w:b/>
      <w:sz w:val="28"/>
      <w:szCs w:val="26"/>
    </w:rPr>
  </w:style>
  <w:style w:type="paragraph" w:styleId="Heading3">
    <w:name w:val="Heading 3"/>
    <w:basedOn w:val="Normal"/>
    <w:next w:val="Normal"/>
    <w:link w:val="Ttulo3Car"/>
    <w:uiPriority w:val="9"/>
    <w:unhideWhenUsed/>
    <w:qFormat/>
    <w:rsid w:val="003354c1"/>
    <w:pPr>
      <w:keepNext w:val="true"/>
      <w:keepLines/>
      <w:spacing w:before="160" w:after="120"/>
      <w:outlineLvl w:val="2"/>
    </w:pPr>
    <w:rPr>
      <w:rFonts w:eastAsia="" w:cs="" w:cstheme="majorBidi" w:eastAsiaTheme="majorEastAsia"/>
      <w:b/>
      <w:szCs w:val="24"/>
    </w:rPr>
  </w:style>
  <w:style w:type="character" w:styleId="DefaultParagraphFont" w:default="1">
    <w:name w:val="Default Paragraph Font"/>
    <w:uiPriority w:val="1"/>
    <w:semiHidden/>
    <w:unhideWhenUsed/>
    <w:qFormat/>
    <w:rPr/>
  </w:style>
  <w:style w:type="character" w:styleId="TextonotaalfinalCar" w:customStyle="1">
    <w:name w:val="Texto nota al final Car"/>
    <w:basedOn w:val="DefaultParagraphFont"/>
    <w:link w:val="Textonotaalfinal"/>
    <w:uiPriority w:val="99"/>
    <w:semiHidden/>
    <w:qFormat/>
    <w:rsid w:val="003354c1"/>
    <w:rPr>
      <w:rFonts w:ascii="Times New Roman" w:hAnsi="Times New Roman"/>
      <w:sz w:val="20"/>
      <w:szCs w:val="20"/>
    </w:rPr>
  </w:style>
  <w:style w:type="character" w:styleId="EndnoteCharacters" w:customStyle="1">
    <w:name w:val="Endnote Characters"/>
    <w:basedOn w:val="DefaultParagraphFont"/>
    <w:uiPriority w:val="99"/>
    <w:semiHidden/>
    <w:unhideWhenUsed/>
    <w:qFormat/>
    <w:rsid w:val="003354c1"/>
    <w:rPr>
      <w:vertAlign w:val="superscript"/>
    </w:rPr>
  </w:style>
  <w:style w:type="character" w:styleId="EndnoteAnchor" w:customStyle="1">
    <w:name w:val="Endnote Anchor"/>
    <w:rPr>
      <w:vertAlign w:val="superscript"/>
    </w:rPr>
  </w:style>
  <w:style w:type="character" w:styleId="TextonotapieCar" w:customStyle="1">
    <w:name w:val="Texto nota pie Car"/>
    <w:basedOn w:val="DefaultParagraphFont"/>
    <w:link w:val="Textonotapie"/>
    <w:uiPriority w:val="99"/>
    <w:semiHidden/>
    <w:qFormat/>
    <w:rsid w:val="003354c1"/>
    <w:rPr>
      <w:rFonts w:ascii="Times New Roman" w:hAnsi="Times New Roman"/>
      <w:sz w:val="20"/>
      <w:szCs w:val="20"/>
    </w:rPr>
  </w:style>
  <w:style w:type="character" w:styleId="FootnoteCharacters" w:customStyle="1">
    <w:name w:val="Footnote Characters"/>
    <w:basedOn w:val="DefaultParagraphFont"/>
    <w:uiPriority w:val="99"/>
    <w:semiHidden/>
    <w:unhideWhenUsed/>
    <w:qFormat/>
    <w:rsid w:val="003354c1"/>
    <w:rPr>
      <w:vertAlign w:val="superscript"/>
    </w:rPr>
  </w:style>
  <w:style w:type="character" w:styleId="FootnoteAnchor" w:customStyle="1">
    <w:name w:val="Footnote Anchor"/>
    <w:rPr>
      <w:vertAlign w:val="superscript"/>
    </w:rPr>
  </w:style>
  <w:style w:type="character" w:styleId="EncabezadoCar" w:customStyle="1">
    <w:name w:val="Encabezado Car"/>
    <w:basedOn w:val="DefaultParagraphFont"/>
    <w:link w:val="Encabezado"/>
    <w:uiPriority w:val="99"/>
    <w:qFormat/>
    <w:rsid w:val="003354c1"/>
    <w:rPr>
      <w:rFonts w:ascii="Times New Roman" w:hAnsi="Times New Roman"/>
    </w:rPr>
  </w:style>
  <w:style w:type="character" w:styleId="PiedepginaCar" w:customStyle="1">
    <w:name w:val="Pie de página Car"/>
    <w:basedOn w:val="DefaultParagraphFont"/>
    <w:link w:val="Piedepgina"/>
    <w:uiPriority w:val="99"/>
    <w:qFormat/>
    <w:rsid w:val="003354c1"/>
    <w:rPr>
      <w:rFonts w:ascii="Times New Roman" w:hAnsi="Times New Roman"/>
    </w:rPr>
  </w:style>
  <w:style w:type="character" w:styleId="Ttulo1Car" w:customStyle="1">
    <w:name w:val="Título 1 Car"/>
    <w:basedOn w:val="DefaultParagraphFont"/>
    <w:link w:val="Ttulo1"/>
    <w:uiPriority w:val="9"/>
    <w:qFormat/>
    <w:rsid w:val="003354c1"/>
    <w:rPr>
      <w:rFonts w:ascii="Times New Roman" w:hAnsi="Times New Roman" w:eastAsia="" w:cs="" w:cstheme="majorBidi" w:eastAsiaTheme="majorEastAsia"/>
      <w:b/>
      <w:sz w:val="32"/>
      <w:szCs w:val="32"/>
    </w:rPr>
  </w:style>
  <w:style w:type="character" w:styleId="Ttulo2Car" w:customStyle="1">
    <w:name w:val="Título 2 Car"/>
    <w:basedOn w:val="DefaultParagraphFont"/>
    <w:link w:val="Ttulo2"/>
    <w:uiPriority w:val="9"/>
    <w:qFormat/>
    <w:rsid w:val="003354c1"/>
    <w:rPr>
      <w:rFonts w:ascii="Times New Roman" w:hAnsi="Times New Roman" w:eastAsia="" w:cs="" w:cstheme="majorBidi" w:eastAsiaTheme="majorEastAsia"/>
      <w:b/>
      <w:sz w:val="28"/>
      <w:szCs w:val="26"/>
    </w:rPr>
  </w:style>
  <w:style w:type="character" w:styleId="Ttulo3Car" w:customStyle="1">
    <w:name w:val="Título 3 Car"/>
    <w:basedOn w:val="DefaultParagraphFont"/>
    <w:link w:val="Ttulo3"/>
    <w:uiPriority w:val="9"/>
    <w:qFormat/>
    <w:rsid w:val="003354c1"/>
    <w:rPr>
      <w:rFonts w:ascii="Times New Roman" w:hAnsi="Times New Roman" w:eastAsia="" w:cs="" w:cstheme="majorBidi" w:eastAsiaTheme="majorEastAsia"/>
      <w:b/>
      <w:szCs w:val="24"/>
    </w:rPr>
  </w:style>
  <w:style w:type="character" w:styleId="TtuloCar" w:customStyle="1">
    <w:name w:val="Título Car"/>
    <w:basedOn w:val="DefaultParagraphFont"/>
    <w:link w:val="Ttulo"/>
    <w:uiPriority w:val="10"/>
    <w:qFormat/>
    <w:rsid w:val="003354c1"/>
    <w:rPr>
      <w:rFonts w:ascii="Times New Roman" w:hAnsi="Times New Roman" w:eastAsia="" w:cs="" w:cstheme="majorBidi" w:eastAsiaTheme="majorEastAsia"/>
      <w:b/>
      <w:spacing w:val="-10"/>
      <w:kern w:val="2"/>
      <w:sz w:val="40"/>
      <w:szCs w:val="56"/>
    </w:rPr>
  </w:style>
  <w:style w:type="character" w:styleId="InternetLink" w:customStyle="1">
    <w:name w:val="Internet Link"/>
    <w:basedOn w:val="DefaultParagraphFont"/>
    <w:uiPriority w:val="99"/>
    <w:semiHidden/>
    <w:unhideWhenUsed/>
    <w:rsid w:val="00af4584"/>
    <w:rPr>
      <w:color w:val="0000FF"/>
      <w:u w:val="single"/>
    </w:rPr>
  </w:style>
  <w:style w:type="character" w:styleId="ListLabel1" w:customStyle="1">
    <w:name w:val="ListLabel 1"/>
    <w:qFormat/>
    <w:rPr>
      <w:i w:val="false"/>
    </w:rPr>
  </w:style>
  <w:style w:type="character" w:styleId="ListLabel2" w:customStyle="1">
    <w:name w:val="ListLabel 2"/>
    <w:qFormat/>
    <w:rPr/>
  </w:style>
  <w:style w:type="character" w:styleId="Bullets" w:customStyle="1">
    <w:name w:val="Bullets"/>
    <w:qFormat/>
    <w:rPr>
      <w:rFonts w:ascii="OpenSymbol" w:hAnsi="OpenSymbol" w:eastAsia="OpenSymbol" w:cs="OpenSymbol"/>
    </w:rPr>
  </w:style>
  <w:style w:type="character" w:styleId="ListLabel3" w:customStyle="1">
    <w:name w:val="ListLabel 3"/>
    <w:qFormat/>
    <w:rPr>
      <w:rFonts w:cs="OpenSymbol"/>
    </w:rPr>
  </w:style>
  <w:style w:type="character" w:styleId="ListLabel4" w:customStyle="1">
    <w:name w:val="ListLabel 4"/>
    <w:qFormat/>
    <w:rPr>
      <w:rFonts w:cs="OpenSymbol"/>
    </w:rPr>
  </w:style>
  <w:style w:type="character" w:styleId="ListLabel5" w:customStyle="1">
    <w:name w:val="ListLabel 5"/>
    <w:qFormat/>
    <w:rPr>
      <w:rFonts w:cs="OpenSymbol"/>
    </w:rPr>
  </w:style>
  <w:style w:type="character" w:styleId="ListLabel6" w:customStyle="1">
    <w:name w:val="ListLabel 6"/>
    <w:qFormat/>
    <w:rPr>
      <w:rFonts w:cs="OpenSymbol"/>
    </w:rPr>
  </w:style>
  <w:style w:type="character" w:styleId="ListLabel7" w:customStyle="1">
    <w:name w:val="ListLabel 7"/>
    <w:qFormat/>
    <w:rPr>
      <w:rFonts w:cs="OpenSymbol"/>
    </w:rPr>
  </w:style>
  <w:style w:type="character" w:styleId="ListLabel8" w:customStyle="1">
    <w:name w:val="ListLabel 8"/>
    <w:qFormat/>
    <w:rPr>
      <w:rFonts w:cs="OpenSymbol"/>
    </w:rPr>
  </w:style>
  <w:style w:type="character" w:styleId="ListLabel9" w:customStyle="1">
    <w:name w:val="ListLabel 9"/>
    <w:qFormat/>
    <w:rPr>
      <w:rFonts w:cs="OpenSymbol"/>
    </w:rPr>
  </w:style>
  <w:style w:type="character" w:styleId="ListLabel10" w:customStyle="1">
    <w:name w:val="ListLabel 10"/>
    <w:qFormat/>
    <w:rPr>
      <w:rFonts w:cs="OpenSymbol"/>
    </w:rPr>
  </w:style>
  <w:style w:type="character" w:styleId="ListLabel11" w:customStyle="1">
    <w:name w:val="ListLabel 11"/>
    <w:qFormat/>
    <w:rPr>
      <w:rFonts w:cs="OpenSymbol"/>
    </w:rPr>
  </w:style>
  <w:style w:type="character" w:styleId="ListLabel12" w:customStyle="1">
    <w:name w:val="ListLabel 12"/>
    <w:qFormat/>
    <w:rPr>
      <w:rFonts w:cs="OpenSymbol"/>
    </w:rPr>
  </w:style>
  <w:style w:type="character" w:styleId="ListLabel13" w:customStyle="1">
    <w:name w:val="ListLabel 13"/>
    <w:qFormat/>
    <w:rPr>
      <w:rFonts w:cs="OpenSymbol"/>
    </w:rPr>
  </w:style>
  <w:style w:type="character" w:styleId="ListLabel14" w:customStyle="1">
    <w:name w:val="ListLabel 14"/>
    <w:qFormat/>
    <w:rPr>
      <w:rFonts w:cs="OpenSymbol"/>
    </w:rPr>
  </w:style>
  <w:style w:type="character" w:styleId="ListLabel15" w:customStyle="1">
    <w:name w:val="ListLabel 15"/>
    <w:qFormat/>
    <w:rPr>
      <w:rFonts w:cs="OpenSymbol"/>
    </w:rPr>
  </w:style>
  <w:style w:type="character" w:styleId="ListLabel16" w:customStyle="1">
    <w:name w:val="ListLabel 16"/>
    <w:qFormat/>
    <w:rPr>
      <w:rFonts w:cs="OpenSymbol"/>
    </w:rPr>
  </w:style>
  <w:style w:type="character" w:styleId="ListLabel17" w:customStyle="1">
    <w:name w:val="ListLabel 17"/>
    <w:qFormat/>
    <w:rPr>
      <w:rFonts w:cs="OpenSymbol"/>
    </w:rPr>
  </w:style>
  <w:style w:type="character" w:styleId="ListLabel18" w:customStyle="1">
    <w:name w:val="ListLabel 18"/>
    <w:qFormat/>
    <w:rPr>
      <w:rFonts w:cs="OpenSymbol"/>
    </w:rPr>
  </w:style>
  <w:style w:type="character" w:styleId="ListLabel19" w:customStyle="1">
    <w:name w:val="ListLabel 19"/>
    <w:qFormat/>
    <w:rPr>
      <w:rFonts w:cs="OpenSymbol"/>
    </w:rPr>
  </w:style>
  <w:style w:type="character" w:styleId="ListLabel20" w:customStyle="1">
    <w:name w:val="ListLabel 20"/>
    <w:qFormat/>
    <w:rPr>
      <w:rFonts w:cs="OpenSymbol"/>
    </w:rPr>
  </w:style>
  <w:style w:type="character" w:styleId="ListLabel21" w:customStyle="1">
    <w:name w:val="ListLabel 21"/>
    <w:qFormat/>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OpenSymbol"/>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OpenSymbol"/>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OpenSymbol"/>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OpenSymbol"/>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OpenSymbol"/>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OpenSymbol"/>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OpenSymbol"/>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OpenSymbol"/>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OpenSymbol"/>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OpenSymbol"/>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OpenSymbol"/>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cs="OpenSymbol"/>
    </w:rPr>
  </w:style>
  <w:style w:type="character" w:styleId="ListLabel77" w:customStyle="1">
    <w:name w:val="ListLabel 77"/>
    <w:qFormat/>
    <w:rPr/>
  </w:style>
  <w:style w:type="character" w:styleId="ListLabel78" w:customStyle="1">
    <w:name w:val="ListLabel 78"/>
    <w:qFormat/>
    <w:rPr>
      <w:rFonts w:cs="OpenSymbol"/>
    </w:rPr>
  </w:style>
  <w:style w:type="character" w:styleId="ListLabel79" w:customStyle="1">
    <w:name w:val="ListLabel 79"/>
    <w:qFormat/>
    <w:rPr>
      <w:rFonts w:cs="OpenSymbol"/>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OpenSymbol"/>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OpenSymbol"/>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rPr>
  </w:style>
  <w:style w:type="character" w:styleId="ListLabel101" w:customStyle="1">
    <w:name w:val="ListLabel 101"/>
    <w:qFormat/>
    <w:rPr>
      <w:rFonts w:cs="OpenSymbol"/>
    </w:rPr>
  </w:style>
  <w:style w:type="character" w:styleId="ListLabel102" w:customStyle="1">
    <w:name w:val="ListLabel 102"/>
    <w:qFormat/>
    <w:rPr>
      <w:rFonts w:cs="OpenSymbol"/>
    </w:rPr>
  </w:style>
  <w:style w:type="character" w:styleId="ListLabel103" w:customStyle="1">
    <w:name w:val="ListLabel 103"/>
    <w:qFormat/>
    <w:rPr>
      <w:rFonts w:cs="OpenSymbol"/>
    </w:rPr>
  </w:style>
  <w:style w:type="character" w:styleId="ListLabel104" w:customStyle="1">
    <w:name w:val="ListLabel 104"/>
    <w:qFormat/>
    <w:rPr>
      <w:rFonts w:cs="OpenSymbol"/>
    </w:rPr>
  </w:style>
  <w:style w:type="character" w:styleId="ListLabel105" w:customStyle="1">
    <w:name w:val="ListLabel 105"/>
    <w:qFormat/>
    <w:rPr/>
  </w:style>
  <w:style w:type="character" w:styleId="ListLabel106" w:customStyle="1">
    <w:name w:val="ListLabel 106"/>
    <w:qFormat/>
    <w:rPr>
      <w:rFonts w:cs="OpenSymbol"/>
    </w:rPr>
  </w:style>
  <w:style w:type="character" w:styleId="ListLabel107" w:customStyle="1">
    <w:name w:val="ListLabel 107"/>
    <w:qFormat/>
    <w:rPr>
      <w:rFonts w:cs="OpenSymbol"/>
    </w:rPr>
  </w:style>
  <w:style w:type="character" w:styleId="ListLabel108" w:customStyle="1">
    <w:name w:val="ListLabel 108"/>
    <w:qFormat/>
    <w:rPr>
      <w:rFonts w:cs="OpenSymbol"/>
    </w:rPr>
  </w:style>
  <w:style w:type="character" w:styleId="ListLabel109" w:customStyle="1">
    <w:name w:val="ListLabel 109"/>
    <w:qFormat/>
    <w:rPr>
      <w:rFonts w:cs="OpenSymbol"/>
    </w:rPr>
  </w:style>
  <w:style w:type="character" w:styleId="ListLabel110" w:customStyle="1">
    <w:name w:val="ListLabel 110"/>
    <w:qFormat/>
    <w:rPr>
      <w:rFonts w:cs="OpenSymbol"/>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rPr>
  </w:style>
  <w:style w:type="character" w:styleId="ListLabel120" w:customStyle="1">
    <w:name w:val="ListLabel 120"/>
    <w:qFormat/>
    <w:rPr>
      <w:rFonts w:cs="OpenSymbol"/>
    </w:rPr>
  </w:style>
  <w:style w:type="character" w:styleId="ListLabel121" w:customStyle="1">
    <w:name w:val="ListLabel 121"/>
    <w:qFormat/>
    <w:rPr>
      <w:rFonts w:cs="OpenSymbol"/>
    </w:rPr>
  </w:style>
  <w:style w:type="character" w:styleId="ListLabel122" w:customStyle="1">
    <w:name w:val="ListLabel 122"/>
    <w:qFormat/>
    <w:rPr>
      <w:rFonts w:cs="OpenSymbol"/>
    </w:rPr>
  </w:style>
  <w:style w:type="character" w:styleId="ListLabel123" w:customStyle="1">
    <w:name w:val="ListLabel 123"/>
    <w:qFormat/>
    <w:rPr>
      <w:rFonts w:cs="OpenSymbol"/>
    </w:rPr>
  </w:style>
  <w:style w:type="character" w:styleId="ListLabel124" w:customStyle="1">
    <w:name w:val="ListLabel 124"/>
    <w:qFormat/>
    <w:rPr>
      <w:rFonts w:cs="OpenSymbol"/>
    </w:rPr>
  </w:style>
  <w:style w:type="character" w:styleId="ListLabel125" w:customStyle="1">
    <w:name w:val="ListLabel 125"/>
    <w:qFormat/>
    <w:rPr>
      <w:rFonts w:cs="OpenSymbol"/>
    </w:rPr>
  </w:style>
  <w:style w:type="character" w:styleId="ListLabel126" w:customStyle="1">
    <w:name w:val="ListLabel 126"/>
    <w:qFormat/>
    <w:rPr>
      <w:rFonts w:cs="OpenSymbol"/>
    </w:rPr>
  </w:style>
  <w:style w:type="character" w:styleId="ListLabel127" w:customStyle="1">
    <w:name w:val="ListLabel 127"/>
    <w:qFormat/>
    <w:rPr>
      <w:rFonts w:cs="OpenSymbol"/>
    </w:rPr>
  </w:style>
  <w:style w:type="character" w:styleId="ListLabel128" w:customStyle="1">
    <w:name w:val="ListLabel 128"/>
    <w:qFormat/>
    <w:rPr>
      <w:rFonts w:cs="OpenSymbol"/>
    </w:rPr>
  </w:style>
  <w:style w:type="character" w:styleId="ListLabel129" w:customStyle="1">
    <w:name w:val="ListLabel 129"/>
    <w:qFormat/>
    <w:rPr>
      <w:rFonts w:cs="OpenSymbol"/>
    </w:rPr>
  </w:style>
  <w:style w:type="character" w:styleId="ListLabel130" w:customStyle="1">
    <w:name w:val="ListLabel 130"/>
    <w:qFormat/>
    <w:rPr>
      <w:rFonts w:cs="OpenSymbol"/>
    </w:rPr>
  </w:style>
  <w:style w:type="character" w:styleId="ListLabel131" w:customStyle="1">
    <w:name w:val="ListLabel 131"/>
    <w:qFormat/>
    <w:rPr>
      <w:rFonts w:cs="OpenSymbol"/>
    </w:rPr>
  </w:style>
  <w:style w:type="character" w:styleId="ListLabel132" w:customStyle="1">
    <w:name w:val="ListLabel 132"/>
    <w:qFormat/>
    <w:rPr>
      <w:rFonts w:cs="OpenSymbol"/>
    </w:rPr>
  </w:style>
  <w:style w:type="character" w:styleId="ListLabel133" w:customStyle="1">
    <w:name w:val="ListLabel 133"/>
    <w:qFormat/>
    <w:rPr/>
  </w:style>
  <w:style w:type="character" w:styleId="ListLabel134" w:customStyle="1">
    <w:name w:val="ListLabel 134"/>
    <w:qFormat/>
    <w:rPr>
      <w:rFonts w:cs="OpenSymbol"/>
    </w:rPr>
  </w:style>
  <w:style w:type="character" w:styleId="ListLabel135" w:customStyle="1">
    <w:name w:val="ListLabel 135"/>
    <w:qFormat/>
    <w:rPr>
      <w:rFonts w:cs="OpenSymbol"/>
    </w:rPr>
  </w:style>
  <w:style w:type="character" w:styleId="ListLabel136" w:customStyle="1">
    <w:name w:val="ListLabel 136"/>
    <w:qFormat/>
    <w:rPr>
      <w:rFonts w:cs="OpenSymbol"/>
    </w:rPr>
  </w:style>
  <w:style w:type="character" w:styleId="ListLabel137" w:customStyle="1">
    <w:name w:val="ListLabel 137"/>
    <w:qFormat/>
    <w:rPr>
      <w:rFonts w:cs="OpenSymbol"/>
    </w:rPr>
  </w:style>
  <w:style w:type="character" w:styleId="ListLabel138" w:customStyle="1">
    <w:name w:val="ListLabel 138"/>
    <w:qFormat/>
    <w:rPr>
      <w:rFonts w:cs="OpenSymbol"/>
    </w:rPr>
  </w:style>
  <w:style w:type="character" w:styleId="ListLabel139" w:customStyle="1">
    <w:name w:val="ListLabel 139"/>
    <w:qFormat/>
    <w:rPr>
      <w:rFonts w:cs="OpenSymbol"/>
    </w:rPr>
  </w:style>
  <w:style w:type="character" w:styleId="ListLabel140" w:customStyle="1">
    <w:name w:val="ListLabel 140"/>
    <w:qFormat/>
    <w:rPr>
      <w:rFonts w:cs="OpenSymbol"/>
    </w:rPr>
  </w:style>
  <w:style w:type="character" w:styleId="ListLabel141" w:customStyle="1">
    <w:name w:val="ListLabel 141"/>
    <w:qFormat/>
    <w:rPr>
      <w:rFonts w:cs="OpenSymbol"/>
    </w:rPr>
  </w:style>
  <w:style w:type="character" w:styleId="ListLabel142" w:customStyle="1">
    <w:name w:val="ListLabel 142"/>
    <w:qFormat/>
    <w:rPr>
      <w:rFonts w:cs="OpenSymbol"/>
    </w:rPr>
  </w:style>
  <w:style w:type="character" w:styleId="ListLabel143" w:customStyle="1">
    <w:name w:val="ListLabel 143"/>
    <w:qFormat/>
    <w:rPr>
      <w:rFonts w:cs="OpenSymbol"/>
    </w:rPr>
  </w:style>
  <w:style w:type="character" w:styleId="ListLabel144" w:customStyle="1">
    <w:name w:val="ListLabel 144"/>
    <w:qFormat/>
    <w:rPr>
      <w:rFonts w:cs="OpenSymbol"/>
    </w:rPr>
  </w:style>
  <w:style w:type="character" w:styleId="ListLabel145" w:customStyle="1">
    <w:name w:val="ListLabel 145"/>
    <w:qFormat/>
    <w:rPr>
      <w:rFonts w:cs="OpenSymbol"/>
    </w:rPr>
  </w:style>
  <w:style w:type="character" w:styleId="ListLabel146" w:customStyle="1">
    <w:name w:val="ListLabel 146"/>
    <w:qFormat/>
    <w:rPr>
      <w:rFonts w:cs="OpenSymbol"/>
    </w:rPr>
  </w:style>
  <w:style w:type="character" w:styleId="ListLabel147" w:customStyle="1">
    <w:name w:val="ListLabel 147"/>
    <w:qFormat/>
    <w:rPr>
      <w:rFonts w:cs="OpenSymbol"/>
    </w:rPr>
  </w:style>
  <w:style w:type="character" w:styleId="ListLabel148" w:customStyle="1">
    <w:name w:val="ListLabel 148"/>
    <w:qFormat/>
    <w:rPr>
      <w:rFonts w:cs="OpenSymbol"/>
    </w:rPr>
  </w:style>
  <w:style w:type="character" w:styleId="ListLabel149" w:customStyle="1">
    <w:name w:val="ListLabel 149"/>
    <w:qFormat/>
    <w:rPr>
      <w:rFonts w:cs="OpenSymbol"/>
    </w:rPr>
  </w:style>
  <w:style w:type="character" w:styleId="ListLabel150" w:customStyle="1">
    <w:name w:val="ListLabel 150"/>
    <w:qFormat/>
    <w:rPr>
      <w:rFonts w:cs="OpenSymbol"/>
    </w:rPr>
  </w:style>
  <w:style w:type="character" w:styleId="ListLabel151" w:customStyle="1">
    <w:name w:val="ListLabel 151"/>
    <w:qFormat/>
    <w:rPr>
      <w:rFonts w:cs="OpenSymbol"/>
    </w:rPr>
  </w:style>
  <w:style w:type="character" w:styleId="ListLabel152" w:customStyle="1">
    <w:name w:val="ListLabel 152"/>
    <w:qFormat/>
    <w:rPr>
      <w:rFonts w:cs="OpenSymbol"/>
    </w:rPr>
  </w:style>
  <w:style w:type="character" w:styleId="ListLabel153" w:customStyle="1">
    <w:name w:val="ListLabel 153"/>
    <w:qFormat/>
    <w:rPr>
      <w:rFonts w:cs="OpenSymbol"/>
    </w:rPr>
  </w:style>
  <w:style w:type="character" w:styleId="ListLabel154" w:customStyle="1">
    <w:name w:val="ListLabel 154"/>
    <w:qFormat/>
    <w:rPr>
      <w:rFonts w:cs="OpenSymbol"/>
    </w:rPr>
  </w:style>
  <w:style w:type="character" w:styleId="ListLabel155" w:customStyle="1">
    <w:name w:val="ListLabel 155"/>
    <w:qFormat/>
    <w:rPr>
      <w:rFonts w:cs="OpenSymbol"/>
    </w:rPr>
  </w:style>
  <w:style w:type="character" w:styleId="ListLabel156" w:customStyle="1">
    <w:name w:val="ListLabel 156"/>
    <w:qFormat/>
    <w:rPr>
      <w:rFonts w:cs="OpenSymbol"/>
    </w:rPr>
  </w:style>
  <w:style w:type="character" w:styleId="ListLabel157" w:customStyle="1">
    <w:name w:val="ListLabel 157"/>
    <w:qFormat/>
    <w:rPr>
      <w:rFonts w:cs="OpenSymbol"/>
    </w:rPr>
  </w:style>
  <w:style w:type="character" w:styleId="ListLabel158" w:customStyle="1">
    <w:name w:val="ListLabel 158"/>
    <w:qFormat/>
    <w:rPr>
      <w:rFonts w:cs="OpenSymbol"/>
    </w:rPr>
  </w:style>
  <w:style w:type="character" w:styleId="ListLabel159" w:customStyle="1">
    <w:name w:val="ListLabel 159"/>
    <w:qFormat/>
    <w:rPr>
      <w:rFonts w:cs="OpenSymbol"/>
    </w:rPr>
  </w:style>
  <w:style w:type="character" w:styleId="ListLabel160" w:customStyle="1">
    <w:name w:val="ListLabel 160"/>
    <w:qFormat/>
    <w:rPr>
      <w:rFonts w:cs="OpenSymbol"/>
    </w:rPr>
  </w:style>
  <w:style w:type="character" w:styleId="ListLabel161" w:customStyle="1">
    <w:name w:val="ListLabel 161"/>
    <w:qFormat/>
    <w:rPr>
      <w:rFonts w:cs="OpenSymbol"/>
    </w:rPr>
  </w:style>
  <w:style w:type="character" w:styleId="ListLabel162" w:customStyle="1">
    <w:name w:val="ListLabel 162"/>
    <w:qFormat/>
    <w:rPr>
      <w:rFonts w:cs="OpenSymbol"/>
    </w:rPr>
  </w:style>
  <w:style w:type="character" w:styleId="ListLabel163" w:customStyle="1">
    <w:name w:val="ListLabel 163"/>
    <w:qFormat/>
    <w:rPr>
      <w:rFonts w:cs="OpenSymbol"/>
    </w:rPr>
  </w:style>
  <w:style w:type="character" w:styleId="ListLabel164" w:customStyle="1">
    <w:name w:val="ListLabel 164"/>
    <w:qFormat/>
    <w:rPr>
      <w:rFonts w:cs="OpenSymbol"/>
    </w:rPr>
  </w:style>
  <w:style w:type="character" w:styleId="ListLabel165" w:customStyle="1">
    <w:name w:val="ListLabel 165"/>
    <w:qFormat/>
    <w:rPr>
      <w:rFonts w:cs="OpenSymbol"/>
    </w:rPr>
  </w:style>
  <w:style w:type="character" w:styleId="ListLabel166" w:customStyle="1">
    <w:name w:val="ListLabel 166"/>
    <w:qFormat/>
    <w:rPr>
      <w:rFonts w:cs="OpenSymbol"/>
    </w:rPr>
  </w:style>
  <w:style w:type="character" w:styleId="ListLabel167" w:customStyle="1">
    <w:name w:val="ListLabel 167"/>
    <w:qFormat/>
    <w:rPr>
      <w:rFonts w:cs="OpenSymbol"/>
    </w:rPr>
  </w:style>
  <w:style w:type="character" w:styleId="ListLabel168" w:customStyle="1">
    <w:name w:val="ListLabel 168"/>
    <w:qFormat/>
    <w:rPr>
      <w:rFonts w:cs="OpenSymbol"/>
    </w:rPr>
  </w:style>
  <w:style w:type="character" w:styleId="ListLabel169" w:customStyle="1">
    <w:name w:val="ListLabel 169"/>
    <w:qFormat/>
    <w:rPr>
      <w:rFonts w:cs="OpenSymbol"/>
    </w:rPr>
  </w:style>
  <w:style w:type="character" w:styleId="ListLabel170" w:customStyle="1">
    <w:name w:val="ListLabel 170"/>
    <w:qFormat/>
    <w:rPr/>
  </w:style>
  <w:style w:type="character" w:styleId="ListLabel171" w:customStyle="1">
    <w:name w:val="ListLabel 171"/>
    <w:qFormat/>
    <w:rPr>
      <w:rFonts w:cs="OpenSymbol"/>
    </w:rPr>
  </w:style>
  <w:style w:type="character" w:styleId="ListLabel172" w:customStyle="1">
    <w:name w:val="ListLabel 172"/>
    <w:qFormat/>
    <w:rPr>
      <w:rFonts w:cs="OpenSymbol"/>
    </w:rPr>
  </w:style>
  <w:style w:type="character" w:styleId="ListLabel173" w:customStyle="1">
    <w:name w:val="ListLabel 173"/>
    <w:qFormat/>
    <w:rPr>
      <w:rFonts w:cs="OpenSymbol"/>
    </w:rPr>
  </w:style>
  <w:style w:type="character" w:styleId="ListLabel174" w:customStyle="1">
    <w:name w:val="ListLabel 174"/>
    <w:qFormat/>
    <w:rPr>
      <w:rFonts w:cs="OpenSymbol"/>
    </w:rPr>
  </w:style>
  <w:style w:type="character" w:styleId="ListLabel175" w:customStyle="1">
    <w:name w:val="ListLabel 175"/>
    <w:qFormat/>
    <w:rPr>
      <w:rFonts w:cs="OpenSymbol"/>
    </w:rPr>
  </w:style>
  <w:style w:type="character" w:styleId="ListLabel176" w:customStyle="1">
    <w:name w:val="ListLabel 176"/>
    <w:qFormat/>
    <w:rPr>
      <w:rFonts w:cs="OpenSymbol"/>
    </w:rPr>
  </w:style>
  <w:style w:type="character" w:styleId="ListLabel177" w:customStyle="1">
    <w:name w:val="ListLabel 177"/>
    <w:qFormat/>
    <w:rPr>
      <w:rFonts w:cs="OpenSymbol"/>
    </w:rPr>
  </w:style>
  <w:style w:type="character" w:styleId="ListLabel178" w:customStyle="1">
    <w:name w:val="ListLabel 178"/>
    <w:qFormat/>
    <w:rPr>
      <w:rFonts w:cs="OpenSymbol"/>
    </w:rPr>
  </w:style>
  <w:style w:type="character" w:styleId="ListLabel179" w:customStyle="1">
    <w:name w:val="ListLabel 179"/>
    <w:qFormat/>
    <w:rPr>
      <w:rFonts w:cs="OpenSymbol"/>
    </w:rPr>
  </w:style>
  <w:style w:type="character" w:styleId="ListLabel180" w:customStyle="1">
    <w:name w:val="ListLabel 180"/>
    <w:qFormat/>
    <w:rPr>
      <w:rFonts w:cs="OpenSymbol"/>
    </w:rPr>
  </w:style>
  <w:style w:type="character" w:styleId="ListLabel181" w:customStyle="1">
    <w:name w:val="ListLabel 181"/>
    <w:qFormat/>
    <w:rPr>
      <w:rFonts w:cs="OpenSymbol"/>
    </w:rPr>
  </w:style>
  <w:style w:type="character" w:styleId="ListLabel182" w:customStyle="1">
    <w:name w:val="ListLabel 182"/>
    <w:qFormat/>
    <w:rPr>
      <w:rFonts w:cs="OpenSymbol"/>
    </w:rPr>
  </w:style>
  <w:style w:type="character" w:styleId="ListLabel183" w:customStyle="1">
    <w:name w:val="ListLabel 183"/>
    <w:qFormat/>
    <w:rPr>
      <w:rFonts w:cs="OpenSymbol"/>
    </w:rPr>
  </w:style>
  <w:style w:type="character" w:styleId="ListLabel184" w:customStyle="1">
    <w:name w:val="ListLabel 184"/>
    <w:qFormat/>
    <w:rPr>
      <w:rFonts w:cs="OpenSymbol"/>
    </w:rPr>
  </w:style>
  <w:style w:type="character" w:styleId="ListLabel185" w:customStyle="1">
    <w:name w:val="ListLabel 185"/>
    <w:qFormat/>
    <w:rPr>
      <w:rFonts w:cs="OpenSymbol"/>
    </w:rPr>
  </w:style>
  <w:style w:type="character" w:styleId="ListLabel186" w:customStyle="1">
    <w:name w:val="ListLabel 186"/>
    <w:qFormat/>
    <w:rPr>
      <w:rFonts w:cs="OpenSymbol"/>
    </w:rPr>
  </w:style>
  <w:style w:type="character" w:styleId="ListLabel187" w:customStyle="1">
    <w:name w:val="ListLabel 187"/>
    <w:qFormat/>
    <w:rPr>
      <w:rFonts w:cs="OpenSymbol"/>
    </w:rPr>
  </w:style>
  <w:style w:type="character" w:styleId="ListLabel188" w:customStyle="1">
    <w:name w:val="ListLabel 188"/>
    <w:qFormat/>
    <w:rPr>
      <w:rFonts w:cs="OpenSymbol"/>
    </w:rPr>
  </w:style>
  <w:style w:type="character" w:styleId="ListLabel189" w:customStyle="1">
    <w:name w:val="ListLabel 189"/>
    <w:qFormat/>
    <w:rPr>
      <w:rFonts w:cs="OpenSymbol"/>
    </w:rPr>
  </w:style>
  <w:style w:type="character" w:styleId="ListLabel190" w:customStyle="1">
    <w:name w:val="ListLabel 190"/>
    <w:qFormat/>
    <w:rPr>
      <w:rFonts w:cs="OpenSymbol"/>
    </w:rPr>
  </w:style>
  <w:style w:type="character" w:styleId="ListLabel191" w:customStyle="1">
    <w:name w:val="ListLabel 191"/>
    <w:qFormat/>
    <w:rPr>
      <w:rFonts w:cs="OpenSymbol"/>
    </w:rPr>
  </w:style>
  <w:style w:type="character" w:styleId="ListLabel192" w:customStyle="1">
    <w:name w:val="ListLabel 192"/>
    <w:qFormat/>
    <w:rPr>
      <w:rFonts w:cs="OpenSymbol"/>
    </w:rPr>
  </w:style>
  <w:style w:type="character" w:styleId="ListLabel193" w:customStyle="1">
    <w:name w:val="ListLabel 193"/>
    <w:qFormat/>
    <w:rPr>
      <w:rFonts w:cs="OpenSymbol"/>
    </w:rPr>
  </w:style>
  <w:style w:type="character" w:styleId="ListLabel194" w:customStyle="1">
    <w:name w:val="ListLabel 194"/>
    <w:qFormat/>
    <w:rPr>
      <w:rFonts w:cs="OpenSymbol"/>
    </w:rPr>
  </w:style>
  <w:style w:type="character" w:styleId="ListLabel195" w:customStyle="1">
    <w:name w:val="ListLabel 195"/>
    <w:qFormat/>
    <w:rPr>
      <w:rFonts w:cs="OpenSymbol"/>
    </w:rPr>
  </w:style>
  <w:style w:type="character" w:styleId="ListLabel196" w:customStyle="1">
    <w:name w:val="ListLabel 196"/>
    <w:qFormat/>
    <w:rPr>
      <w:rFonts w:cs="OpenSymbol"/>
    </w:rPr>
  </w:style>
  <w:style w:type="character" w:styleId="ListLabel197" w:customStyle="1">
    <w:name w:val="ListLabel 197"/>
    <w:qFormat/>
    <w:rPr>
      <w:rFonts w:cs="OpenSymbol"/>
    </w:rPr>
  </w:style>
  <w:style w:type="character" w:styleId="ListLabel198" w:customStyle="1">
    <w:name w:val="ListLabel 198"/>
    <w:qFormat/>
    <w:rPr>
      <w:rFonts w:cs="OpenSymbol"/>
    </w:rPr>
  </w:style>
  <w:style w:type="character" w:styleId="ListLabel199" w:customStyle="1">
    <w:name w:val="ListLabel 199"/>
    <w:qFormat/>
    <w:rPr>
      <w:rFonts w:cs="OpenSymbol"/>
    </w:rPr>
  </w:style>
  <w:style w:type="character" w:styleId="ListLabel200" w:customStyle="1">
    <w:name w:val="ListLabel 200"/>
    <w:qFormat/>
    <w:rPr>
      <w:rFonts w:cs="OpenSymbol"/>
    </w:rPr>
  </w:style>
  <w:style w:type="character" w:styleId="ListLabel201" w:customStyle="1">
    <w:name w:val="ListLabel 201"/>
    <w:qFormat/>
    <w:rPr>
      <w:rFonts w:cs="OpenSymbol"/>
    </w:rPr>
  </w:style>
  <w:style w:type="character" w:styleId="ListLabel202" w:customStyle="1">
    <w:name w:val="ListLabel 202"/>
    <w:qFormat/>
    <w:rPr>
      <w:rFonts w:cs="OpenSymbol"/>
    </w:rPr>
  </w:style>
  <w:style w:type="character" w:styleId="ListLabel203" w:customStyle="1">
    <w:name w:val="ListLabel 203"/>
    <w:qFormat/>
    <w:rPr>
      <w:rFonts w:cs="OpenSymbol"/>
    </w:rPr>
  </w:style>
  <w:style w:type="character" w:styleId="ListLabel204" w:customStyle="1">
    <w:name w:val="ListLabel 204"/>
    <w:qFormat/>
    <w:rPr>
      <w:rFonts w:cs="OpenSymbol"/>
    </w:rPr>
  </w:style>
  <w:style w:type="character" w:styleId="ListLabel205" w:customStyle="1">
    <w:name w:val="ListLabel 205"/>
    <w:qFormat/>
    <w:rPr>
      <w:rFonts w:cs="OpenSymbol"/>
    </w:rPr>
  </w:style>
  <w:style w:type="character" w:styleId="ListLabel206" w:customStyle="1">
    <w:name w:val="ListLabel 206"/>
    <w:qFormat/>
    <w:rPr>
      <w:rFonts w:cs="OpenSymbol"/>
    </w:rPr>
  </w:style>
  <w:style w:type="character" w:styleId="ListLabel207" w:customStyle="1">
    <w:name w:val="ListLabel 207"/>
    <w:qFormat/>
    <w:rPr/>
  </w:style>
  <w:style w:type="character" w:styleId="Emphasis">
    <w:name w:val="Emphasis"/>
    <w:qFormat/>
    <w:rPr>
      <w:i/>
      <w:iCs/>
    </w:rPr>
  </w:style>
  <w:style w:type="character" w:styleId="ListLabel208" w:customStyle="1">
    <w:name w:val="ListLabel 208"/>
    <w:qFormat/>
    <w:rPr>
      <w:rFonts w:cs="OpenSymbol"/>
    </w:rPr>
  </w:style>
  <w:style w:type="character" w:styleId="ListLabel209" w:customStyle="1">
    <w:name w:val="ListLabel 209"/>
    <w:qFormat/>
    <w:rPr>
      <w:rFonts w:cs="OpenSymbol"/>
    </w:rPr>
  </w:style>
  <w:style w:type="character" w:styleId="ListLabel210" w:customStyle="1">
    <w:name w:val="ListLabel 210"/>
    <w:qFormat/>
    <w:rPr>
      <w:rFonts w:cs="OpenSymbol"/>
    </w:rPr>
  </w:style>
  <w:style w:type="character" w:styleId="ListLabel211" w:customStyle="1">
    <w:name w:val="ListLabel 211"/>
    <w:qFormat/>
    <w:rPr>
      <w:rFonts w:cs="OpenSymbol"/>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OpenSymbol"/>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OpenSymbol"/>
    </w:rPr>
  </w:style>
  <w:style w:type="character" w:styleId="ListLabel218" w:customStyle="1">
    <w:name w:val="ListLabel 218"/>
    <w:qFormat/>
    <w:rPr>
      <w:rFonts w:cs="OpenSymbol"/>
    </w:rPr>
  </w:style>
  <w:style w:type="character" w:styleId="ListLabel219" w:customStyle="1">
    <w:name w:val="ListLabel 219"/>
    <w:qFormat/>
    <w:rPr>
      <w:rFonts w:cs="OpenSymbol"/>
    </w:rPr>
  </w:style>
  <w:style w:type="character" w:styleId="ListLabel220" w:customStyle="1">
    <w:name w:val="ListLabel 220"/>
    <w:qFormat/>
    <w:rPr>
      <w:rFonts w:cs="OpenSymbol"/>
    </w:rPr>
  </w:style>
  <w:style w:type="character" w:styleId="ListLabel221" w:customStyle="1">
    <w:name w:val="ListLabel 221"/>
    <w:qFormat/>
    <w:rPr>
      <w:rFonts w:cs="OpenSymbol"/>
    </w:rPr>
  </w:style>
  <w:style w:type="character" w:styleId="ListLabel222" w:customStyle="1">
    <w:name w:val="ListLabel 222"/>
    <w:qFormat/>
    <w:rPr>
      <w:rFonts w:cs="OpenSymbol"/>
    </w:rPr>
  </w:style>
  <w:style w:type="character" w:styleId="ListLabel223" w:customStyle="1">
    <w:name w:val="ListLabel 223"/>
    <w:qFormat/>
    <w:rPr>
      <w:rFonts w:cs="OpenSymbol"/>
    </w:rPr>
  </w:style>
  <w:style w:type="character" w:styleId="ListLabel224" w:customStyle="1">
    <w:name w:val="ListLabel 224"/>
    <w:qFormat/>
    <w:rPr>
      <w:rFonts w:cs="OpenSymbol"/>
    </w:rPr>
  </w:style>
  <w:style w:type="character" w:styleId="ListLabel225" w:customStyle="1">
    <w:name w:val="ListLabel 225"/>
    <w:qFormat/>
    <w:rPr>
      <w:rFonts w:cs="OpenSymbol"/>
    </w:rPr>
  </w:style>
  <w:style w:type="character" w:styleId="ListLabel226" w:customStyle="1">
    <w:name w:val="ListLabel 226"/>
    <w:qFormat/>
    <w:rPr>
      <w:rFonts w:cs="OpenSymbol"/>
    </w:rPr>
  </w:style>
  <w:style w:type="character" w:styleId="ListLabel227" w:customStyle="1">
    <w:name w:val="ListLabel 227"/>
    <w:qFormat/>
    <w:rPr>
      <w:rFonts w:cs="OpenSymbol"/>
    </w:rPr>
  </w:style>
  <w:style w:type="character" w:styleId="ListLabel228" w:customStyle="1">
    <w:name w:val="ListLabel 228"/>
    <w:qFormat/>
    <w:rPr>
      <w:rFonts w:cs="OpenSymbol"/>
    </w:rPr>
  </w:style>
  <w:style w:type="character" w:styleId="ListLabel229" w:customStyle="1">
    <w:name w:val="ListLabel 229"/>
    <w:qFormat/>
    <w:rPr>
      <w:rFonts w:cs="OpenSymbol"/>
    </w:rPr>
  </w:style>
  <w:style w:type="character" w:styleId="ListLabel230" w:customStyle="1">
    <w:name w:val="ListLabel 230"/>
    <w:qFormat/>
    <w:rPr>
      <w:rFonts w:cs="OpenSymbol"/>
    </w:rPr>
  </w:style>
  <w:style w:type="character" w:styleId="ListLabel231" w:customStyle="1">
    <w:name w:val="ListLabel 231"/>
    <w:qFormat/>
    <w:rPr>
      <w:rFonts w:cs="OpenSymbol"/>
    </w:rPr>
  </w:style>
  <w:style w:type="character" w:styleId="ListLabel232" w:customStyle="1">
    <w:name w:val="ListLabel 232"/>
    <w:qFormat/>
    <w:rPr>
      <w:rFonts w:cs="OpenSymbol"/>
    </w:rPr>
  </w:style>
  <w:style w:type="character" w:styleId="ListLabel233" w:customStyle="1">
    <w:name w:val="ListLabel 233"/>
    <w:qFormat/>
    <w:rPr>
      <w:rFonts w:cs="OpenSymbol"/>
    </w:rPr>
  </w:style>
  <w:style w:type="character" w:styleId="ListLabel234" w:customStyle="1">
    <w:name w:val="ListLabel 234"/>
    <w:qFormat/>
    <w:rPr>
      <w:rFonts w:cs="OpenSymbol"/>
    </w:rPr>
  </w:style>
  <w:style w:type="character" w:styleId="ListLabel235" w:customStyle="1">
    <w:name w:val="ListLabel 235"/>
    <w:qFormat/>
    <w:rPr>
      <w:rFonts w:cs="OpenSymbol"/>
    </w:rPr>
  </w:style>
  <w:style w:type="character" w:styleId="ListLabel236" w:customStyle="1">
    <w:name w:val="ListLabel 236"/>
    <w:qFormat/>
    <w:rPr>
      <w:rFonts w:cs="OpenSymbol"/>
    </w:rPr>
  </w:style>
  <w:style w:type="character" w:styleId="ListLabel237" w:customStyle="1">
    <w:name w:val="ListLabel 237"/>
    <w:qFormat/>
    <w:rPr>
      <w:rFonts w:cs="OpenSymbol"/>
    </w:rPr>
  </w:style>
  <w:style w:type="character" w:styleId="ListLabel238" w:customStyle="1">
    <w:name w:val="ListLabel 238"/>
    <w:qFormat/>
    <w:rPr>
      <w:rFonts w:cs="OpenSymbol"/>
    </w:rPr>
  </w:style>
  <w:style w:type="character" w:styleId="ListLabel239" w:customStyle="1">
    <w:name w:val="ListLabel 239"/>
    <w:qFormat/>
    <w:rPr>
      <w:rFonts w:cs="OpenSymbol"/>
    </w:rPr>
  </w:style>
  <w:style w:type="character" w:styleId="ListLabel240" w:customStyle="1">
    <w:name w:val="ListLabel 240"/>
    <w:qFormat/>
    <w:rPr>
      <w:rFonts w:cs="OpenSymbol"/>
    </w:rPr>
  </w:style>
  <w:style w:type="character" w:styleId="ListLabel241" w:customStyle="1">
    <w:name w:val="ListLabel 241"/>
    <w:qFormat/>
    <w:rPr>
      <w:rFonts w:cs="OpenSymbol"/>
    </w:rPr>
  </w:style>
  <w:style w:type="character" w:styleId="ListLabel242" w:customStyle="1">
    <w:name w:val="ListLabel 242"/>
    <w:qFormat/>
    <w:rPr>
      <w:rFonts w:cs="OpenSymbol"/>
    </w:rPr>
  </w:style>
  <w:style w:type="character" w:styleId="ListLabel243" w:customStyle="1">
    <w:name w:val="ListLabel 243"/>
    <w:qFormat/>
    <w:rPr>
      <w:rFonts w:cs="OpenSymbol"/>
    </w:rPr>
  </w:style>
  <w:style w:type="character" w:styleId="ListLabel244" w:customStyle="1">
    <w:name w:val="ListLabel 244"/>
    <w:qFormat/>
    <w:rPr>
      <w:rFonts w:cs="OpenSymbol"/>
    </w:rPr>
  </w:style>
  <w:style w:type="character" w:styleId="ListLabel245" w:customStyle="1">
    <w:name w:val="ListLabel 245"/>
    <w:qFormat/>
    <w:rPr>
      <w:rFonts w:cs="OpenSymbol"/>
    </w:rPr>
  </w:style>
  <w:style w:type="character" w:styleId="ListLabel246" w:customStyle="1">
    <w:name w:val="ListLabel 246"/>
    <w:qFormat/>
    <w:rPr>
      <w:rFonts w:cs="OpenSymbol"/>
    </w:rPr>
  </w:style>
  <w:style w:type="character" w:styleId="ListLabel247" w:customStyle="1">
    <w:name w:val="ListLabel 247"/>
    <w:qFormat/>
    <w:rPr>
      <w:rFonts w:cs="OpenSymbol"/>
    </w:rPr>
  </w:style>
  <w:style w:type="character" w:styleId="ListLabel248" w:customStyle="1">
    <w:name w:val="ListLabel 248"/>
    <w:qFormat/>
    <w:rPr>
      <w:rFonts w:cs="OpenSymbol"/>
    </w:rPr>
  </w:style>
  <w:style w:type="character" w:styleId="ListLabel249" w:customStyle="1">
    <w:name w:val="ListLabel 249"/>
    <w:qFormat/>
    <w:rPr>
      <w:rFonts w:cs="OpenSymbol"/>
    </w:rPr>
  </w:style>
  <w:style w:type="character" w:styleId="ListLabel250" w:customStyle="1">
    <w:name w:val="ListLabel 250"/>
    <w:qFormat/>
    <w:rPr>
      <w:rFonts w:cs="OpenSymbol"/>
    </w:rPr>
  </w:style>
  <w:style w:type="character" w:styleId="ListLabel251" w:customStyle="1">
    <w:name w:val="ListLabel 251"/>
    <w:qFormat/>
    <w:rPr>
      <w:rFonts w:cs="OpenSymbol"/>
    </w:rPr>
  </w:style>
  <w:style w:type="character" w:styleId="ListLabel252" w:customStyle="1">
    <w:name w:val="ListLabel 252"/>
    <w:qFormat/>
    <w:rPr>
      <w:rFonts w:cs="OpenSymbol"/>
    </w:rPr>
  </w:style>
  <w:style w:type="character" w:styleId="ListLabel253" w:customStyle="1">
    <w:name w:val="ListLabel 253"/>
    <w:qFormat/>
    <w:rPr>
      <w:rFonts w:cs="OpenSymbol"/>
    </w:rPr>
  </w:style>
  <w:style w:type="character" w:styleId="ListLabel254" w:customStyle="1">
    <w:name w:val="ListLabel 254"/>
    <w:qFormat/>
    <w:rPr>
      <w:rFonts w:cs="OpenSymbol"/>
    </w:rPr>
  </w:style>
  <w:style w:type="character" w:styleId="ListLabel255" w:customStyle="1">
    <w:name w:val="ListLabel 255"/>
    <w:qFormat/>
    <w:rPr>
      <w:rFonts w:cs="OpenSymbol"/>
    </w:rPr>
  </w:style>
  <w:style w:type="character" w:styleId="ListLabel256" w:customStyle="1">
    <w:name w:val="ListLabel 256"/>
    <w:qFormat/>
    <w:rPr>
      <w:rFonts w:cs="OpenSymbol"/>
    </w:rPr>
  </w:style>
  <w:style w:type="character" w:styleId="ListLabel257" w:customStyle="1">
    <w:name w:val="ListLabel 257"/>
    <w:qFormat/>
    <w:rPr>
      <w:rFonts w:cs="OpenSymbol"/>
    </w:rPr>
  </w:style>
  <w:style w:type="character" w:styleId="ListLabel258" w:customStyle="1">
    <w:name w:val="ListLabel 258"/>
    <w:qFormat/>
    <w:rPr>
      <w:rFonts w:cs="OpenSymbol"/>
    </w:rPr>
  </w:style>
  <w:style w:type="character" w:styleId="ListLabel259" w:customStyle="1">
    <w:name w:val="ListLabel 259"/>
    <w:qFormat/>
    <w:rPr>
      <w:rFonts w:cs="OpenSymbol"/>
    </w:rPr>
  </w:style>
  <w:style w:type="character" w:styleId="ListLabel260" w:customStyle="1">
    <w:name w:val="ListLabel 260"/>
    <w:qFormat/>
    <w:rPr>
      <w:rFonts w:cs="OpenSymbol"/>
    </w:rPr>
  </w:style>
  <w:style w:type="character" w:styleId="ListLabel261" w:customStyle="1">
    <w:name w:val="ListLabel 261"/>
    <w:qFormat/>
    <w:rPr>
      <w:rFonts w:cs="OpenSymbol"/>
    </w:rPr>
  </w:style>
  <w:style w:type="character" w:styleId="ListLabel262" w:customStyle="1">
    <w:name w:val="ListLabel 262"/>
    <w:qFormat/>
    <w:rPr>
      <w:rFonts w:ascii="Times New Roman" w:hAnsi="Times New Roman" w:cs="OpenSymbol"/>
      <w:sz w:val="22"/>
    </w:rPr>
  </w:style>
  <w:style w:type="character" w:styleId="ListLabel263" w:customStyle="1">
    <w:name w:val="ListLabel 263"/>
    <w:qFormat/>
    <w:rPr>
      <w:rFonts w:cs="OpenSymbol"/>
    </w:rPr>
  </w:style>
  <w:style w:type="character" w:styleId="ListLabel264" w:customStyle="1">
    <w:name w:val="ListLabel 264"/>
    <w:qFormat/>
    <w:rPr>
      <w:rFonts w:cs="OpenSymbol"/>
    </w:rPr>
  </w:style>
  <w:style w:type="character" w:styleId="ListLabel265" w:customStyle="1">
    <w:name w:val="ListLabel 265"/>
    <w:qFormat/>
    <w:rPr>
      <w:rFonts w:cs="OpenSymbol"/>
    </w:rPr>
  </w:style>
  <w:style w:type="character" w:styleId="ListLabel266" w:customStyle="1">
    <w:name w:val="ListLabel 266"/>
    <w:qFormat/>
    <w:rPr>
      <w:rFonts w:cs="OpenSymbol"/>
    </w:rPr>
  </w:style>
  <w:style w:type="character" w:styleId="ListLabel267" w:customStyle="1">
    <w:name w:val="ListLabel 267"/>
    <w:qFormat/>
    <w:rPr>
      <w:rFonts w:cs="OpenSymbol"/>
    </w:rPr>
  </w:style>
  <w:style w:type="character" w:styleId="ListLabel268" w:customStyle="1">
    <w:name w:val="ListLabel 268"/>
    <w:qFormat/>
    <w:rPr>
      <w:rFonts w:cs="OpenSymbol"/>
    </w:rPr>
  </w:style>
  <w:style w:type="character" w:styleId="ListLabel269" w:customStyle="1">
    <w:name w:val="ListLabel 269"/>
    <w:qFormat/>
    <w:rPr>
      <w:rFonts w:cs="OpenSymbol"/>
    </w:rPr>
  </w:style>
  <w:style w:type="character" w:styleId="ListLabel270" w:customStyle="1">
    <w:name w:val="ListLabel 270"/>
    <w:qFormat/>
    <w:rPr>
      <w:rFonts w:cs="OpenSymbol"/>
    </w:rPr>
  </w:style>
  <w:style w:type="character" w:styleId="ListLabel271" w:customStyle="1">
    <w:name w:val="ListLabel 271"/>
    <w:qFormat/>
    <w:rPr>
      <w:rFonts w:ascii="Times New Roman" w:hAnsi="Times New Roman" w:cs="OpenSymbol"/>
      <w:sz w:val="22"/>
    </w:rPr>
  </w:style>
  <w:style w:type="character" w:styleId="ListLabel272" w:customStyle="1">
    <w:name w:val="ListLabel 272"/>
    <w:qFormat/>
    <w:rPr>
      <w:rFonts w:cs="OpenSymbol"/>
    </w:rPr>
  </w:style>
  <w:style w:type="character" w:styleId="ListLabel273" w:customStyle="1">
    <w:name w:val="ListLabel 273"/>
    <w:qFormat/>
    <w:rPr>
      <w:rFonts w:cs="OpenSymbol"/>
    </w:rPr>
  </w:style>
  <w:style w:type="character" w:styleId="ListLabel274" w:customStyle="1">
    <w:name w:val="ListLabel 274"/>
    <w:qFormat/>
    <w:rPr>
      <w:rFonts w:cs="OpenSymbol"/>
    </w:rPr>
  </w:style>
  <w:style w:type="character" w:styleId="ListLabel275" w:customStyle="1">
    <w:name w:val="ListLabel 275"/>
    <w:qFormat/>
    <w:rPr>
      <w:rFonts w:cs="OpenSymbol"/>
    </w:rPr>
  </w:style>
  <w:style w:type="character" w:styleId="ListLabel276" w:customStyle="1">
    <w:name w:val="ListLabel 276"/>
    <w:qFormat/>
    <w:rPr>
      <w:rFonts w:cs="OpenSymbol"/>
    </w:rPr>
  </w:style>
  <w:style w:type="character" w:styleId="ListLabel277" w:customStyle="1">
    <w:name w:val="ListLabel 277"/>
    <w:qFormat/>
    <w:rPr>
      <w:rFonts w:cs="OpenSymbol"/>
    </w:rPr>
  </w:style>
  <w:style w:type="character" w:styleId="ListLabel278" w:customStyle="1">
    <w:name w:val="ListLabel 278"/>
    <w:qFormat/>
    <w:rPr>
      <w:rFonts w:cs="OpenSymbol"/>
    </w:rPr>
  </w:style>
  <w:style w:type="character" w:styleId="ListLabel279" w:customStyle="1">
    <w:name w:val="ListLabel 279"/>
    <w:qFormat/>
    <w:rPr>
      <w:rFonts w:cs="OpenSymbol"/>
    </w:rPr>
  </w:style>
  <w:style w:type="character" w:styleId="ListLabel280" w:customStyle="1">
    <w:name w:val="ListLabel 280"/>
    <w:qFormat/>
    <w:rPr/>
  </w:style>
  <w:style w:type="character" w:styleId="Annotationreference">
    <w:name w:val="annotation reference"/>
    <w:basedOn w:val="DefaultParagraphFont"/>
    <w:uiPriority w:val="99"/>
    <w:semiHidden/>
    <w:unhideWhenUsed/>
    <w:qFormat/>
    <w:rsid w:val="0011659b"/>
    <w:rPr>
      <w:sz w:val="16"/>
      <w:szCs w:val="16"/>
    </w:rPr>
  </w:style>
  <w:style w:type="character" w:styleId="TextocomentarioCar" w:customStyle="1">
    <w:name w:val="Texto comentario Car"/>
    <w:basedOn w:val="DefaultParagraphFont"/>
    <w:link w:val="Textocomentario"/>
    <w:uiPriority w:val="99"/>
    <w:semiHidden/>
    <w:qFormat/>
    <w:rsid w:val="0011659b"/>
    <w:rPr>
      <w:rFonts w:ascii="Times New Roman" w:hAnsi="Times New Roman"/>
      <w:szCs w:val="20"/>
    </w:rPr>
  </w:style>
  <w:style w:type="character" w:styleId="AsuntodelcomentarioCar" w:customStyle="1">
    <w:name w:val="Asunto del comentario Car"/>
    <w:basedOn w:val="TextocomentarioCar"/>
    <w:link w:val="Asuntodelcomentario"/>
    <w:uiPriority w:val="99"/>
    <w:semiHidden/>
    <w:qFormat/>
    <w:rsid w:val="0011659b"/>
    <w:rPr>
      <w:rFonts w:ascii="Times New Roman" w:hAnsi="Times New Roman"/>
      <w:b/>
      <w:bCs/>
      <w:szCs w:val="20"/>
    </w:rPr>
  </w:style>
  <w:style w:type="character" w:styleId="TextodegloboCar" w:customStyle="1">
    <w:name w:val="Texto de globo Car"/>
    <w:basedOn w:val="DefaultParagraphFont"/>
    <w:link w:val="Textodeglobo"/>
    <w:uiPriority w:val="99"/>
    <w:semiHidden/>
    <w:qFormat/>
    <w:rsid w:val="0011659b"/>
    <w:rPr>
      <w:rFonts w:ascii="Tahoma" w:hAnsi="Tahoma" w:cs="Tahoma"/>
      <w:sz w:val="16"/>
      <w:szCs w:val="16"/>
    </w:rPr>
  </w:style>
  <w:style w:type="character" w:styleId="ListLabel281" w:customStyle="1">
    <w:name w:val="ListLabel 281"/>
    <w:qFormat/>
    <w:rPr>
      <w:rFonts w:cs="OpenSymbol"/>
    </w:rPr>
  </w:style>
  <w:style w:type="character" w:styleId="ListLabel282" w:customStyle="1">
    <w:name w:val="ListLabel 282"/>
    <w:qFormat/>
    <w:rPr>
      <w:rFonts w:cs="OpenSymbol"/>
    </w:rPr>
  </w:style>
  <w:style w:type="character" w:styleId="ListLabel283" w:customStyle="1">
    <w:name w:val="ListLabel 283"/>
    <w:qFormat/>
    <w:rPr>
      <w:rFonts w:cs="OpenSymbol"/>
    </w:rPr>
  </w:style>
  <w:style w:type="character" w:styleId="ListLabel284" w:customStyle="1">
    <w:name w:val="ListLabel 284"/>
    <w:qFormat/>
    <w:rPr>
      <w:rFonts w:cs="OpenSymbol"/>
    </w:rPr>
  </w:style>
  <w:style w:type="character" w:styleId="ListLabel285" w:customStyle="1">
    <w:name w:val="ListLabel 285"/>
    <w:qFormat/>
    <w:rPr>
      <w:rFonts w:cs="OpenSymbol"/>
    </w:rPr>
  </w:style>
  <w:style w:type="character" w:styleId="ListLabel286" w:customStyle="1">
    <w:name w:val="ListLabel 286"/>
    <w:qFormat/>
    <w:rPr>
      <w:rFonts w:cs="OpenSymbol"/>
    </w:rPr>
  </w:style>
  <w:style w:type="character" w:styleId="ListLabel287" w:customStyle="1">
    <w:name w:val="ListLabel 287"/>
    <w:qFormat/>
    <w:rPr>
      <w:rFonts w:cs="OpenSymbol"/>
    </w:rPr>
  </w:style>
  <w:style w:type="character" w:styleId="ListLabel288" w:customStyle="1">
    <w:name w:val="ListLabel 288"/>
    <w:qFormat/>
    <w:rPr>
      <w:rFonts w:cs="OpenSymbol"/>
    </w:rPr>
  </w:style>
  <w:style w:type="character" w:styleId="ListLabel289" w:customStyle="1">
    <w:name w:val="ListLabel 289"/>
    <w:qFormat/>
    <w:rPr>
      <w:rFonts w:cs="OpenSymbol"/>
    </w:rPr>
  </w:style>
  <w:style w:type="character" w:styleId="ListLabel290" w:customStyle="1">
    <w:name w:val="ListLabel 290"/>
    <w:qFormat/>
    <w:rPr>
      <w:rFonts w:cs="OpenSymbol"/>
    </w:rPr>
  </w:style>
  <w:style w:type="character" w:styleId="ListLabel291" w:customStyle="1">
    <w:name w:val="ListLabel 291"/>
    <w:qFormat/>
    <w:rPr>
      <w:rFonts w:cs="OpenSymbol"/>
    </w:rPr>
  </w:style>
  <w:style w:type="character" w:styleId="ListLabel292" w:customStyle="1">
    <w:name w:val="ListLabel 292"/>
    <w:qFormat/>
    <w:rPr>
      <w:rFonts w:cs="OpenSymbol"/>
    </w:rPr>
  </w:style>
  <w:style w:type="character" w:styleId="ListLabel293" w:customStyle="1">
    <w:name w:val="ListLabel 293"/>
    <w:qFormat/>
    <w:rPr>
      <w:rFonts w:cs="OpenSymbol"/>
    </w:rPr>
  </w:style>
  <w:style w:type="character" w:styleId="ListLabel294" w:customStyle="1">
    <w:name w:val="ListLabel 294"/>
    <w:qFormat/>
    <w:rPr>
      <w:rFonts w:cs="OpenSymbol"/>
    </w:rPr>
  </w:style>
  <w:style w:type="character" w:styleId="ListLabel295" w:customStyle="1">
    <w:name w:val="ListLabel 295"/>
    <w:qFormat/>
    <w:rPr>
      <w:rFonts w:cs="OpenSymbol"/>
    </w:rPr>
  </w:style>
  <w:style w:type="character" w:styleId="ListLabel296" w:customStyle="1">
    <w:name w:val="ListLabel 296"/>
    <w:qFormat/>
    <w:rPr>
      <w:rFonts w:cs="OpenSymbol"/>
    </w:rPr>
  </w:style>
  <w:style w:type="character" w:styleId="ListLabel297" w:customStyle="1">
    <w:name w:val="ListLabel 297"/>
    <w:qFormat/>
    <w:rPr>
      <w:rFonts w:cs="OpenSymbol"/>
    </w:rPr>
  </w:style>
  <w:style w:type="character" w:styleId="ListLabel298" w:customStyle="1">
    <w:name w:val="ListLabel 298"/>
    <w:qFormat/>
    <w:rPr>
      <w:rFonts w:cs="OpenSymbol"/>
    </w:rPr>
  </w:style>
  <w:style w:type="character" w:styleId="ListLabel299" w:customStyle="1">
    <w:name w:val="ListLabel 299"/>
    <w:qFormat/>
    <w:rPr>
      <w:rFonts w:cs="OpenSymbol"/>
    </w:rPr>
  </w:style>
  <w:style w:type="character" w:styleId="ListLabel300" w:customStyle="1">
    <w:name w:val="ListLabel 300"/>
    <w:qFormat/>
    <w:rPr>
      <w:rFonts w:cs="OpenSymbol"/>
    </w:rPr>
  </w:style>
  <w:style w:type="character" w:styleId="ListLabel301" w:customStyle="1">
    <w:name w:val="ListLabel 301"/>
    <w:qFormat/>
    <w:rPr>
      <w:rFonts w:cs="OpenSymbol"/>
    </w:rPr>
  </w:style>
  <w:style w:type="character" w:styleId="ListLabel302" w:customStyle="1">
    <w:name w:val="ListLabel 302"/>
    <w:qFormat/>
    <w:rPr>
      <w:rFonts w:cs="OpenSymbol"/>
    </w:rPr>
  </w:style>
  <w:style w:type="character" w:styleId="ListLabel303" w:customStyle="1">
    <w:name w:val="ListLabel 303"/>
    <w:qFormat/>
    <w:rPr>
      <w:rFonts w:cs="OpenSymbol"/>
    </w:rPr>
  </w:style>
  <w:style w:type="character" w:styleId="ListLabel304" w:customStyle="1">
    <w:name w:val="ListLabel 304"/>
    <w:qFormat/>
    <w:rPr>
      <w:rFonts w:cs="OpenSymbol"/>
    </w:rPr>
  </w:style>
  <w:style w:type="character" w:styleId="ListLabel305" w:customStyle="1">
    <w:name w:val="ListLabel 305"/>
    <w:qFormat/>
    <w:rPr>
      <w:rFonts w:cs="OpenSymbol"/>
    </w:rPr>
  </w:style>
  <w:style w:type="character" w:styleId="ListLabel306" w:customStyle="1">
    <w:name w:val="ListLabel 306"/>
    <w:qFormat/>
    <w:rPr>
      <w:rFonts w:cs="OpenSymbol"/>
    </w:rPr>
  </w:style>
  <w:style w:type="character" w:styleId="ListLabel307" w:customStyle="1">
    <w:name w:val="ListLabel 307"/>
    <w:qFormat/>
    <w:rPr>
      <w:rFonts w:cs="OpenSymbol"/>
    </w:rPr>
  </w:style>
  <w:style w:type="character" w:styleId="ListLabel308" w:customStyle="1">
    <w:name w:val="ListLabel 308"/>
    <w:qFormat/>
    <w:rPr>
      <w:rFonts w:cs="OpenSymbol"/>
    </w:rPr>
  </w:style>
  <w:style w:type="character" w:styleId="ListLabel309" w:customStyle="1">
    <w:name w:val="ListLabel 309"/>
    <w:qFormat/>
    <w:rPr>
      <w:rFonts w:cs="OpenSymbol"/>
    </w:rPr>
  </w:style>
  <w:style w:type="character" w:styleId="ListLabel310" w:customStyle="1">
    <w:name w:val="ListLabel 310"/>
    <w:qFormat/>
    <w:rPr>
      <w:rFonts w:cs="OpenSymbol"/>
    </w:rPr>
  </w:style>
  <w:style w:type="character" w:styleId="ListLabel311" w:customStyle="1">
    <w:name w:val="ListLabel 311"/>
    <w:qFormat/>
    <w:rPr>
      <w:rFonts w:cs="OpenSymbol"/>
    </w:rPr>
  </w:style>
  <w:style w:type="character" w:styleId="ListLabel312" w:customStyle="1">
    <w:name w:val="ListLabel 312"/>
    <w:qFormat/>
    <w:rPr>
      <w:rFonts w:cs="OpenSymbol"/>
    </w:rPr>
  </w:style>
  <w:style w:type="character" w:styleId="ListLabel313" w:customStyle="1">
    <w:name w:val="ListLabel 313"/>
    <w:qFormat/>
    <w:rPr>
      <w:rFonts w:cs="OpenSymbol"/>
    </w:rPr>
  </w:style>
  <w:style w:type="character" w:styleId="ListLabel314" w:customStyle="1">
    <w:name w:val="ListLabel 314"/>
    <w:qFormat/>
    <w:rPr>
      <w:rFonts w:cs="OpenSymbol"/>
    </w:rPr>
  </w:style>
  <w:style w:type="character" w:styleId="ListLabel315" w:customStyle="1">
    <w:name w:val="ListLabel 315"/>
    <w:qFormat/>
    <w:rPr>
      <w:rFonts w:cs="OpenSymbol"/>
    </w:rPr>
  </w:style>
  <w:style w:type="character" w:styleId="ListLabel316" w:customStyle="1">
    <w:name w:val="ListLabel 316"/>
    <w:qFormat/>
    <w:rPr>
      <w:rFonts w:cs="OpenSymbol"/>
    </w:rPr>
  </w:style>
  <w:style w:type="character" w:styleId="ListLabel317" w:customStyle="1">
    <w:name w:val="ListLabel 317"/>
    <w:qFormat/>
    <w:rPr>
      <w:rFonts w:cs="OpenSymbol"/>
    </w:rPr>
  </w:style>
  <w:style w:type="character" w:styleId="ListLabel318" w:customStyle="1">
    <w:name w:val="ListLabel 318"/>
    <w:qFormat/>
    <w:rPr>
      <w:rFonts w:cs="OpenSymbol"/>
    </w:rPr>
  </w:style>
  <w:style w:type="character" w:styleId="ListLabel319" w:customStyle="1">
    <w:name w:val="ListLabel 319"/>
    <w:qFormat/>
    <w:rPr>
      <w:rFonts w:cs="OpenSymbol"/>
    </w:rPr>
  </w:style>
  <w:style w:type="character" w:styleId="ListLabel320" w:customStyle="1">
    <w:name w:val="ListLabel 320"/>
    <w:qFormat/>
    <w:rPr>
      <w:rFonts w:cs="OpenSymbol"/>
    </w:rPr>
  </w:style>
  <w:style w:type="character" w:styleId="ListLabel321" w:customStyle="1">
    <w:name w:val="ListLabel 321"/>
    <w:qFormat/>
    <w:rPr>
      <w:rFonts w:cs="OpenSymbol"/>
    </w:rPr>
  </w:style>
  <w:style w:type="character" w:styleId="ListLabel322" w:customStyle="1">
    <w:name w:val="ListLabel 322"/>
    <w:qFormat/>
    <w:rPr>
      <w:rFonts w:cs="OpenSymbol"/>
    </w:rPr>
  </w:style>
  <w:style w:type="character" w:styleId="ListLabel323" w:customStyle="1">
    <w:name w:val="ListLabel 323"/>
    <w:qFormat/>
    <w:rPr>
      <w:rFonts w:cs="OpenSymbol"/>
    </w:rPr>
  </w:style>
  <w:style w:type="character" w:styleId="ListLabel324" w:customStyle="1">
    <w:name w:val="ListLabel 324"/>
    <w:qFormat/>
    <w:rPr>
      <w:rFonts w:cs="OpenSymbol"/>
    </w:rPr>
  </w:style>
  <w:style w:type="character" w:styleId="ListLabel325" w:customStyle="1">
    <w:name w:val="ListLabel 325"/>
    <w:qFormat/>
    <w:rPr>
      <w:rFonts w:cs="OpenSymbol"/>
    </w:rPr>
  </w:style>
  <w:style w:type="character" w:styleId="ListLabel326" w:customStyle="1">
    <w:name w:val="ListLabel 326"/>
    <w:qFormat/>
    <w:rPr>
      <w:rFonts w:cs="OpenSymbol"/>
    </w:rPr>
  </w:style>
  <w:style w:type="character" w:styleId="ListLabel327" w:customStyle="1">
    <w:name w:val="ListLabel 327"/>
    <w:qFormat/>
    <w:rPr>
      <w:rFonts w:cs="OpenSymbol"/>
    </w:rPr>
  </w:style>
  <w:style w:type="character" w:styleId="ListLabel328" w:customStyle="1">
    <w:name w:val="ListLabel 328"/>
    <w:qFormat/>
    <w:rPr>
      <w:rFonts w:cs="OpenSymbol"/>
    </w:rPr>
  </w:style>
  <w:style w:type="character" w:styleId="ListLabel329" w:customStyle="1">
    <w:name w:val="ListLabel 329"/>
    <w:qFormat/>
    <w:rPr>
      <w:rFonts w:cs="OpenSymbol"/>
    </w:rPr>
  </w:style>
  <w:style w:type="character" w:styleId="ListLabel330" w:customStyle="1">
    <w:name w:val="ListLabel 330"/>
    <w:qFormat/>
    <w:rPr>
      <w:rFonts w:cs="OpenSymbol"/>
    </w:rPr>
  </w:style>
  <w:style w:type="character" w:styleId="ListLabel331" w:customStyle="1">
    <w:name w:val="ListLabel 331"/>
    <w:qFormat/>
    <w:rPr>
      <w:rFonts w:cs="OpenSymbol"/>
    </w:rPr>
  </w:style>
  <w:style w:type="character" w:styleId="ListLabel332" w:customStyle="1">
    <w:name w:val="ListLabel 332"/>
    <w:qFormat/>
    <w:rPr>
      <w:rFonts w:cs="OpenSymbol"/>
    </w:rPr>
  </w:style>
  <w:style w:type="character" w:styleId="ListLabel333" w:customStyle="1">
    <w:name w:val="ListLabel 333"/>
    <w:qFormat/>
    <w:rPr>
      <w:rFonts w:cs="OpenSymbol"/>
    </w:rPr>
  </w:style>
  <w:style w:type="character" w:styleId="ListLabel334" w:customStyle="1">
    <w:name w:val="ListLabel 334"/>
    <w:qFormat/>
    <w:rPr>
      <w:rFonts w:cs="OpenSymbol"/>
    </w:rPr>
  </w:style>
  <w:style w:type="character" w:styleId="ListLabel335" w:customStyle="1">
    <w:name w:val="ListLabel 335"/>
    <w:qFormat/>
    <w:rPr>
      <w:rFonts w:cs="OpenSymbol"/>
      <w:sz w:val="22"/>
    </w:rPr>
  </w:style>
  <w:style w:type="character" w:styleId="ListLabel336" w:customStyle="1">
    <w:name w:val="ListLabel 336"/>
    <w:qFormat/>
    <w:rPr>
      <w:rFonts w:cs="OpenSymbol"/>
    </w:rPr>
  </w:style>
  <w:style w:type="character" w:styleId="ListLabel337" w:customStyle="1">
    <w:name w:val="ListLabel 337"/>
    <w:qFormat/>
    <w:rPr>
      <w:rFonts w:cs="OpenSymbol"/>
    </w:rPr>
  </w:style>
  <w:style w:type="character" w:styleId="ListLabel338" w:customStyle="1">
    <w:name w:val="ListLabel 338"/>
    <w:qFormat/>
    <w:rPr>
      <w:rFonts w:cs="OpenSymbol"/>
    </w:rPr>
  </w:style>
  <w:style w:type="character" w:styleId="ListLabel339" w:customStyle="1">
    <w:name w:val="ListLabel 339"/>
    <w:qFormat/>
    <w:rPr>
      <w:rFonts w:cs="OpenSymbol"/>
    </w:rPr>
  </w:style>
  <w:style w:type="character" w:styleId="ListLabel340" w:customStyle="1">
    <w:name w:val="ListLabel 340"/>
    <w:qFormat/>
    <w:rPr>
      <w:rFonts w:cs="OpenSymbol"/>
    </w:rPr>
  </w:style>
  <w:style w:type="character" w:styleId="ListLabel341" w:customStyle="1">
    <w:name w:val="ListLabel 341"/>
    <w:qFormat/>
    <w:rPr>
      <w:rFonts w:cs="OpenSymbol"/>
    </w:rPr>
  </w:style>
  <w:style w:type="character" w:styleId="ListLabel342" w:customStyle="1">
    <w:name w:val="ListLabel 342"/>
    <w:qFormat/>
    <w:rPr>
      <w:rFonts w:cs="OpenSymbol"/>
    </w:rPr>
  </w:style>
  <w:style w:type="character" w:styleId="ListLabel343" w:customStyle="1">
    <w:name w:val="ListLabel 343"/>
    <w:qFormat/>
    <w:rPr>
      <w:rFonts w:cs="OpenSymbol"/>
    </w:rPr>
  </w:style>
  <w:style w:type="character" w:styleId="ListLabel344" w:customStyle="1">
    <w:name w:val="ListLabel 344"/>
    <w:qFormat/>
    <w:rPr>
      <w:rFonts w:cs="OpenSymbol"/>
      <w:sz w:val="22"/>
    </w:rPr>
  </w:style>
  <w:style w:type="character" w:styleId="ListLabel345" w:customStyle="1">
    <w:name w:val="ListLabel 345"/>
    <w:qFormat/>
    <w:rPr>
      <w:rFonts w:cs="OpenSymbol"/>
    </w:rPr>
  </w:style>
  <w:style w:type="character" w:styleId="ListLabel346" w:customStyle="1">
    <w:name w:val="ListLabel 346"/>
    <w:qFormat/>
    <w:rPr>
      <w:rFonts w:cs="OpenSymbol"/>
    </w:rPr>
  </w:style>
  <w:style w:type="character" w:styleId="ListLabel347" w:customStyle="1">
    <w:name w:val="ListLabel 347"/>
    <w:qFormat/>
    <w:rPr>
      <w:rFonts w:cs="OpenSymbol"/>
    </w:rPr>
  </w:style>
  <w:style w:type="character" w:styleId="ListLabel348" w:customStyle="1">
    <w:name w:val="ListLabel 348"/>
    <w:qFormat/>
    <w:rPr>
      <w:rFonts w:cs="OpenSymbol"/>
    </w:rPr>
  </w:style>
  <w:style w:type="character" w:styleId="ListLabel349" w:customStyle="1">
    <w:name w:val="ListLabel 349"/>
    <w:qFormat/>
    <w:rPr>
      <w:rFonts w:cs="OpenSymbol"/>
    </w:rPr>
  </w:style>
  <w:style w:type="character" w:styleId="ListLabel350" w:customStyle="1">
    <w:name w:val="ListLabel 350"/>
    <w:qFormat/>
    <w:rPr>
      <w:rFonts w:cs="OpenSymbol"/>
    </w:rPr>
  </w:style>
  <w:style w:type="character" w:styleId="ListLabel351" w:customStyle="1">
    <w:name w:val="ListLabel 351"/>
    <w:qFormat/>
    <w:rPr>
      <w:rFonts w:cs="OpenSymbol"/>
    </w:rPr>
  </w:style>
  <w:style w:type="character" w:styleId="ListLabel352" w:customStyle="1">
    <w:name w:val="ListLabel 352"/>
    <w:qFormat/>
    <w:rPr>
      <w:rFonts w:cs="OpenSymbol"/>
    </w:rPr>
  </w:style>
  <w:style w:type="character" w:styleId="ListLabel353" w:customStyle="1">
    <w:name w:val="ListLabel 353"/>
    <w:qFormat/>
    <w:rPr>
      <w:rFonts w:cs="OpenSymbol"/>
    </w:rPr>
  </w:style>
  <w:style w:type="character" w:styleId="ListLabel354" w:customStyle="1">
    <w:name w:val="ListLabel 354"/>
    <w:qFormat/>
    <w:rPr>
      <w:rFonts w:cs="OpenSymbol"/>
    </w:rPr>
  </w:style>
  <w:style w:type="character" w:styleId="ListLabel355" w:customStyle="1">
    <w:name w:val="ListLabel 355"/>
    <w:qFormat/>
    <w:rPr>
      <w:rFonts w:cs="OpenSymbol"/>
    </w:rPr>
  </w:style>
  <w:style w:type="character" w:styleId="ListLabel356" w:customStyle="1">
    <w:name w:val="ListLabel 356"/>
    <w:qFormat/>
    <w:rPr>
      <w:rFonts w:cs="OpenSymbol"/>
    </w:rPr>
  </w:style>
  <w:style w:type="character" w:styleId="ListLabel357" w:customStyle="1">
    <w:name w:val="ListLabel 357"/>
    <w:qFormat/>
    <w:rPr>
      <w:rFonts w:cs="OpenSymbol"/>
    </w:rPr>
  </w:style>
  <w:style w:type="character" w:styleId="ListLabel358" w:customStyle="1">
    <w:name w:val="ListLabel 358"/>
    <w:qFormat/>
    <w:rPr>
      <w:rFonts w:cs="OpenSymbol"/>
    </w:rPr>
  </w:style>
  <w:style w:type="character" w:styleId="ListLabel359" w:customStyle="1">
    <w:name w:val="ListLabel 359"/>
    <w:qFormat/>
    <w:rPr>
      <w:rFonts w:cs="OpenSymbol"/>
    </w:rPr>
  </w:style>
  <w:style w:type="character" w:styleId="ListLabel360" w:customStyle="1">
    <w:name w:val="ListLabel 360"/>
    <w:qFormat/>
    <w:rPr>
      <w:rFonts w:cs="OpenSymbol"/>
    </w:rPr>
  </w:style>
  <w:style w:type="character" w:styleId="ListLabel361" w:customStyle="1">
    <w:name w:val="ListLabel 361"/>
    <w:qFormat/>
    <w:rPr>
      <w:rFonts w:cs="OpenSymbol"/>
    </w:rPr>
  </w:style>
  <w:style w:type="character" w:styleId="ListLabel362" w:customStyle="1">
    <w:name w:val="ListLabel 362"/>
    <w:qFormat/>
    <w:rPr>
      <w:rFonts w:cs="OpenSymbol"/>
    </w:rPr>
  </w:style>
  <w:style w:type="character" w:styleId="ListLabel363" w:customStyle="1">
    <w:name w:val="ListLabel 363"/>
    <w:qFormat/>
    <w:rPr>
      <w:rFonts w:cs="OpenSymbol"/>
    </w:rPr>
  </w:style>
  <w:style w:type="character" w:styleId="ListLabel364" w:customStyle="1">
    <w:name w:val="ListLabel 364"/>
    <w:qFormat/>
    <w:rPr>
      <w:rFonts w:cs="OpenSymbol"/>
    </w:rPr>
  </w:style>
  <w:style w:type="character" w:styleId="ListLabel365" w:customStyle="1">
    <w:name w:val="ListLabel 365"/>
    <w:qFormat/>
    <w:rPr>
      <w:rFonts w:cs="OpenSymbol"/>
    </w:rPr>
  </w:style>
  <w:style w:type="character" w:styleId="ListLabel366" w:customStyle="1">
    <w:name w:val="ListLabel 366"/>
    <w:qFormat/>
    <w:rPr>
      <w:rFonts w:cs="OpenSymbol"/>
    </w:rPr>
  </w:style>
  <w:style w:type="character" w:styleId="ListLabel367" w:customStyle="1">
    <w:name w:val="ListLabel 367"/>
    <w:qFormat/>
    <w:rPr>
      <w:rFonts w:cs="OpenSymbol"/>
    </w:rPr>
  </w:style>
  <w:style w:type="character" w:styleId="ListLabel368" w:customStyle="1">
    <w:name w:val="ListLabel 368"/>
    <w:qFormat/>
    <w:rPr>
      <w:rFonts w:cs="OpenSymbol"/>
    </w:rPr>
  </w:style>
  <w:style w:type="character" w:styleId="ListLabel369" w:customStyle="1">
    <w:name w:val="ListLabel 369"/>
    <w:qFormat/>
    <w:rPr>
      <w:rFonts w:cs="OpenSymbol"/>
    </w:rPr>
  </w:style>
  <w:style w:type="character" w:styleId="ListLabel370" w:customStyle="1">
    <w:name w:val="ListLabel 370"/>
    <w:qFormat/>
    <w:rPr>
      <w:rFonts w:cs="OpenSymbol"/>
    </w:rPr>
  </w:style>
  <w:style w:type="character" w:styleId="ListLabel371" w:customStyle="1">
    <w:name w:val="ListLabel 371"/>
    <w:qFormat/>
    <w:rPr/>
  </w:style>
  <w:style w:type="character" w:styleId="ListLabel372" w:customStyle="1">
    <w:name w:val="ListLabel 372"/>
    <w:qFormat/>
    <w:rPr>
      <w:rFonts w:cs="OpenSymbol"/>
    </w:rPr>
  </w:style>
  <w:style w:type="character" w:styleId="ListLabel373" w:customStyle="1">
    <w:name w:val="ListLabel 373"/>
    <w:qFormat/>
    <w:rPr>
      <w:rFonts w:cs="OpenSymbol"/>
    </w:rPr>
  </w:style>
  <w:style w:type="character" w:styleId="ListLabel374" w:customStyle="1">
    <w:name w:val="ListLabel 374"/>
    <w:qFormat/>
    <w:rPr>
      <w:rFonts w:cs="OpenSymbol"/>
    </w:rPr>
  </w:style>
  <w:style w:type="character" w:styleId="ListLabel375" w:customStyle="1">
    <w:name w:val="ListLabel 375"/>
    <w:qFormat/>
    <w:rPr>
      <w:rFonts w:cs="OpenSymbol"/>
    </w:rPr>
  </w:style>
  <w:style w:type="character" w:styleId="ListLabel376" w:customStyle="1">
    <w:name w:val="ListLabel 376"/>
    <w:qFormat/>
    <w:rPr>
      <w:rFonts w:cs="OpenSymbol"/>
    </w:rPr>
  </w:style>
  <w:style w:type="character" w:styleId="ListLabel377" w:customStyle="1">
    <w:name w:val="ListLabel 377"/>
    <w:qFormat/>
    <w:rPr>
      <w:rFonts w:cs="OpenSymbol"/>
    </w:rPr>
  </w:style>
  <w:style w:type="character" w:styleId="ListLabel378" w:customStyle="1">
    <w:name w:val="ListLabel 378"/>
    <w:qFormat/>
    <w:rPr>
      <w:rFonts w:cs="OpenSymbol"/>
    </w:rPr>
  </w:style>
  <w:style w:type="character" w:styleId="ListLabel379" w:customStyle="1">
    <w:name w:val="ListLabel 379"/>
    <w:qFormat/>
    <w:rPr>
      <w:rFonts w:cs="OpenSymbol"/>
    </w:rPr>
  </w:style>
  <w:style w:type="character" w:styleId="ListLabel380" w:customStyle="1">
    <w:name w:val="ListLabel 380"/>
    <w:qFormat/>
    <w:rPr>
      <w:rFonts w:cs="OpenSymbol"/>
    </w:rPr>
  </w:style>
  <w:style w:type="character" w:styleId="ListLabel381" w:customStyle="1">
    <w:name w:val="ListLabel 381"/>
    <w:qFormat/>
    <w:rPr>
      <w:rFonts w:cs="OpenSymbol"/>
    </w:rPr>
  </w:style>
  <w:style w:type="character" w:styleId="ListLabel382" w:customStyle="1">
    <w:name w:val="ListLabel 382"/>
    <w:qFormat/>
    <w:rPr>
      <w:rFonts w:cs="OpenSymbol"/>
    </w:rPr>
  </w:style>
  <w:style w:type="character" w:styleId="ListLabel383" w:customStyle="1">
    <w:name w:val="ListLabel 383"/>
    <w:qFormat/>
    <w:rPr>
      <w:rFonts w:cs="OpenSymbol"/>
    </w:rPr>
  </w:style>
  <w:style w:type="character" w:styleId="ListLabel384" w:customStyle="1">
    <w:name w:val="ListLabel 384"/>
    <w:qFormat/>
    <w:rPr>
      <w:rFonts w:cs="OpenSymbol"/>
    </w:rPr>
  </w:style>
  <w:style w:type="character" w:styleId="ListLabel385" w:customStyle="1">
    <w:name w:val="ListLabel 385"/>
    <w:qFormat/>
    <w:rPr>
      <w:rFonts w:cs="OpenSymbol"/>
    </w:rPr>
  </w:style>
  <w:style w:type="character" w:styleId="ListLabel386" w:customStyle="1">
    <w:name w:val="ListLabel 386"/>
    <w:qFormat/>
    <w:rPr>
      <w:rFonts w:cs="OpenSymbol"/>
    </w:rPr>
  </w:style>
  <w:style w:type="character" w:styleId="ListLabel387" w:customStyle="1">
    <w:name w:val="ListLabel 387"/>
    <w:qFormat/>
    <w:rPr>
      <w:rFonts w:cs="OpenSymbol"/>
    </w:rPr>
  </w:style>
  <w:style w:type="character" w:styleId="ListLabel388" w:customStyle="1">
    <w:name w:val="ListLabel 388"/>
    <w:qFormat/>
    <w:rPr>
      <w:rFonts w:cs="OpenSymbol"/>
    </w:rPr>
  </w:style>
  <w:style w:type="character" w:styleId="ListLabel389" w:customStyle="1">
    <w:name w:val="ListLabel 389"/>
    <w:qFormat/>
    <w:rPr>
      <w:rFonts w:cs="OpenSymbol"/>
    </w:rPr>
  </w:style>
  <w:style w:type="character" w:styleId="ListLabel390" w:customStyle="1">
    <w:name w:val="ListLabel 390"/>
    <w:qFormat/>
    <w:rPr>
      <w:rFonts w:cs="OpenSymbol"/>
    </w:rPr>
  </w:style>
  <w:style w:type="character" w:styleId="ListLabel391" w:customStyle="1">
    <w:name w:val="ListLabel 391"/>
    <w:qFormat/>
    <w:rPr>
      <w:rFonts w:cs="OpenSymbol"/>
    </w:rPr>
  </w:style>
  <w:style w:type="character" w:styleId="ListLabel392" w:customStyle="1">
    <w:name w:val="ListLabel 392"/>
    <w:qFormat/>
    <w:rPr>
      <w:rFonts w:cs="OpenSymbol"/>
    </w:rPr>
  </w:style>
  <w:style w:type="character" w:styleId="ListLabel393" w:customStyle="1">
    <w:name w:val="ListLabel 393"/>
    <w:qFormat/>
    <w:rPr>
      <w:rFonts w:cs="OpenSymbol"/>
    </w:rPr>
  </w:style>
  <w:style w:type="character" w:styleId="ListLabel394" w:customStyle="1">
    <w:name w:val="ListLabel 394"/>
    <w:qFormat/>
    <w:rPr>
      <w:rFonts w:cs="OpenSymbol"/>
    </w:rPr>
  </w:style>
  <w:style w:type="character" w:styleId="ListLabel395" w:customStyle="1">
    <w:name w:val="ListLabel 395"/>
    <w:qFormat/>
    <w:rPr>
      <w:rFonts w:cs="OpenSymbol"/>
    </w:rPr>
  </w:style>
  <w:style w:type="character" w:styleId="ListLabel396" w:customStyle="1">
    <w:name w:val="ListLabel 396"/>
    <w:qFormat/>
    <w:rPr>
      <w:rFonts w:cs="OpenSymbol"/>
    </w:rPr>
  </w:style>
  <w:style w:type="character" w:styleId="ListLabel397" w:customStyle="1">
    <w:name w:val="ListLabel 397"/>
    <w:qFormat/>
    <w:rPr>
      <w:rFonts w:cs="OpenSymbol"/>
    </w:rPr>
  </w:style>
  <w:style w:type="character" w:styleId="ListLabel398" w:customStyle="1">
    <w:name w:val="ListLabel 398"/>
    <w:qFormat/>
    <w:rPr>
      <w:rFonts w:cs="OpenSymbol"/>
    </w:rPr>
  </w:style>
  <w:style w:type="character" w:styleId="ListLabel399" w:customStyle="1">
    <w:name w:val="ListLabel 399"/>
    <w:qFormat/>
    <w:rPr>
      <w:rFonts w:cs="OpenSymbol"/>
    </w:rPr>
  </w:style>
  <w:style w:type="character" w:styleId="ListLabel400" w:customStyle="1">
    <w:name w:val="ListLabel 400"/>
    <w:qFormat/>
    <w:rPr>
      <w:rFonts w:cs="OpenSymbol"/>
    </w:rPr>
  </w:style>
  <w:style w:type="character" w:styleId="ListLabel401" w:customStyle="1">
    <w:name w:val="ListLabel 401"/>
    <w:qFormat/>
    <w:rPr>
      <w:rFonts w:cs="OpenSymbol"/>
    </w:rPr>
  </w:style>
  <w:style w:type="character" w:styleId="ListLabel402" w:customStyle="1">
    <w:name w:val="ListLabel 402"/>
    <w:qFormat/>
    <w:rPr>
      <w:rFonts w:cs="OpenSymbol"/>
    </w:rPr>
  </w:style>
  <w:style w:type="character" w:styleId="ListLabel403" w:customStyle="1">
    <w:name w:val="ListLabel 403"/>
    <w:qFormat/>
    <w:rPr>
      <w:rFonts w:cs="OpenSymbol"/>
    </w:rPr>
  </w:style>
  <w:style w:type="character" w:styleId="ListLabel404" w:customStyle="1">
    <w:name w:val="ListLabel 404"/>
    <w:qFormat/>
    <w:rPr>
      <w:rFonts w:cs="OpenSymbol"/>
    </w:rPr>
  </w:style>
  <w:style w:type="character" w:styleId="ListLabel405" w:customStyle="1">
    <w:name w:val="ListLabel 405"/>
    <w:qFormat/>
    <w:rPr>
      <w:rFonts w:cs="OpenSymbol"/>
    </w:rPr>
  </w:style>
  <w:style w:type="character" w:styleId="ListLabel406" w:customStyle="1">
    <w:name w:val="ListLabel 406"/>
    <w:qFormat/>
    <w:rPr>
      <w:rFonts w:cs="OpenSymbol"/>
    </w:rPr>
  </w:style>
  <w:style w:type="character" w:styleId="ListLabel407" w:customStyle="1">
    <w:name w:val="ListLabel 407"/>
    <w:qFormat/>
    <w:rPr>
      <w:rFonts w:cs="OpenSymbol"/>
    </w:rPr>
  </w:style>
  <w:style w:type="character" w:styleId="ListLabel408" w:customStyle="1">
    <w:name w:val="ListLabel 408"/>
    <w:qFormat/>
    <w:rPr>
      <w:rFonts w:cs="OpenSymbol"/>
    </w:rPr>
  </w:style>
  <w:style w:type="character" w:styleId="ListLabel409" w:customStyle="1">
    <w:name w:val="ListLabel 409"/>
    <w:qFormat/>
    <w:rPr>
      <w:rFonts w:cs="OpenSymbol"/>
    </w:rPr>
  </w:style>
  <w:style w:type="character" w:styleId="ListLabel410" w:customStyle="1">
    <w:name w:val="ListLabel 410"/>
    <w:qFormat/>
    <w:rPr>
      <w:rFonts w:cs="OpenSymbol"/>
    </w:rPr>
  </w:style>
  <w:style w:type="character" w:styleId="ListLabel411" w:customStyle="1">
    <w:name w:val="ListLabel 411"/>
    <w:qFormat/>
    <w:rPr>
      <w:rFonts w:cs="OpenSymbol"/>
    </w:rPr>
  </w:style>
  <w:style w:type="character" w:styleId="ListLabel412" w:customStyle="1">
    <w:name w:val="ListLabel 412"/>
    <w:qFormat/>
    <w:rPr>
      <w:rFonts w:cs="OpenSymbol"/>
    </w:rPr>
  </w:style>
  <w:style w:type="character" w:styleId="ListLabel413" w:customStyle="1">
    <w:name w:val="ListLabel 413"/>
    <w:qFormat/>
    <w:rPr>
      <w:rFonts w:cs="OpenSymbol"/>
    </w:rPr>
  </w:style>
  <w:style w:type="character" w:styleId="ListLabel414" w:customStyle="1">
    <w:name w:val="ListLabel 414"/>
    <w:qFormat/>
    <w:rPr>
      <w:rFonts w:cs="OpenSymbol"/>
    </w:rPr>
  </w:style>
  <w:style w:type="character" w:styleId="ListLabel415" w:customStyle="1">
    <w:name w:val="ListLabel 415"/>
    <w:qFormat/>
    <w:rPr>
      <w:rFonts w:cs="OpenSymbol"/>
    </w:rPr>
  </w:style>
  <w:style w:type="character" w:styleId="ListLabel416" w:customStyle="1">
    <w:name w:val="ListLabel 416"/>
    <w:qFormat/>
    <w:rPr>
      <w:rFonts w:cs="OpenSymbol"/>
    </w:rPr>
  </w:style>
  <w:style w:type="character" w:styleId="ListLabel417" w:customStyle="1">
    <w:name w:val="ListLabel 417"/>
    <w:qFormat/>
    <w:rPr>
      <w:rFonts w:cs="OpenSymbol"/>
    </w:rPr>
  </w:style>
  <w:style w:type="character" w:styleId="ListLabel418" w:customStyle="1">
    <w:name w:val="ListLabel 418"/>
    <w:qFormat/>
    <w:rPr>
      <w:rFonts w:cs="OpenSymbol"/>
    </w:rPr>
  </w:style>
  <w:style w:type="character" w:styleId="ListLabel419" w:customStyle="1">
    <w:name w:val="ListLabel 419"/>
    <w:qFormat/>
    <w:rPr>
      <w:rFonts w:cs="OpenSymbol"/>
    </w:rPr>
  </w:style>
  <w:style w:type="character" w:styleId="ListLabel420" w:customStyle="1">
    <w:name w:val="ListLabel 420"/>
    <w:qFormat/>
    <w:rPr>
      <w:rFonts w:cs="OpenSymbol"/>
    </w:rPr>
  </w:style>
  <w:style w:type="character" w:styleId="ListLabel421" w:customStyle="1">
    <w:name w:val="ListLabel 421"/>
    <w:qFormat/>
    <w:rPr>
      <w:rFonts w:cs="OpenSymbol"/>
    </w:rPr>
  </w:style>
  <w:style w:type="character" w:styleId="ListLabel422" w:customStyle="1">
    <w:name w:val="ListLabel 422"/>
    <w:qFormat/>
    <w:rPr>
      <w:rFonts w:cs="OpenSymbol"/>
    </w:rPr>
  </w:style>
  <w:style w:type="character" w:styleId="ListLabel423" w:customStyle="1">
    <w:name w:val="ListLabel 423"/>
    <w:qFormat/>
    <w:rPr>
      <w:rFonts w:cs="OpenSymbol"/>
    </w:rPr>
  </w:style>
  <w:style w:type="character" w:styleId="ListLabel424" w:customStyle="1">
    <w:name w:val="ListLabel 424"/>
    <w:qFormat/>
    <w:rPr>
      <w:rFonts w:cs="OpenSymbol"/>
    </w:rPr>
  </w:style>
  <w:style w:type="character" w:styleId="ListLabel425" w:customStyle="1">
    <w:name w:val="ListLabel 425"/>
    <w:qFormat/>
    <w:rPr>
      <w:rFonts w:cs="OpenSymbol"/>
    </w:rPr>
  </w:style>
  <w:style w:type="character" w:styleId="ListLabel426" w:customStyle="1">
    <w:name w:val="ListLabel 426"/>
    <w:qFormat/>
    <w:rPr>
      <w:rFonts w:cs="OpenSymbol"/>
      <w:sz w:val="22"/>
    </w:rPr>
  </w:style>
  <w:style w:type="character" w:styleId="ListLabel427" w:customStyle="1">
    <w:name w:val="ListLabel 427"/>
    <w:qFormat/>
    <w:rPr>
      <w:rFonts w:cs="OpenSymbol"/>
    </w:rPr>
  </w:style>
  <w:style w:type="character" w:styleId="ListLabel428" w:customStyle="1">
    <w:name w:val="ListLabel 428"/>
    <w:qFormat/>
    <w:rPr>
      <w:rFonts w:cs="OpenSymbol"/>
    </w:rPr>
  </w:style>
  <w:style w:type="character" w:styleId="ListLabel429" w:customStyle="1">
    <w:name w:val="ListLabel 429"/>
    <w:qFormat/>
    <w:rPr>
      <w:rFonts w:cs="OpenSymbol"/>
    </w:rPr>
  </w:style>
  <w:style w:type="character" w:styleId="ListLabel430" w:customStyle="1">
    <w:name w:val="ListLabel 430"/>
    <w:qFormat/>
    <w:rPr>
      <w:rFonts w:cs="OpenSymbol"/>
    </w:rPr>
  </w:style>
  <w:style w:type="character" w:styleId="ListLabel431" w:customStyle="1">
    <w:name w:val="ListLabel 431"/>
    <w:qFormat/>
    <w:rPr>
      <w:rFonts w:cs="OpenSymbol"/>
    </w:rPr>
  </w:style>
  <w:style w:type="character" w:styleId="ListLabel432" w:customStyle="1">
    <w:name w:val="ListLabel 432"/>
    <w:qFormat/>
    <w:rPr>
      <w:rFonts w:cs="OpenSymbol"/>
    </w:rPr>
  </w:style>
  <w:style w:type="character" w:styleId="ListLabel433" w:customStyle="1">
    <w:name w:val="ListLabel 433"/>
    <w:qFormat/>
    <w:rPr>
      <w:rFonts w:cs="OpenSymbol"/>
    </w:rPr>
  </w:style>
  <w:style w:type="character" w:styleId="ListLabel434" w:customStyle="1">
    <w:name w:val="ListLabel 434"/>
    <w:qFormat/>
    <w:rPr>
      <w:rFonts w:cs="OpenSymbol"/>
    </w:rPr>
  </w:style>
  <w:style w:type="character" w:styleId="ListLabel435" w:customStyle="1">
    <w:name w:val="ListLabel 435"/>
    <w:qFormat/>
    <w:rPr>
      <w:rFonts w:cs="OpenSymbol"/>
      <w:sz w:val="22"/>
    </w:rPr>
  </w:style>
  <w:style w:type="character" w:styleId="ListLabel436" w:customStyle="1">
    <w:name w:val="ListLabel 436"/>
    <w:qFormat/>
    <w:rPr>
      <w:rFonts w:cs="OpenSymbol"/>
    </w:rPr>
  </w:style>
  <w:style w:type="character" w:styleId="ListLabel437" w:customStyle="1">
    <w:name w:val="ListLabel 437"/>
    <w:qFormat/>
    <w:rPr>
      <w:rFonts w:cs="OpenSymbol"/>
    </w:rPr>
  </w:style>
  <w:style w:type="character" w:styleId="ListLabel438" w:customStyle="1">
    <w:name w:val="ListLabel 438"/>
    <w:qFormat/>
    <w:rPr>
      <w:rFonts w:cs="OpenSymbol"/>
    </w:rPr>
  </w:style>
  <w:style w:type="character" w:styleId="ListLabel439" w:customStyle="1">
    <w:name w:val="ListLabel 439"/>
    <w:qFormat/>
    <w:rPr>
      <w:rFonts w:cs="OpenSymbol"/>
    </w:rPr>
  </w:style>
  <w:style w:type="character" w:styleId="ListLabel440" w:customStyle="1">
    <w:name w:val="ListLabel 440"/>
    <w:qFormat/>
    <w:rPr>
      <w:rFonts w:cs="OpenSymbol"/>
    </w:rPr>
  </w:style>
  <w:style w:type="character" w:styleId="ListLabel441" w:customStyle="1">
    <w:name w:val="ListLabel 441"/>
    <w:qFormat/>
    <w:rPr>
      <w:rFonts w:cs="OpenSymbol"/>
    </w:rPr>
  </w:style>
  <w:style w:type="character" w:styleId="ListLabel442" w:customStyle="1">
    <w:name w:val="ListLabel 442"/>
    <w:qFormat/>
    <w:rPr>
      <w:rFonts w:cs="OpenSymbol"/>
    </w:rPr>
  </w:style>
  <w:style w:type="character" w:styleId="ListLabel443" w:customStyle="1">
    <w:name w:val="ListLabel 443"/>
    <w:qFormat/>
    <w:rPr>
      <w:rFonts w:cs="OpenSymbol"/>
    </w:rPr>
  </w:style>
  <w:style w:type="character" w:styleId="ListLabel444" w:customStyle="1">
    <w:name w:val="ListLabel 444"/>
    <w:qFormat/>
    <w:rPr>
      <w:rFonts w:cs="OpenSymbol"/>
    </w:rPr>
  </w:style>
  <w:style w:type="character" w:styleId="ListLabel445" w:customStyle="1">
    <w:name w:val="ListLabel 445"/>
    <w:qFormat/>
    <w:rPr>
      <w:rFonts w:cs="OpenSymbol"/>
    </w:rPr>
  </w:style>
  <w:style w:type="character" w:styleId="ListLabel446" w:customStyle="1">
    <w:name w:val="ListLabel 446"/>
    <w:qFormat/>
    <w:rPr>
      <w:rFonts w:cs="OpenSymbol"/>
    </w:rPr>
  </w:style>
  <w:style w:type="character" w:styleId="ListLabel447" w:customStyle="1">
    <w:name w:val="ListLabel 447"/>
    <w:qFormat/>
    <w:rPr>
      <w:rFonts w:cs="OpenSymbol"/>
    </w:rPr>
  </w:style>
  <w:style w:type="character" w:styleId="ListLabel448" w:customStyle="1">
    <w:name w:val="ListLabel 448"/>
    <w:qFormat/>
    <w:rPr>
      <w:rFonts w:cs="OpenSymbol"/>
    </w:rPr>
  </w:style>
  <w:style w:type="character" w:styleId="ListLabel449" w:customStyle="1">
    <w:name w:val="ListLabel 449"/>
    <w:qFormat/>
    <w:rPr>
      <w:rFonts w:cs="OpenSymbol"/>
    </w:rPr>
  </w:style>
  <w:style w:type="character" w:styleId="ListLabel450" w:customStyle="1">
    <w:name w:val="ListLabel 450"/>
    <w:qFormat/>
    <w:rPr>
      <w:rFonts w:cs="OpenSymbol"/>
    </w:rPr>
  </w:style>
  <w:style w:type="character" w:styleId="ListLabel451" w:customStyle="1">
    <w:name w:val="ListLabel 451"/>
    <w:qFormat/>
    <w:rPr>
      <w:rFonts w:cs="OpenSymbol"/>
    </w:rPr>
  </w:style>
  <w:style w:type="character" w:styleId="ListLabel452" w:customStyle="1">
    <w:name w:val="ListLabel 452"/>
    <w:qFormat/>
    <w:rPr>
      <w:rFonts w:cs="OpenSymbol"/>
    </w:rPr>
  </w:style>
  <w:style w:type="character" w:styleId="ListLabel453" w:customStyle="1">
    <w:name w:val="ListLabel 453"/>
    <w:qFormat/>
    <w:rPr>
      <w:rFonts w:cs="OpenSymbol"/>
    </w:rPr>
  </w:style>
  <w:style w:type="character" w:styleId="ListLabel454" w:customStyle="1">
    <w:name w:val="ListLabel 454"/>
    <w:qFormat/>
    <w:rPr>
      <w:rFonts w:cs="OpenSymbol"/>
    </w:rPr>
  </w:style>
  <w:style w:type="character" w:styleId="ListLabel455" w:customStyle="1">
    <w:name w:val="ListLabel 455"/>
    <w:qFormat/>
    <w:rPr>
      <w:rFonts w:cs="OpenSymbol"/>
    </w:rPr>
  </w:style>
  <w:style w:type="character" w:styleId="ListLabel456" w:customStyle="1">
    <w:name w:val="ListLabel 456"/>
    <w:qFormat/>
    <w:rPr>
      <w:rFonts w:cs="OpenSymbol"/>
    </w:rPr>
  </w:style>
  <w:style w:type="character" w:styleId="ListLabel457" w:customStyle="1">
    <w:name w:val="ListLabel 457"/>
    <w:qFormat/>
    <w:rPr>
      <w:rFonts w:cs="OpenSymbol"/>
    </w:rPr>
  </w:style>
  <w:style w:type="character" w:styleId="ListLabel458" w:customStyle="1">
    <w:name w:val="ListLabel 458"/>
    <w:qFormat/>
    <w:rPr>
      <w:rFonts w:cs="OpenSymbol"/>
    </w:rPr>
  </w:style>
  <w:style w:type="character" w:styleId="ListLabel459" w:customStyle="1">
    <w:name w:val="ListLabel 459"/>
    <w:qFormat/>
    <w:rPr>
      <w:rFonts w:cs="OpenSymbol"/>
    </w:rPr>
  </w:style>
  <w:style w:type="character" w:styleId="ListLabel460" w:customStyle="1">
    <w:name w:val="ListLabel 460"/>
    <w:qFormat/>
    <w:rPr>
      <w:rFonts w:cs="OpenSymbol"/>
    </w:rPr>
  </w:style>
  <w:style w:type="character" w:styleId="ListLabel461" w:customStyle="1">
    <w:name w:val="ListLabel 461"/>
    <w:qFormat/>
    <w:rPr>
      <w:rFonts w:cs="OpenSymbol"/>
    </w:rPr>
  </w:style>
  <w:style w:type="character" w:styleId="ListLabel462" w:customStyle="1">
    <w:name w:val="ListLabel 462"/>
    <w:qFormat/>
    <w:rPr/>
  </w:style>
  <w:style w:type="character" w:styleId="ListLabel463" w:customStyle="1">
    <w:name w:val="ListLabel 463"/>
    <w:qFormat/>
    <w:rPr>
      <w:rFonts w:cs="OpenSymbol"/>
    </w:rPr>
  </w:style>
  <w:style w:type="character" w:styleId="ListLabel464" w:customStyle="1">
    <w:name w:val="ListLabel 464"/>
    <w:qFormat/>
    <w:rPr>
      <w:rFonts w:cs="OpenSymbol"/>
    </w:rPr>
  </w:style>
  <w:style w:type="character" w:styleId="ListLabel465" w:customStyle="1">
    <w:name w:val="ListLabel 465"/>
    <w:qFormat/>
    <w:rPr>
      <w:rFonts w:cs="OpenSymbol"/>
    </w:rPr>
  </w:style>
  <w:style w:type="character" w:styleId="ListLabel466" w:customStyle="1">
    <w:name w:val="ListLabel 466"/>
    <w:qFormat/>
    <w:rPr>
      <w:rFonts w:cs="OpenSymbol"/>
    </w:rPr>
  </w:style>
  <w:style w:type="character" w:styleId="ListLabel467" w:customStyle="1">
    <w:name w:val="ListLabel 467"/>
    <w:qFormat/>
    <w:rPr>
      <w:rFonts w:cs="OpenSymbol"/>
    </w:rPr>
  </w:style>
  <w:style w:type="character" w:styleId="ListLabel468" w:customStyle="1">
    <w:name w:val="ListLabel 468"/>
    <w:qFormat/>
    <w:rPr>
      <w:rFonts w:cs="OpenSymbol"/>
    </w:rPr>
  </w:style>
  <w:style w:type="character" w:styleId="ListLabel469" w:customStyle="1">
    <w:name w:val="ListLabel 469"/>
    <w:qFormat/>
    <w:rPr>
      <w:rFonts w:cs="OpenSymbol"/>
    </w:rPr>
  </w:style>
  <w:style w:type="character" w:styleId="ListLabel470" w:customStyle="1">
    <w:name w:val="ListLabel 470"/>
    <w:qFormat/>
    <w:rPr>
      <w:rFonts w:cs="OpenSymbol"/>
    </w:rPr>
  </w:style>
  <w:style w:type="character" w:styleId="ListLabel471" w:customStyle="1">
    <w:name w:val="ListLabel 471"/>
    <w:qFormat/>
    <w:rPr>
      <w:rFonts w:cs="OpenSymbol"/>
    </w:rPr>
  </w:style>
  <w:style w:type="character" w:styleId="ListLabel472" w:customStyle="1">
    <w:name w:val="ListLabel 472"/>
    <w:qFormat/>
    <w:rPr>
      <w:rFonts w:cs="OpenSymbol"/>
    </w:rPr>
  </w:style>
  <w:style w:type="character" w:styleId="ListLabel473" w:customStyle="1">
    <w:name w:val="ListLabel 473"/>
    <w:qFormat/>
    <w:rPr>
      <w:rFonts w:cs="OpenSymbol"/>
    </w:rPr>
  </w:style>
  <w:style w:type="character" w:styleId="ListLabel474" w:customStyle="1">
    <w:name w:val="ListLabel 474"/>
    <w:qFormat/>
    <w:rPr>
      <w:rFonts w:cs="OpenSymbol"/>
    </w:rPr>
  </w:style>
  <w:style w:type="character" w:styleId="ListLabel475" w:customStyle="1">
    <w:name w:val="ListLabel 475"/>
    <w:qFormat/>
    <w:rPr>
      <w:rFonts w:cs="OpenSymbol"/>
    </w:rPr>
  </w:style>
  <w:style w:type="character" w:styleId="ListLabel476" w:customStyle="1">
    <w:name w:val="ListLabel 476"/>
    <w:qFormat/>
    <w:rPr>
      <w:rFonts w:cs="OpenSymbol"/>
    </w:rPr>
  </w:style>
  <w:style w:type="character" w:styleId="ListLabel477" w:customStyle="1">
    <w:name w:val="ListLabel 477"/>
    <w:qFormat/>
    <w:rPr>
      <w:rFonts w:cs="OpenSymbol"/>
    </w:rPr>
  </w:style>
  <w:style w:type="character" w:styleId="ListLabel478" w:customStyle="1">
    <w:name w:val="ListLabel 478"/>
    <w:qFormat/>
    <w:rPr>
      <w:rFonts w:cs="OpenSymbol"/>
    </w:rPr>
  </w:style>
  <w:style w:type="character" w:styleId="ListLabel479" w:customStyle="1">
    <w:name w:val="ListLabel 479"/>
    <w:qFormat/>
    <w:rPr>
      <w:rFonts w:cs="OpenSymbol"/>
    </w:rPr>
  </w:style>
  <w:style w:type="character" w:styleId="ListLabel480" w:customStyle="1">
    <w:name w:val="ListLabel 480"/>
    <w:qFormat/>
    <w:rPr>
      <w:rFonts w:cs="OpenSymbol"/>
    </w:rPr>
  </w:style>
  <w:style w:type="character" w:styleId="ListLabel481" w:customStyle="1">
    <w:name w:val="ListLabel 481"/>
    <w:qFormat/>
    <w:rPr>
      <w:rFonts w:cs="OpenSymbol"/>
    </w:rPr>
  </w:style>
  <w:style w:type="character" w:styleId="ListLabel482" w:customStyle="1">
    <w:name w:val="ListLabel 482"/>
    <w:qFormat/>
    <w:rPr>
      <w:rFonts w:cs="OpenSymbol"/>
    </w:rPr>
  </w:style>
  <w:style w:type="character" w:styleId="ListLabel483" w:customStyle="1">
    <w:name w:val="ListLabel 483"/>
    <w:qFormat/>
    <w:rPr>
      <w:rFonts w:cs="OpenSymbol"/>
    </w:rPr>
  </w:style>
  <w:style w:type="character" w:styleId="ListLabel484" w:customStyle="1">
    <w:name w:val="ListLabel 484"/>
    <w:qFormat/>
    <w:rPr>
      <w:rFonts w:cs="OpenSymbol"/>
    </w:rPr>
  </w:style>
  <w:style w:type="character" w:styleId="ListLabel485" w:customStyle="1">
    <w:name w:val="ListLabel 485"/>
    <w:qFormat/>
    <w:rPr>
      <w:rFonts w:cs="OpenSymbol"/>
    </w:rPr>
  </w:style>
  <w:style w:type="character" w:styleId="ListLabel486" w:customStyle="1">
    <w:name w:val="ListLabel 486"/>
    <w:qFormat/>
    <w:rPr>
      <w:rFonts w:cs="OpenSymbol"/>
    </w:rPr>
  </w:style>
  <w:style w:type="character" w:styleId="ListLabel487" w:customStyle="1">
    <w:name w:val="ListLabel 487"/>
    <w:qFormat/>
    <w:rPr>
      <w:rFonts w:cs="OpenSymbol"/>
    </w:rPr>
  </w:style>
  <w:style w:type="character" w:styleId="ListLabel488" w:customStyle="1">
    <w:name w:val="ListLabel 488"/>
    <w:qFormat/>
    <w:rPr>
      <w:rFonts w:cs="OpenSymbol"/>
    </w:rPr>
  </w:style>
  <w:style w:type="character" w:styleId="ListLabel489" w:customStyle="1">
    <w:name w:val="ListLabel 489"/>
    <w:qFormat/>
    <w:rPr>
      <w:rFonts w:cs="OpenSymbol"/>
    </w:rPr>
  </w:style>
  <w:style w:type="character" w:styleId="ListLabel490" w:customStyle="1">
    <w:name w:val="ListLabel 490"/>
    <w:qFormat/>
    <w:rPr>
      <w:rFonts w:cs="OpenSymbol"/>
    </w:rPr>
  </w:style>
  <w:style w:type="character" w:styleId="ListLabel491" w:customStyle="1">
    <w:name w:val="ListLabel 491"/>
    <w:qFormat/>
    <w:rPr>
      <w:rFonts w:cs="OpenSymbol"/>
    </w:rPr>
  </w:style>
  <w:style w:type="character" w:styleId="ListLabel492" w:customStyle="1">
    <w:name w:val="ListLabel 492"/>
    <w:qFormat/>
    <w:rPr>
      <w:rFonts w:cs="OpenSymbol"/>
    </w:rPr>
  </w:style>
  <w:style w:type="character" w:styleId="ListLabel493" w:customStyle="1">
    <w:name w:val="ListLabel 493"/>
    <w:qFormat/>
    <w:rPr>
      <w:rFonts w:cs="OpenSymbol"/>
    </w:rPr>
  </w:style>
  <w:style w:type="character" w:styleId="ListLabel494" w:customStyle="1">
    <w:name w:val="ListLabel 494"/>
    <w:qFormat/>
    <w:rPr>
      <w:rFonts w:cs="OpenSymbol"/>
    </w:rPr>
  </w:style>
  <w:style w:type="character" w:styleId="ListLabel495" w:customStyle="1">
    <w:name w:val="ListLabel 495"/>
    <w:qFormat/>
    <w:rPr>
      <w:rFonts w:cs="OpenSymbol"/>
    </w:rPr>
  </w:style>
  <w:style w:type="character" w:styleId="ListLabel496" w:customStyle="1">
    <w:name w:val="ListLabel 496"/>
    <w:qFormat/>
    <w:rPr>
      <w:rFonts w:cs="OpenSymbol"/>
    </w:rPr>
  </w:style>
  <w:style w:type="character" w:styleId="ListLabel497" w:customStyle="1">
    <w:name w:val="ListLabel 497"/>
    <w:qFormat/>
    <w:rPr>
      <w:rFonts w:cs="OpenSymbol"/>
    </w:rPr>
  </w:style>
  <w:style w:type="character" w:styleId="ListLabel498" w:customStyle="1">
    <w:name w:val="ListLabel 498"/>
    <w:qFormat/>
    <w:rPr>
      <w:rFonts w:cs="OpenSymbol"/>
    </w:rPr>
  </w:style>
  <w:style w:type="character" w:styleId="ListLabel499" w:customStyle="1">
    <w:name w:val="ListLabel 499"/>
    <w:qFormat/>
    <w:rPr>
      <w:rFonts w:cs="OpenSymbol"/>
    </w:rPr>
  </w:style>
  <w:style w:type="character" w:styleId="ListLabel500" w:customStyle="1">
    <w:name w:val="ListLabel 500"/>
    <w:qFormat/>
    <w:rPr>
      <w:rFonts w:cs="OpenSymbol"/>
    </w:rPr>
  </w:style>
  <w:style w:type="character" w:styleId="ListLabel501" w:customStyle="1">
    <w:name w:val="ListLabel 501"/>
    <w:qFormat/>
    <w:rPr>
      <w:rFonts w:cs="OpenSymbol"/>
    </w:rPr>
  </w:style>
  <w:style w:type="character" w:styleId="ListLabel502" w:customStyle="1">
    <w:name w:val="ListLabel 502"/>
    <w:qFormat/>
    <w:rPr>
      <w:rFonts w:cs="OpenSymbol"/>
    </w:rPr>
  </w:style>
  <w:style w:type="character" w:styleId="ListLabel503" w:customStyle="1">
    <w:name w:val="ListLabel 503"/>
    <w:qFormat/>
    <w:rPr>
      <w:rFonts w:cs="OpenSymbol"/>
    </w:rPr>
  </w:style>
  <w:style w:type="character" w:styleId="ListLabel504" w:customStyle="1">
    <w:name w:val="ListLabel 504"/>
    <w:qFormat/>
    <w:rPr>
      <w:rFonts w:cs="OpenSymbol"/>
    </w:rPr>
  </w:style>
  <w:style w:type="character" w:styleId="ListLabel505" w:customStyle="1">
    <w:name w:val="ListLabel 505"/>
    <w:qFormat/>
    <w:rPr>
      <w:rFonts w:cs="OpenSymbol"/>
    </w:rPr>
  </w:style>
  <w:style w:type="character" w:styleId="ListLabel506" w:customStyle="1">
    <w:name w:val="ListLabel 506"/>
    <w:qFormat/>
    <w:rPr>
      <w:rFonts w:cs="OpenSymbol"/>
    </w:rPr>
  </w:style>
  <w:style w:type="character" w:styleId="ListLabel507" w:customStyle="1">
    <w:name w:val="ListLabel 507"/>
    <w:qFormat/>
    <w:rPr>
      <w:rFonts w:cs="OpenSymbol"/>
    </w:rPr>
  </w:style>
  <w:style w:type="character" w:styleId="ListLabel508" w:customStyle="1">
    <w:name w:val="ListLabel 508"/>
    <w:qFormat/>
    <w:rPr>
      <w:rFonts w:cs="OpenSymbol"/>
    </w:rPr>
  </w:style>
  <w:style w:type="character" w:styleId="ListLabel509" w:customStyle="1">
    <w:name w:val="ListLabel 509"/>
    <w:qFormat/>
    <w:rPr>
      <w:rFonts w:cs="OpenSymbol"/>
    </w:rPr>
  </w:style>
  <w:style w:type="character" w:styleId="ListLabel510" w:customStyle="1">
    <w:name w:val="ListLabel 510"/>
    <w:qFormat/>
    <w:rPr>
      <w:rFonts w:cs="OpenSymbol"/>
    </w:rPr>
  </w:style>
  <w:style w:type="character" w:styleId="ListLabel511" w:customStyle="1">
    <w:name w:val="ListLabel 511"/>
    <w:qFormat/>
    <w:rPr>
      <w:rFonts w:cs="OpenSymbol"/>
    </w:rPr>
  </w:style>
  <w:style w:type="character" w:styleId="ListLabel512" w:customStyle="1">
    <w:name w:val="ListLabel 512"/>
    <w:qFormat/>
    <w:rPr>
      <w:rFonts w:cs="OpenSymbol"/>
    </w:rPr>
  </w:style>
  <w:style w:type="character" w:styleId="ListLabel513" w:customStyle="1">
    <w:name w:val="ListLabel 513"/>
    <w:qFormat/>
    <w:rPr>
      <w:rFonts w:cs="OpenSymbol"/>
    </w:rPr>
  </w:style>
  <w:style w:type="character" w:styleId="ListLabel514" w:customStyle="1">
    <w:name w:val="ListLabel 514"/>
    <w:qFormat/>
    <w:rPr>
      <w:rFonts w:cs="OpenSymbol"/>
    </w:rPr>
  </w:style>
  <w:style w:type="character" w:styleId="ListLabel515" w:customStyle="1">
    <w:name w:val="ListLabel 515"/>
    <w:qFormat/>
    <w:rPr>
      <w:rFonts w:cs="OpenSymbol"/>
    </w:rPr>
  </w:style>
  <w:style w:type="character" w:styleId="ListLabel516" w:customStyle="1">
    <w:name w:val="ListLabel 516"/>
    <w:qFormat/>
    <w:rPr>
      <w:rFonts w:cs="OpenSymbol"/>
    </w:rPr>
  </w:style>
  <w:style w:type="character" w:styleId="ListLabel517" w:customStyle="1">
    <w:name w:val="ListLabel 517"/>
    <w:qFormat/>
    <w:rPr>
      <w:rFonts w:cs="OpenSymbol"/>
      <w:sz w:val="22"/>
    </w:rPr>
  </w:style>
  <w:style w:type="character" w:styleId="ListLabel518" w:customStyle="1">
    <w:name w:val="ListLabel 518"/>
    <w:qFormat/>
    <w:rPr>
      <w:rFonts w:cs="OpenSymbol"/>
    </w:rPr>
  </w:style>
  <w:style w:type="character" w:styleId="ListLabel519" w:customStyle="1">
    <w:name w:val="ListLabel 519"/>
    <w:qFormat/>
    <w:rPr>
      <w:rFonts w:cs="OpenSymbol"/>
    </w:rPr>
  </w:style>
  <w:style w:type="character" w:styleId="ListLabel520" w:customStyle="1">
    <w:name w:val="ListLabel 520"/>
    <w:qFormat/>
    <w:rPr>
      <w:rFonts w:cs="OpenSymbol"/>
    </w:rPr>
  </w:style>
  <w:style w:type="character" w:styleId="ListLabel521" w:customStyle="1">
    <w:name w:val="ListLabel 521"/>
    <w:qFormat/>
    <w:rPr>
      <w:rFonts w:cs="OpenSymbol"/>
    </w:rPr>
  </w:style>
  <w:style w:type="character" w:styleId="ListLabel522" w:customStyle="1">
    <w:name w:val="ListLabel 522"/>
    <w:qFormat/>
    <w:rPr>
      <w:rFonts w:cs="OpenSymbol"/>
    </w:rPr>
  </w:style>
  <w:style w:type="character" w:styleId="ListLabel523" w:customStyle="1">
    <w:name w:val="ListLabel 523"/>
    <w:qFormat/>
    <w:rPr>
      <w:rFonts w:cs="OpenSymbol"/>
    </w:rPr>
  </w:style>
  <w:style w:type="character" w:styleId="ListLabel524" w:customStyle="1">
    <w:name w:val="ListLabel 524"/>
    <w:qFormat/>
    <w:rPr>
      <w:rFonts w:cs="OpenSymbol"/>
    </w:rPr>
  </w:style>
  <w:style w:type="character" w:styleId="ListLabel525" w:customStyle="1">
    <w:name w:val="ListLabel 525"/>
    <w:qFormat/>
    <w:rPr>
      <w:rFonts w:cs="OpenSymbol"/>
    </w:rPr>
  </w:style>
  <w:style w:type="character" w:styleId="ListLabel526" w:customStyle="1">
    <w:name w:val="ListLabel 526"/>
    <w:qFormat/>
    <w:rPr>
      <w:rFonts w:cs="OpenSymbol"/>
      <w:sz w:val="22"/>
    </w:rPr>
  </w:style>
  <w:style w:type="character" w:styleId="ListLabel527" w:customStyle="1">
    <w:name w:val="ListLabel 527"/>
    <w:qFormat/>
    <w:rPr>
      <w:rFonts w:cs="OpenSymbol"/>
    </w:rPr>
  </w:style>
  <w:style w:type="character" w:styleId="ListLabel528" w:customStyle="1">
    <w:name w:val="ListLabel 528"/>
    <w:qFormat/>
    <w:rPr>
      <w:rFonts w:cs="OpenSymbol"/>
    </w:rPr>
  </w:style>
  <w:style w:type="character" w:styleId="ListLabel529" w:customStyle="1">
    <w:name w:val="ListLabel 529"/>
    <w:qFormat/>
    <w:rPr>
      <w:rFonts w:cs="OpenSymbol"/>
    </w:rPr>
  </w:style>
  <w:style w:type="character" w:styleId="ListLabel530" w:customStyle="1">
    <w:name w:val="ListLabel 530"/>
    <w:qFormat/>
    <w:rPr>
      <w:rFonts w:cs="OpenSymbol"/>
    </w:rPr>
  </w:style>
  <w:style w:type="character" w:styleId="ListLabel531" w:customStyle="1">
    <w:name w:val="ListLabel 531"/>
    <w:qFormat/>
    <w:rPr>
      <w:rFonts w:cs="OpenSymbol"/>
    </w:rPr>
  </w:style>
  <w:style w:type="character" w:styleId="ListLabel532" w:customStyle="1">
    <w:name w:val="ListLabel 532"/>
    <w:qFormat/>
    <w:rPr>
      <w:rFonts w:cs="OpenSymbol"/>
    </w:rPr>
  </w:style>
  <w:style w:type="character" w:styleId="ListLabel533" w:customStyle="1">
    <w:name w:val="ListLabel 533"/>
    <w:qFormat/>
    <w:rPr>
      <w:rFonts w:cs="OpenSymbol"/>
    </w:rPr>
  </w:style>
  <w:style w:type="character" w:styleId="ListLabel534" w:customStyle="1">
    <w:name w:val="ListLabel 534"/>
    <w:qFormat/>
    <w:rPr>
      <w:rFonts w:cs="OpenSymbol"/>
    </w:rPr>
  </w:style>
  <w:style w:type="character" w:styleId="ListLabel535" w:customStyle="1">
    <w:name w:val="ListLabel 535"/>
    <w:qFormat/>
    <w:rPr>
      <w:rFonts w:cs="OpenSymbol"/>
    </w:rPr>
  </w:style>
  <w:style w:type="character" w:styleId="ListLabel536" w:customStyle="1">
    <w:name w:val="ListLabel 536"/>
    <w:qFormat/>
    <w:rPr>
      <w:rFonts w:cs="OpenSymbol"/>
    </w:rPr>
  </w:style>
  <w:style w:type="character" w:styleId="ListLabel537" w:customStyle="1">
    <w:name w:val="ListLabel 537"/>
    <w:qFormat/>
    <w:rPr>
      <w:rFonts w:cs="OpenSymbol"/>
    </w:rPr>
  </w:style>
  <w:style w:type="character" w:styleId="ListLabel538" w:customStyle="1">
    <w:name w:val="ListLabel 538"/>
    <w:qFormat/>
    <w:rPr>
      <w:rFonts w:cs="OpenSymbol"/>
    </w:rPr>
  </w:style>
  <w:style w:type="character" w:styleId="ListLabel539" w:customStyle="1">
    <w:name w:val="ListLabel 539"/>
    <w:qFormat/>
    <w:rPr>
      <w:rFonts w:cs="OpenSymbol"/>
    </w:rPr>
  </w:style>
  <w:style w:type="character" w:styleId="ListLabel540" w:customStyle="1">
    <w:name w:val="ListLabel 540"/>
    <w:qFormat/>
    <w:rPr>
      <w:rFonts w:cs="OpenSymbol"/>
    </w:rPr>
  </w:style>
  <w:style w:type="character" w:styleId="ListLabel541" w:customStyle="1">
    <w:name w:val="ListLabel 541"/>
    <w:qFormat/>
    <w:rPr>
      <w:rFonts w:cs="OpenSymbol"/>
    </w:rPr>
  </w:style>
  <w:style w:type="character" w:styleId="ListLabel542" w:customStyle="1">
    <w:name w:val="ListLabel 542"/>
    <w:qFormat/>
    <w:rPr>
      <w:rFonts w:cs="OpenSymbol"/>
    </w:rPr>
  </w:style>
  <w:style w:type="character" w:styleId="ListLabel543" w:customStyle="1">
    <w:name w:val="ListLabel 543"/>
    <w:qFormat/>
    <w:rPr>
      <w:rFonts w:cs="OpenSymbol"/>
    </w:rPr>
  </w:style>
  <w:style w:type="character" w:styleId="ListLabel544" w:customStyle="1">
    <w:name w:val="ListLabel 544"/>
    <w:qFormat/>
    <w:rPr>
      <w:rFonts w:cs="OpenSymbol"/>
    </w:rPr>
  </w:style>
  <w:style w:type="character" w:styleId="ListLabel545" w:customStyle="1">
    <w:name w:val="ListLabel 545"/>
    <w:qFormat/>
    <w:rPr>
      <w:rFonts w:cs="OpenSymbol"/>
    </w:rPr>
  </w:style>
  <w:style w:type="character" w:styleId="ListLabel546" w:customStyle="1">
    <w:name w:val="ListLabel 546"/>
    <w:qFormat/>
    <w:rPr>
      <w:rFonts w:cs="OpenSymbol"/>
    </w:rPr>
  </w:style>
  <w:style w:type="character" w:styleId="ListLabel547" w:customStyle="1">
    <w:name w:val="ListLabel 547"/>
    <w:qFormat/>
    <w:rPr>
      <w:rFonts w:cs="OpenSymbol"/>
    </w:rPr>
  </w:style>
  <w:style w:type="character" w:styleId="ListLabel548" w:customStyle="1">
    <w:name w:val="ListLabel 548"/>
    <w:qFormat/>
    <w:rPr>
      <w:rFonts w:cs="OpenSymbol"/>
    </w:rPr>
  </w:style>
  <w:style w:type="character" w:styleId="ListLabel549" w:customStyle="1">
    <w:name w:val="ListLabel 549"/>
    <w:qFormat/>
    <w:rPr>
      <w:rFonts w:cs="OpenSymbol"/>
    </w:rPr>
  </w:style>
  <w:style w:type="character" w:styleId="ListLabel550" w:customStyle="1">
    <w:name w:val="ListLabel 550"/>
    <w:qFormat/>
    <w:rPr>
      <w:rFonts w:cs="OpenSymbol"/>
    </w:rPr>
  </w:style>
  <w:style w:type="character" w:styleId="ListLabel551" w:customStyle="1">
    <w:name w:val="ListLabel 551"/>
    <w:qFormat/>
    <w:rPr>
      <w:rFonts w:cs="OpenSymbol"/>
    </w:rPr>
  </w:style>
  <w:style w:type="character" w:styleId="ListLabel552" w:customStyle="1">
    <w:name w:val="ListLabel 552"/>
    <w:qFormat/>
    <w:rPr>
      <w:rFonts w:cs="OpenSymbol"/>
    </w:rPr>
  </w:style>
  <w:style w:type="character" w:styleId="ListLabel553" w:customStyle="1">
    <w:name w:val="ListLabel 553"/>
    <w:qFormat/>
    <w:rPr/>
  </w:style>
  <w:style w:type="character" w:styleId="ListLabel554" w:customStyle="1">
    <w:name w:val="ListLabel 554"/>
    <w:qFormat/>
    <w:rPr>
      <w:rFonts w:cs="OpenSymbol"/>
    </w:rPr>
  </w:style>
  <w:style w:type="character" w:styleId="ListLabel555" w:customStyle="1">
    <w:name w:val="ListLabel 555"/>
    <w:qFormat/>
    <w:rPr>
      <w:rFonts w:cs="OpenSymbol"/>
    </w:rPr>
  </w:style>
  <w:style w:type="character" w:styleId="ListLabel556" w:customStyle="1">
    <w:name w:val="ListLabel 556"/>
    <w:qFormat/>
    <w:rPr>
      <w:rFonts w:cs="OpenSymbol"/>
    </w:rPr>
  </w:style>
  <w:style w:type="character" w:styleId="ListLabel557" w:customStyle="1">
    <w:name w:val="ListLabel 557"/>
    <w:qFormat/>
    <w:rPr>
      <w:rFonts w:cs="OpenSymbol"/>
    </w:rPr>
  </w:style>
  <w:style w:type="character" w:styleId="ListLabel558" w:customStyle="1">
    <w:name w:val="ListLabel 558"/>
    <w:qFormat/>
    <w:rPr>
      <w:rFonts w:cs="OpenSymbol"/>
    </w:rPr>
  </w:style>
  <w:style w:type="character" w:styleId="ListLabel559" w:customStyle="1">
    <w:name w:val="ListLabel 559"/>
    <w:qFormat/>
    <w:rPr>
      <w:rFonts w:cs="OpenSymbol"/>
    </w:rPr>
  </w:style>
  <w:style w:type="character" w:styleId="ListLabel560" w:customStyle="1">
    <w:name w:val="ListLabel 560"/>
    <w:qFormat/>
    <w:rPr>
      <w:rFonts w:cs="OpenSymbol"/>
    </w:rPr>
  </w:style>
  <w:style w:type="character" w:styleId="ListLabel561" w:customStyle="1">
    <w:name w:val="ListLabel 561"/>
    <w:qFormat/>
    <w:rPr>
      <w:rFonts w:cs="OpenSymbol"/>
    </w:rPr>
  </w:style>
  <w:style w:type="character" w:styleId="ListLabel562" w:customStyle="1">
    <w:name w:val="ListLabel 562"/>
    <w:qFormat/>
    <w:rPr>
      <w:rFonts w:cs="OpenSymbol"/>
    </w:rPr>
  </w:style>
  <w:style w:type="character" w:styleId="ListLabel563" w:customStyle="1">
    <w:name w:val="ListLabel 563"/>
    <w:qFormat/>
    <w:rPr>
      <w:rFonts w:cs="OpenSymbol"/>
    </w:rPr>
  </w:style>
  <w:style w:type="character" w:styleId="ListLabel564" w:customStyle="1">
    <w:name w:val="ListLabel 564"/>
    <w:qFormat/>
    <w:rPr>
      <w:rFonts w:cs="OpenSymbol"/>
    </w:rPr>
  </w:style>
  <w:style w:type="character" w:styleId="ListLabel565" w:customStyle="1">
    <w:name w:val="ListLabel 565"/>
    <w:qFormat/>
    <w:rPr>
      <w:rFonts w:cs="OpenSymbol"/>
    </w:rPr>
  </w:style>
  <w:style w:type="character" w:styleId="ListLabel566" w:customStyle="1">
    <w:name w:val="ListLabel 566"/>
    <w:qFormat/>
    <w:rPr>
      <w:rFonts w:cs="OpenSymbol"/>
    </w:rPr>
  </w:style>
  <w:style w:type="character" w:styleId="ListLabel567" w:customStyle="1">
    <w:name w:val="ListLabel 567"/>
    <w:qFormat/>
    <w:rPr>
      <w:rFonts w:cs="OpenSymbol"/>
    </w:rPr>
  </w:style>
  <w:style w:type="character" w:styleId="ListLabel568" w:customStyle="1">
    <w:name w:val="ListLabel 568"/>
    <w:qFormat/>
    <w:rPr>
      <w:rFonts w:cs="OpenSymbol"/>
    </w:rPr>
  </w:style>
  <w:style w:type="character" w:styleId="ListLabel569" w:customStyle="1">
    <w:name w:val="ListLabel 569"/>
    <w:qFormat/>
    <w:rPr>
      <w:rFonts w:cs="OpenSymbol"/>
    </w:rPr>
  </w:style>
  <w:style w:type="character" w:styleId="ListLabel570" w:customStyle="1">
    <w:name w:val="ListLabel 570"/>
    <w:qFormat/>
    <w:rPr>
      <w:rFonts w:cs="OpenSymbol"/>
    </w:rPr>
  </w:style>
  <w:style w:type="character" w:styleId="ListLabel571" w:customStyle="1">
    <w:name w:val="ListLabel 571"/>
    <w:qFormat/>
    <w:rPr>
      <w:rFonts w:cs="OpenSymbol"/>
    </w:rPr>
  </w:style>
  <w:style w:type="character" w:styleId="ListLabel572" w:customStyle="1">
    <w:name w:val="ListLabel 572"/>
    <w:qFormat/>
    <w:rPr>
      <w:rFonts w:cs="OpenSymbol"/>
    </w:rPr>
  </w:style>
  <w:style w:type="character" w:styleId="ListLabel573" w:customStyle="1">
    <w:name w:val="ListLabel 573"/>
    <w:qFormat/>
    <w:rPr>
      <w:rFonts w:cs="OpenSymbol"/>
    </w:rPr>
  </w:style>
  <w:style w:type="character" w:styleId="ListLabel574" w:customStyle="1">
    <w:name w:val="ListLabel 574"/>
    <w:qFormat/>
    <w:rPr>
      <w:rFonts w:cs="OpenSymbol"/>
    </w:rPr>
  </w:style>
  <w:style w:type="character" w:styleId="ListLabel575" w:customStyle="1">
    <w:name w:val="ListLabel 575"/>
    <w:qFormat/>
    <w:rPr>
      <w:rFonts w:cs="OpenSymbol"/>
    </w:rPr>
  </w:style>
  <w:style w:type="character" w:styleId="ListLabel576" w:customStyle="1">
    <w:name w:val="ListLabel 576"/>
    <w:qFormat/>
    <w:rPr>
      <w:rFonts w:cs="OpenSymbol"/>
    </w:rPr>
  </w:style>
  <w:style w:type="character" w:styleId="ListLabel577" w:customStyle="1">
    <w:name w:val="ListLabel 577"/>
    <w:qFormat/>
    <w:rPr>
      <w:rFonts w:cs="OpenSymbol"/>
    </w:rPr>
  </w:style>
  <w:style w:type="character" w:styleId="ListLabel578" w:customStyle="1">
    <w:name w:val="ListLabel 578"/>
    <w:qFormat/>
    <w:rPr>
      <w:rFonts w:cs="OpenSymbol"/>
    </w:rPr>
  </w:style>
  <w:style w:type="character" w:styleId="ListLabel579" w:customStyle="1">
    <w:name w:val="ListLabel 579"/>
    <w:qFormat/>
    <w:rPr>
      <w:rFonts w:cs="OpenSymbol"/>
    </w:rPr>
  </w:style>
  <w:style w:type="character" w:styleId="ListLabel580" w:customStyle="1">
    <w:name w:val="ListLabel 580"/>
    <w:qFormat/>
    <w:rPr>
      <w:rFonts w:cs="OpenSymbol"/>
    </w:rPr>
  </w:style>
  <w:style w:type="character" w:styleId="ListLabel581" w:customStyle="1">
    <w:name w:val="ListLabel 581"/>
    <w:qFormat/>
    <w:rPr>
      <w:rFonts w:cs="OpenSymbol"/>
    </w:rPr>
  </w:style>
  <w:style w:type="character" w:styleId="ListLabel582" w:customStyle="1">
    <w:name w:val="ListLabel 582"/>
    <w:qFormat/>
    <w:rPr>
      <w:rFonts w:cs="OpenSymbol"/>
    </w:rPr>
  </w:style>
  <w:style w:type="character" w:styleId="ListLabel583" w:customStyle="1">
    <w:name w:val="ListLabel 583"/>
    <w:qFormat/>
    <w:rPr>
      <w:rFonts w:cs="OpenSymbol"/>
    </w:rPr>
  </w:style>
  <w:style w:type="character" w:styleId="ListLabel584" w:customStyle="1">
    <w:name w:val="ListLabel 584"/>
    <w:qFormat/>
    <w:rPr>
      <w:rFonts w:cs="OpenSymbol"/>
    </w:rPr>
  </w:style>
  <w:style w:type="character" w:styleId="ListLabel585" w:customStyle="1">
    <w:name w:val="ListLabel 585"/>
    <w:qFormat/>
    <w:rPr>
      <w:rFonts w:cs="OpenSymbol"/>
    </w:rPr>
  </w:style>
  <w:style w:type="character" w:styleId="ListLabel586" w:customStyle="1">
    <w:name w:val="ListLabel 586"/>
    <w:qFormat/>
    <w:rPr>
      <w:rFonts w:cs="OpenSymbol"/>
    </w:rPr>
  </w:style>
  <w:style w:type="character" w:styleId="ListLabel587" w:customStyle="1">
    <w:name w:val="ListLabel 587"/>
    <w:qFormat/>
    <w:rPr>
      <w:rFonts w:cs="OpenSymbol"/>
    </w:rPr>
  </w:style>
  <w:style w:type="character" w:styleId="ListLabel588" w:customStyle="1">
    <w:name w:val="ListLabel 588"/>
    <w:qFormat/>
    <w:rPr>
      <w:rFonts w:cs="OpenSymbol"/>
    </w:rPr>
  </w:style>
  <w:style w:type="character" w:styleId="ListLabel589" w:customStyle="1">
    <w:name w:val="ListLabel 589"/>
    <w:qFormat/>
    <w:rPr>
      <w:rFonts w:cs="OpenSymbol"/>
    </w:rPr>
  </w:style>
  <w:style w:type="character" w:styleId="ListLabel590" w:customStyle="1">
    <w:name w:val="ListLabel 590"/>
    <w:qFormat/>
    <w:rPr>
      <w:rFonts w:cs="OpenSymbol"/>
    </w:rPr>
  </w:style>
  <w:style w:type="character" w:styleId="ListLabel591" w:customStyle="1">
    <w:name w:val="ListLabel 591"/>
    <w:qFormat/>
    <w:rPr>
      <w:rFonts w:cs="OpenSymbol"/>
    </w:rPr>
  </w:style>
  <w:style w:type="character" w:styleId="ListLabel592" w:customStyle="1">
    <w:name w:val="ListLabel 592"/>
    <w:qFormat/>
    <w:rPr>
      <w:rFonts w:cs="OpenSymbol"/>
    </w:rPr>
  </w:style>
  <w:style w:type="character" w:styleId="ListLabel593" w:customStyle="1">
    <w:name w:val="ListLabel 593"/>
    <w:qFormat/>
    <w:rPr>
      <w:rFonts w:cs="OpenSymbol"/>
    </w:rPr>
  </w:style>
  <w:style w:type="character" w:styleId="ListLabel594" w:customStyle="1">
    <w:name w:val="ListLabel 594"/>
    <w:qFormat/>
    <w:rPr>
      <w:rFonts w:cs="OpenSymbol"/>
    </w:rPr>
  </w:style>
  <w:style w:type="character" w:styleId="ListLabel595" w:customStyle="1">
    <w:name w:val="ListLabel 595"/>
    <w:qFormat/>
    <w:rPr>
      <w:rFonts w:cs="OpenSymbol"/>
    </w:rPr>
  </w:style>
  <w:style w:type="character" w:styleId="ListLabel596" w:customStyle="1">
    <w:name w:val="ListLabel 596"/>
    <w:qFormat/>
    <w:rPr>
      <w:rFonts w:cs="OpenSymbol"/>
    </w:rPr>
  </w:style>
  <w:style w:type="character" w:styleId="ListLabel597" w:customStyle="1">
    <w:name w:val="ListLabel 597"/>
    <w:qFormat/>
    <w:rPr>
      <w:rFonts w:cs="OpenSymbol"/>
    </w:rPr>
  </w:style>
  <w:style w:type="character" w:styleId="ListLabel598" w:customStyle="1">
    <w:name w:val="ListLabel 598"/>
    <w:qFormat/>
    <w:rPr>
      <w:rFonts w:cs="OpenSymbol"/>
    </w:rPr>
  </w:style>
  <w:style w:type="character" w:styleId="ListLabel599" w:customStyle="1">
    <w:name w:val="ListLabel 599"/>
    <w:qFormat/>
    <w:rPr>
      <w:rFonts w:cs="OpenSymbol"/>
    </w:rPr>
  </w:style>
  <w:style w:type="character" w:styleId="ListLabel600" w:customStyle="1">
    <w:name w:val="ListLabel 600"/>
    <w:qFormat/>
    <w:rPr>
      <w:rFonts w:cs="OpenSymbol"/>
    </w:rPr>
  </w:style>
  <w:style w:type="character" w:styleId="ListLabel601" w:customStyle="1">
    <w:name w:val="ListLabel 601"/>
    <w:qFormat/>
    <w:rPr>
      <w:rFonts w:cs="OpenSymbol"/>
    </w:rPr>
  </w:style>
  <w:style w:type="character" w:styleId="ListLabel602" w:customStyle="1">
    <w:name w:val="ListLabel 602"/>
    <w:qFormat/>
    <w:rPr>
      <w:rFonts w:cs="OpenSymbol"/>
    </w:rPr>
  </w:style>
  <w:style w:type="character" w:styleId="ListLabel603" w:customStyle="1">
    <w:name w:val="ListLabel 603"/>
    <w:qFormat/>
    <w:rPr>
      <w:rFonts w:cs="OpenSymbol"/>
    </w:rPr>
  </w:style>
  <w:style w:type="character" w:styleId="ListLabel604" w:customStyle="1">
    <w:name w:val="ListLabel 604"/>
    <w:qFormat/>
    <w:rPr>
      <w:rFonts w:cs="OpenSymbol"/>
    </w:rPr>
  </w:style>
  <w:style w:type="character" w:styleId="ListLabel605" w:customStyle="1">
    <w:name w:val="ListLabel 605"/>
    <w:qFormat/>
    <w:rPr>
      <w:rFonts w:cs="OpenSymbol"/>
    </w:rPr>
  </w:style>
  <w:style w:type="character" w:styleId="ListLabel606" w:customStyle="1">
    <w:name w:val="ListLabel 606"/>
    <w:qFormat/>
    <w:rPr>
      <w:rFonts w:cs="OpenSymbol"/>
    </w:rPr>
  </w:style>
  <w:style w:type="character" w:styleId="ListLabel607" w:customStyle="1">
    <w:name w:val="ListLabel 607"/>
    <w:qFormat/>
    <w:rPr>
      <w:rFonts w:cs="OpenSymbol"/>
    </w:rPr>
  </w:style>
  <w:style w:type="character" w:styleId="ListLabel608" w:customStyle="1">
    <w:name w:val="ListLabel 608"/>
    <w:qFormat/>
    <w:rPr>
      <w:rFonts w:cs="OpenSymbol"/>
      <w:sz w:val="22"/>
    </w:rPr>
  </w:style>
  <w:style w:type="character" w:styleId="ListLabel609" w:customStyle="1">
    <w:name w:val="ListLabel 609"/>
    <w:qFormat/>
    <w:rPr>
      <w:rFonts w:cs="OpenSymbol"/>
    </w:rPr>
  </w:style>
  <w:style w:type="character" w:styleId="ListLabel610" w:customStyle="1">
    <w:name w:val="ListLabel 610"/>
    <w:qFormat/>
    <w:rPr>
      <w:rFonts w:cs="OpenSymbol"/>
    </w:rPr>
  </w:style>
  <w:style w:type="character" w:styleId="ListLabel611" w:customStyle="1">
    <w:name w:val="ListLabel 611"/>
    <w:qFormat/>
    <w:rPr>
      <w:rFonts w:cs="OpenSymbol"/>
    </w:rPr>
  </w:style>
  <w:style w:type="character" w:styleId="ListLabel612" w:customStyle="1">
    <w:name w:val="ListLabel 612"/>
    <w:qFormat/>
    <w:rPr>
      <w:rFonts w:cs="OpenSymbol"/>
    </w:rPr>
  </w:style>
  <w:style w:type="character" w:styleId="ListLabel613" w:customStyle="1">
    <w:name w:val="ListLabel 613"/>
    <w:qFormat/>
    <w:rPr>
      <w:rFonts w:cs="OpenSymbol"/>
    </w:rPr>
  </w:style>
  <w:style w:type="character" w:styleId="ListLabel614" w:customStyle="1">
    <w:name w:val="ListLabel 614"/>
    <w:qFormat/>
    <w:rPr>
      <w:rFonts w:cs="OpenSymbol"/>
    </w:rPr>
  </w:style>
  <w:style w:type="character" w:styleId="ListLabel615" w:customStyle="1">
    <w:name w:val="ListLabel 615"/>
    <w:qFormat/>
    <w:rPr>
      <w:rFonts w:cs="OpenSymbol"/>
    </w:rPr>
  </w:style>
  <w:style w:type="character" w:styleId="ListLabel616" w:customStyle="1">
    <w:name w:val="ListLabel 616"/>
    <w:qFormat/>
    <w:rPr>
      <w:rFonts w:cs="OpenSymbol"/>
    </w:rPr>
  </w:style>
  <w:style w:type="character" w:styleId="ListLabel617" w:customStyle="1">
    <w:name w:val="ListLabel 617"/>
    <w:qFormat/>
    <w:rPr>
      <w:rFonts w:cs="OpenSymbol"/>
      <w:sz w:val="22"/>
    </w:rPr>
  </w:style>
  <w:style w:type="character" w:styleId="ListLabel618" w:customStyle="1">
    <w:name w:val="ListLabel 618"/>
    <w:qFormat/>
    <w:rPr>
      <w:rFonts w:cs="OpenSymbol"/>
    </w:rPr>
  </w:style>
  <w:style w:type="character" w:styleId="ListLabel619" w:customStyle="1">
    <w:name w:val="ListLabel 619"/>
    <w:qFormat/>
    <w:rPr>
      <w:rFonts w:cs="OpenSymbol"/>
    </w:rPr>
  </w:style>
  <w:style w:type="character" w:styleId="ListLabel620" w:customStyle="1">
    <w:name w:val="ListLabel 620"/>
    <w:qFormat/>
    <w:rPr>
      <w:rFonts w:cs="OpenSymbol"/>
    </w:rPr>
  </w:style>
  <w:style w:type="character" w:styleId="ListLabel621" w:customStyle="1">
    <w:name w:val="ListLabel 621"/>
    <w:qFormat/>
    <w:rPr>
      <w:rFonts w:cs="OpenSymbol"/>
    </w:rPr>
  </w:style>
  <w:style w:type="character" w:styleId="ListLabel622" w:customStyle="1">
    <w:name w:val="ListLabel 622"/>
    <w:qFormat/>
    <w:rPr>
      <w:rFonts w:cs="OpenSymbol"/>
    </w:rPr>
  </w:style>
  <w:style w:type="character" w:styleId="ListLabel623" w:customStyle="1">
    <w:name w:val="ListLabel 623"/>
    <w:qFormat/>
    <w:rPr>
      <w:rFonts w:cs="OpenSymbol"/>
    </w:rPr>
  </w:style>
  <w:style w:type="character" w:styleId="ListLabel624" w:customStyle="1">
    <w:name w:val="ListLabel 624"/>
    <w:qFormat/>
    <w:rPr>
      <w:rFonts w:cs="OpenSymbol"/>
    </w:rPr>
  </w:style>
  <w:style w:type="character" w:styleId="ListLabel625" w:customStyle="1">
    <w:name w:val="ListLabel 625"/>
    <w:qFormat/>
    <w:rPr>
      <w:rFonts w:cs="OpenSymbol"/>
    </w:rPr>
  </w:style>
  <w:style w:type="character" w:styleId="ListLabel626" w:customStyle="1">
    <w:name w:val="ListLabel 626"/>
    <w:qFormat/>
    <w:rPr>
      <w:rFonts w:cs="OpenSymbol"/>
    </w:rPr>
  </w:style>
  <w:style w:type="character" w:styleId="ListLabel627" w:customStyle="1">
    <w:name w:val="ListLabel 627"/>
    <w:qFormat/>
    <w:rPr>
      <w:rFonts w:cs="OpenSymbol"/>
    </w:rPr>
  </w:style>
  <w:style w:type="character" w:styleId="ListLabel628" w:customStyle="1">
    <w:name w:val="ListLabel 628"/>
    <w:qFormat/>
    <w:rPr>
      <w:rFonts w:cs="OpenSymbol"/>
    </w:rPr>
  </w:style>
  <w:style w:type="character" w:styleId="ListLabel629" w:customStyle="1">
    <w:name w:val="ListLabel 629"/>
    <w:qFormat/>
    <w:rPr>
      <w:rFonts w:cs="OpenSymbol"/>
    </w:rPr>
  </w:style>
  <w:style w:type="character" w:styleId="ListLabel630" w:customStyle="1">
    <w:name w:val="ListLabel 630"/>
    <w:qFormat/>
    <w:rPr>
      <w:rFonts w:cs="OpenSymbol"/>
    </w:rPr>
  </w:style>
  <w:style w:type="character" w:styleId="ListLabel631" w:customStyle="1">
    <w:name w:val="ListLabel 631"/>
    <w:qFormat/>
    <w:rPr>
      <w:rFonts w:cs="OpenSymbol"/>
    </w:rPr>
  </w:style>
  <w:style w:type="character" w:styleId="ListLabel632" w:customStyle="1">
    <w:name w:val="ListLabel 632"/>
    <w:qFormat/>
    <w:rPr>
      <w:rFonts w:cs="OpenSymbol"/>
    </w:rPr>
  </w:style>
  <w:style w:type="character" w:styleId="ListLabel633" w:customStyle="1">
    <w:name w:val="ListLabel 633"/>
    <w:qFormat/>
    <w:rPr>
      <w:rFonts w:cs="OpenSymbol"/>
    </w:rPr>
  </w:style>
  <w:style w:type="character" w:styleId="ListLabel634" w:customStyle="1">
    <w:name w:val="ListLabel 634"/>
    <w:qFormat/>
    <w:rPr>
      <w:rFonts w:cs="OpenSymbol"/>
    </w:rPr>
  </w:style>
  <w:style w:type="character" w:styleId="ListLabel635" w:customStyle="1">
    <w:name w:val="ListLabel 635"/>
    <w:qFormat/>
    <w:rPr>
      <w:rFonts w:cs="OpenSymbol"/>
    </w:rPr>
  </w:style>
  <w:style w:type="character" w:styleId="ListLabel636" w:customStyle="1">
    <w:name w:val="ListLabel 636"/>
    <w:qFormat/>
    <w:rPr>
      <w:rFonts w:cs="OpenSymbol"/>
    </w:rPr>
  </w:style>
  <w:style w:type="character" w:styleId="ListLabel637" w:customStyle="1">
    <w:name w:val="ListLabel 637"/>
    <w:qFormat/>
    <w:rPr>
      <w:rFonts w:cs="OpenSymbol"/>
    </w:rPr>
  </w:style>
  <w:style w:type="character" w:styleId="ListLabel638" w:customStyle="1">
    <w:name w:val="ListLabel 638"/>
    <w:qFormat/>
    <w:rPr>
      <w:rFonts w:cs="OpenSymbol"/>
    </w:rPr>
  </w:style>
  <w:style w:type="character" w:styleId="ListLabel639" w:customStyle="1">
    <w:name w:val="ListLabel 639"/>
    <w:qFormat/>
    <w:rPr>
      <w:rFonts w:cs="OpenSymbol"/>
    </w:rPr>
  </w:style>
  <w:style w:type="character" w:styleId="ListLabel640" w:customStyle="1">
    <w:name w:val="ListLabel 640"/>
    <w:qFormat/>
    <w:rPr>
      <w:rFonts w:cs="OpenSymbol"/>
    </w:rPr>
  </w:style>
  <w:style w:type="character" w:styleId="ListLabel641" w:customStyle="1">
    <w:name w:val="ListLabel 641"/>
    <w:qFormat/>
    <w:rPr>
      <w:rFonts w:cs="OpenSymbol"/>
    </w:rPr>
  </w:style>
  <w:style w:type="character" w:styleId="ListLabel642" w:customStyle="1">
    <w:name w:val="ListLabel 642"/>
    <w:qFormat/>
    <w:rPr>
      <w:rFonts w:cs="OpenSymbol"/>
    </w:rPr>
  </w:style>
  <w:style w:type="character" w:styleId="ListLabel643" w:customStyle="1">
    <w:name w:val="ListLabel 643"/>
    <w:qFormat/>
    <w:rPr>
      <w:rFonts w:cs="OpenSymbol"/>
    </w:rPr>
  </w:style>
  <w:style w:type="character" w:styleId="ListLabel644" w:customStyle="1">
    <w:name w:val="ListLabel 644"/>
    <w:qFormat/>
    <w:rPr/>
  </w:style>
  <w:style w:type="character" w:styleId="ListLabel645" w:customStyle="1">
    <w:name w:val="ListLabel 645"/>
    <w:qFormat/>
    <w:rPr>
      <w:rFonts w:cs="OpenSymbol"/>
    </w:rPr>
  </w:style>
  <w:style w:type="character" w:styleId="ListLabel646" w:customStyle="1">
    <w:name w:val="ListLabel 646"/>
    <w:qFormat/>
    <w:rPr>
      <w:rFonts w:cs="OpenSymbol"/>
    </w:rPr>
  </w:style>
  <w:style w:type="character" w:styleId="ListLabel647" w:customStyle="1">
    <w:name w:val="ListLabel 647"/>
    <w:qFormat/>
    <w:rPr>
      <w:rFonts w:cs="OpenSymbol"/>
    </w:rPr>
  </w:style>
  <w:style w:type="character" w:styleId="ListLabel648" w:customStyle="1">
    <w:name w:val="ListLabel 648"/>
    <w:qFormat/>
    <w:rPr>
      <w:rFonts w:cs="OpenSymbol"/>
    </w:rPr>
  </w:style>
  <w:style w:type="character" w:styleId="ListLabel649" w:customStyle="1">
    <w:name w:val="ListLabel 649"/>
    <w:qFormat/>
    <w:rPr>
      <w:rFonts w:cs="OpenSymbol"/>
    </w:rPr>
  </w:style>
  <w:style w:type="character" w:styleId="ListLabel650" w:customStyle="1">
    <w:name w:val="ListLabel 650"/>
    <w:qFormat/>
    <w:rPr>
      <w:rFonts w:cs="OpenSymbol"/>
    </w:rPr>
  </w:style>
  <w:style w:type="character" w:styleId="ListLabel651" w:customStyle="1">
    <w:name w:val="ListLabel 651"/>
    <w:qFormat/>
    <w:rPr>
      <w:rFonts w:cs="OpenSymbol"/>
    </w:rPr>
  </w:style>
  <w:style w:type="character" w:styleId="ListLabel652" w:customStyle="1">
    <w:name w:val="ListLabel 652"/>
    <w:qFormat/>
    <w:rPr>
      <w:rFonts w:cs="OpenSymbol"/>
    </w:rPr>
  </w:style>
  <w:style w:type="character" w:styleId="ListLabel653" w:customStyle="1">
    <w:name w:val="ListLabel 653"/>
    <w:qFormat/>
    <w:rPr>
      <w:rFonts w:cs="OpenSymbol"/>
    </w:rPr>
  </w:style>
  <w:style w:type="character" w:styleId="ListLabel654" w:customStyle="1">
    <w:name w:val="ListLabel 654"/>
    <w:qFormat/>
    <w:rPr>
      <w:rFonts w:cs="OpenSymbol"/>
    </w:rPr>
  </w:style>
  <w:style w:type="character" w:styleId="ListLabel655" w:customStyle="1">
    <w:name w:val="ListLabel 655"/>
    <w:qFormat/>
    <w:rPr>
      <w:rFonts w:cs="OpenSymbol"/>
    </w:rPr>
  </w:style>
  <w:style w:type="character" w:styleId="ListLabel656" w:customStyle="1">
    <w:name w:val="ListLabel 656"/>
    <w:qFormat/>
    <w:rPr>
      <w:rFonts w:cs="OpenSymbol"/>
    </w:rPr>
  </w:style>
  <w:style w:type="character" w:styleId="ListLabel657" w:customStyle="1">
    <w:name w:val="ListLabel 657"/>
    <w:qFormat/>
    <w:rPr>
      <w:rFonts w:cs="OpenSymbol"/>
    </w:rPr>
  </w:style>
  <w:style w:type="character" w:styleId="ListLabel658" w:customStyle="1">
    <w:name w:val="ListLabel 658"/>
    <w:qFormat/>
    <w:rPr>
      <w:rFonts w:cs="OpenSymbol"/>
    </w:rPr>
  </w:style>
  <w:style w:type="character" w:styleId="ListLabel659" w:customStyle="1">
    <w:name w:val="ListLabel 659"/>
    <w:qFormat/>
    <w:rPr>
      <w:rFonts w:cs="OpenSymbol"/>
    </w:rPr>
  </w:style>
  <w:style w:type="character" w:styleId="ListLabel660" w:customStyle="1">
    <w:name w:val="ListLabel 660"/>
    <w:qFormat/>
    <w:rPr>
      <w:rFonts w:cs="OpenSymbol"/>
    </w:rPr>
  </w:style>
  <w:style w:type="character" w:styleId="ListLabel661" w:customStyle="1">
    <w:name w:val="ListLabel 661"/>
    <w:qFormat/>
    <w:rPr>
      <w:rFonts w:cs="OpenSymbol"/>
    </w:rPr>
  </w:style>
  <w:style w:type="character" w:styleId="ListLabel662" w:customStyle="1">
    <w:name w:val="ListLabel 662"/>
    <w:qFormat/>
    <w:rPr>
      <w:rFonts w:cs="OpenSymbol"/>
    </w:rPr>
  </w:style>
  <w:style w:type="character" w:styleId="ListLabel663" w:customStyle="1">
    <w:name w:val="ListLabel 663"/>
    <w:qFormat/>
    <w:rPr>
      <w:rFonts w:cs="OpenSymbol"/>
    </w:rPr>
  </w:style>
  <w:style w:type="character" w:styleId="ListLabel664" w:customStyle="1">
    <w:name w:val="ListLabel 664"/>
    <w:qFormat/>
    <w:rPr>
      <w:rFonts w:cs="OpenSymbol"/>
    </w:rPr>
  </w:style>
  <w:style w:type="character" w:styleId="ListLabel665" w:customStyle="1">
    <w:name w:val="ListLabel 665"/>
    <w:qFormat/>
    <w:rPr>
      <w:rFonts w:cs="OpenSymbol"/>
    </w:rPr>
  </w:style>
  <w:style w:type="character" w:styleId="ListLabel666" w:customStyle="1">
    <w:name w:val="ListLabel 666"/>
    <w:qFormat/>
    <w:rPr>
      <w:rFonts w:cs="OpenSymbol"/>
    </w:rPr>
  </w:style>
  <w:style w:type="character" w:styleId="ListLabel667" w:customStyle="1">
    <w:name w:val="ListLabel 667"/>
    <w:qFormat/>
    <w:rPr>
      <w:rFonts w:cs="OpenSymbol"/>
    </w:rPr>
  </w:style>
  <w:style w:type="character" w:styleId="ListLabel668" w:customStyle="1">
    <w:name w:val="ListLabel 668"/>
    <w:qFormat/>
    <w:rPr>
      <w:rFonts w:cs="OpenSymbol"/>
    </w:rPr>
  </w:style>
  <w:style w:type="character" w:styleId="ListLabel669" w:customStyle="1">
    <w:name w:val="ListLabel 669"/>
    <w:qFormat/>
    <w:rPr>
      <w:rFonts w:cs="OpenSymbol"/>
    </w:rPr>
  </w:style>
  <w:style w:type="character" w:styleId="ListLabel670" w:customStyle="1">
    <w:name w:val="ListLabel 670"/>
    <w:qFormat/>
    <w:rPr>
      <w:rFonts w:cs="OpenSymbol"/>
    </w:rPr>
  </w:style>
  <w:style w:type="character" w:styleId="ListLabel671" w:customStyle="1">
    <w:name w:val="ListLabel 671"/>
    <w:qFormat/>
    <w:rPr>
      <w:rFonts w:cs="OpenSymbol"/>
    </w:rPr>
  </w:style>
  <w:style w:type="character" w:styleId="ListLabel672" w:customStyle="1">
    <w:name w:val="ListLabel 672"/>
    <w:qFormat/>
    <w:rPr>
      <w:rFonts w:cs="OpenSymbol"/>
    </w:rPr>
  </w:style>
  <w:style w:type="character" w:styleId="ListLabel673" w:customStyle="1">
    <w:name w:val="ListLabel 673"/>
    <w:qFormat/>
    <w:rPr>
      <w:rFonts w:cs="OpenSymbol"/>
    </w:rPr>
  </w:style>
  <w:style w:type="character" w:styleId="ListLabel674" w:customStyle="1">
    <w:name w:val="ListLabel 674"/>
    <w:qFormat/>
    <w:rPr>
      <w:rFonts w:cs="OpenSymbol"/>
    </w:rPr>
  </w:style>
  <w:style w:type="character" w:styleId="ListLabel675" w:customStyle="1">
    <w:name w:val="ListLabel 675"/>
    <w:qFormat/>
    <w:rPr>
      <w:rFonts w:cs="OpenSymbol"/>
    </w:rPr>
  </w:style>
  <w:style w:type="character" w:styleId="ListLabel676" w:customStyle="1">
    <w:name w:val="ListLabel 676"/>
    <w:qFormat/>
    <w:rPr>
      <w:rFonts w:cs="OpenSymbol"/>
    </w:rPr>
  </w:style>
  <w:style w:type="character" w:styleId="ListLabel677" w:customStyle="1">
    <w:name w:val="ListLabel 677"/>
    <w:qFormat/>
    <w:rPr>
      <w:rFonts w:cs="OpenSymbol"/>
    </w:rPr>
  </w:style>
  <w:style w:type="character" w:styleId="ListLabel678" w:customStyle="1">
    <w:name w:val="ListLabel 678"/>
    <w:qFormat/>
    <w:rPr>
      <w:rFonts w:cs="OpenSymbol"/>
    </w:rPr>
  </w:style>
  <w:style w:type="character" w:styleId="ListLabel679" w:customStyle="1">
    <w:name w:val="ListLabel 679"/>
    <w:qFormat/>
    <w:rPr>
      <w:rFonts w:cs="OpenSymbol"/>
    </w:rPr>
  </w:style>
  <w:style w:type="character" w:styleId="ListLabel680" w:customStyle="1">
    <w:name w:val="ListLabel 680"/>
    <w:qFormat/>
    <w:rPr>
      <w:rFonts w:cs="OpenSymbol"/>
    </w:rPr>
  </w:style>
  <w:style w:type="character" w:styleId="ListLabel681" w:customStyle="1">
    <w:name w:val="ListLabel 681"/>
    <w:qFormat/>
    <w:rPr>
      <w:rFonts w:cs="OpenSymbol"/>
    </w:rPr>
  </w:style>
  <w:style w:type="character" w:styleId="ListLabel682" w:customStyle="1">
    <w:name w:val="ListLabel 682"/>
    <w:qFormat/>
    <w:rPr>
      <w:rFonts w:cs="OpenSymbol"/>
    </w:rPr>
  </w:style>
  <w:style w:type="character" w:styleId="ListLabel683" w:customStyle="1">
    <w:name w:val="ListLabel 683"/>
    <w:qFormat/>
    <w:rPr>
      <w:rFonts w:cs="OpenSymbol"/>
    </w:rPr>
  </w:style>
  <w:style w:type="character" w:styleId="ListLabel684" w:customStyle="1">
    <w:name w:val="ListLabel 684"/>
    <w:qFormat/>
    <w:rPr>
      <w:rFonts w:cs="OpenSymbol"/>
    </w:rPr>
  </w:style>
  <w:style w:type="character" w:styleId="ListLabel685" w:customStyle="1">
    <w:name w:val="ListLabel 685"/>
    <w:qFormat/>
    <w:rPr>
      <w:rFonts w:cs="OpenSymbol"/>
    </w:rPr>
  </w:style>
  <w:style w:type="character" w:styleId="ListLabel686" w:customStyle="1">
    <w:name w:val="ListLabel 686"/>
    <w:qFormat/>
    <w:rPr>
      <w:rFonts w:cs="OpenSymbol"/>
    </w:rPr>
  </w:style>
  <w:style w:type="character" w:styleId="ListLabel687" w:customStyle="1">
    <w:name w:val="ListLabel 687"/>
    <w:qFormat/>
    <w:rPr>
      <w:rFonts w:cs="OpenSymbol"/>
    </w:rPr>
  </w:style>
  <w:style w:type="character" w:styleId="ListLabel688" w:customStyle="1">
    <w:name w:val="ListLabel 688"/>
    <w:qFormat/>
    <w:rPr>
      <w:rFonts w:cs="OpenSymbol"/>
    </w:rPr>
  </w:style>
  <w:style w:type="character" w:styleId="ListLabel689" w:customStyle="1">
    <w:name w:val="ListLabel 689"/>
    <w:qFormat/>
    <w:rPr>
      <w:rFonts w:cs="OpenSymbol"/>
    </w:rPr>
  </w:style>
  <w:style w:type="character" w:styleId="ListLabel690" w:customStyle="1">
    <w:name w:val="ListLabel 690"/>
    <w:qFormat/>
    <w:rPr>
      <w:rFonts w:cs="OpenSymbol"/>
    </w:rPr>
  </w:style>
  <w:style w:type="character" w:styleId="ListLabel691" w:customStyle="1">
    <w:name w:val="ListLabel 691"/>
    <w:qFormat/>
    <w:rPr>
      <w:rFonts w:cs="OpenSymbol"/>
    </w:rPr>
  </w:style>
  <w:style w:type="character" w:styleId="ListLabel692" w:customStyle="1">
    <w:name w:val="ListLabel 692"/>
    <w:qFormat/>
    <w:rPr>
      <w:rFonts w:cs="OpenSymbol"/>
    </w:rPr>
  </w:style>
  <w:style w:type="character" w:styleId="ListLabel693" w:customStyle="1">
    <w:name w:val="ListLabel 693"/>
    <w:qFormat/>
    <w:rPr>
      <w:rFonts w:cs="OpenSymbol"/>
    </w:rPr>
  </w:style>
  <w:style w:type="character" w:styleId="ListLabel694" w:customStyle="1">
    <w:name w:val="ListLabel 694"/>
    <w:qFormat/>
    <w:rPr>
      <w:rFonts w:cs="OpenSymbol"/>
    </w:rPr>
  </w:style>
  <w:style w:type="character" w:styleId="ListLabel695" w:customStyle="1">
    <w:name w:val="ListLabel 695"/>
    <w:qFormat/>
    <w:rPr>
      <w:rFonts w:cs="OpenSymbol"/>
    </w:rPr>
  </w:style>
  <w:style w:type="character" w:styleId="ListLabel696" w:customStyle="1">
    <w:name w:val="ListLabel 696"/>
    <w:qFormat/>
    <w:rPr>
      <w:rFonts w:cs="OpenSymbol"/>
    </w:rPr>
  </w:style>
  <w:style w:type="character" w:styleId="ListLabel697" w:customStyle="1">
    <w:name w:val="ListLabel 697"/>
    <w:qFormat/>
    <w:rPr>
      <w:rFonts w:cs="OpenSymbol"/>
    </w:rPr>
  </w:style>
  <w:style w:type="character" w:styleId="ListLabel698" w:customStyle="1">
    <w:name w:val="ListLabel 698"/>
    <w:qFormat/>
    <w:rPr>
      <w:rFonts w:cs="OpenSymbol"/>
    </w:rPr>
  </w:style>
  <w:style w:type="character" w:styleId="ListLabel699" w:customStyle="1">
    <w:name w:val="ListLabel 699"/>
    <w:qFormat/>
    <w:rPr>
      <w:rFonts w:cs="OpenSymbol"/>
      <w:sz w:val="22"/>
    </w:rPr>
  </w:style>
  <w:style w:type="character" w:styleId="ListLabel700" w:customStyle="1">
    <w:name w:val="ListLabel 700"/>
    <w:qFormat/>
    <w:rPr>
      <w:rFonts w:cs="OpenSymbol"/>
    </w:rPr>
  </w:style>
  <w:style w:type="character" w:styleId="ListLabel701" w:customStyle="1">
    <w:name w:val="ListLabel 701"/>
    <w:qFormat/>
    <w:rPr>
      <w:rFonts w:cs="OpenSymbol"/>
    </w:rPr>
  </w:style>
  <w:style w:type="character" w:styleId="ListLabel702" w:customStyle="1">
    <w:name w:val="ListLabel 702"/>
    <w:qFormat/>
    <w:rPr>
      <w:rFonts w:cs="OpenSymbol"/>
    </w:rPr>
  </w:style>
  <w:style w:type="character" w:styleId="ListLabel703" w:customStyle="1">
    <w:name w:val="ListLabel 703"/>
    <w:qFormat/>
    <w:rPr>
      <w:rFonts w:cs="OpenSymbol"/>
    </w:rPr>
  </w:style>
  <w:style w:type="character" w:styleId="ListLabel704" w:customStyle="1">
    <w:name w:val="ListLabel 704"/>
    <w:qFormat/>
    <w:rPr>
      <w:rFonts w:cs="OpenSymbol"/>
    </w:rPr>
  </w:style>
  <w:style w:type="character" w:styleId="ListLabel705" w:customStyle="1">
    <w:name w:val="ListLabel 705"/>
    <w:qFormat/>
    <w:rPr>
      <w:rFonts w:cs="OpenSymbol"/>
    </w:rPr>
  </w:style>
  <w:style w:type="character" w:styleId="ListLabel706" w:customStyle="1">
    <w:name w:val="ListLabel 706"/>
    <w:qFormat/>
    <w:rPr>
      <w:rFonts w:cs="OpenSymbol"/>
    </w:rPr>
  </w:style>
  <w:style w:type="character" w:styleId="ListLabel707" w:customStyle="1">
    <w:name w:val="ListLabel 707"/>
    <w:qFormat/>
    <w:rPr>
      <w:rFonts w:cs="OpenSymbol"/>
    </w:rPr>
  </w:style>
  <w:style w:type="character" w:styleId="ListLabel708" w:customStyle="1">
    <w:name w:val="ListLabel 708"/>
    <w:qFormat/>
    <w:rPr>
      <w:rFonts w:cs="OpenSymbol"/>
      <w:sz w:val="22"/>
    </w:rPr>
  </w:style>
  <w:style w:type="character" w:styleId="ListLabel709" w:customStyle="1">
    <w:name w:val="ListLabel 709"/>
    <w:qFormat/>
    <w:rPr>
      <w:rFonts w:cs="OpenSymbol"/>
    </w:rPr>
  </w:style>
  <w:style w:type="character" w:styleId="ListLabel710" w:customStyle="1">
    <w:name w:val="ListLabel 710"/>
    <w:qFormat/>
    <w:rPr>
      <w:rFonts w:cs="OpenSymbol"/>
    </w:rPr>
  </w:style>
  <w:style w:type="character" w:styleId="ListLabel711" w:customStyle="1">
    <w:name w:val="ListLabel 711"/>
    <w:qFormat/>
    <w:rPr>
      <w:rFonts w:cs="OpenSymbol"/>
    </w:rPr>
  </w:style>
  <w:style w:type="character" w:styleId="ListLabel712" w:customStyle="1">
    <w:name w:val="ListLabel 712"/>
    <w:qFormat/>
    <w:rPr>
      <w:rFonts w:cs="OpenSymbol"/>
    </w:rPr>
  </w:style>
  <w:style w:type="character" w:styleId="ListLabel713" w:customStyle="1">
    <w:name w:val="ListLabel 713"/>
    <w:qFormat/>
    <w:rPr>
      <w:rFonts w:cs="OpenSymbol"/>
    </w:rPr>
  </w:style>
  <w:style w:type="character" w:styleId="ListLabel714" w:customStyle="1">
    <w:name w:val="ListLabel 714"/>
    <w:qFormat/>
    <w:rPr>
      <w:rFonts w:cs="OpenSymbol"/>
    </w:rPr>
  </w:style>
  <w:style w:type="character" w:styleId="ListLabel715" w:customStyle="1">
    <w:name w:val="ListLabel 715"/>
    <w:qFormat/>
    <w:rPr>
      <w:rFonts w:cs="OpenSymbol"/>
    </w:rPr>
  </w:style>
  <w:style w:type="character" w:styleId="ListLabel716" w:customStyle="1">
    <w:name w:val="ListLabel 716"/>
    <w:qFormat/>
    <w:rPr>
      <w:rFonts w:cs="OpenSymbol"/>
    </w:rPr>
  </w:style>
  <w:style w:type="character" w:styleId="ListLabel717" w:customStyle="1">
    <w:name w:val="ListLabel 717"/>
    <w:qFormat/>
    <w:rPr>
      <w:rFonts w:cs="OpenSymbol"/>
    </w:rPr>
  </w:style>
  <w:style w:type="character" w:styleId="ListLabel718" w:customStyle="1">
    <w:name w:val="ListLabel 718"/>
    <w:qFormat/>
    <w:rPr>
      <w:rFonts w:cs="OpenSymbol"/>
    </w:rPr>
  </w:style>
  <w:style w:type="character" w:styleId="ListLabel719" w:customStyle="1">
    <w:name w:val="ListLabel 719"/>
    <w:qFormat/>
    <w:rPr>
      <w:rFonts w:cs="OpenSymbol"/>
    </w:rPr>
  </w:style>
  <w:style w:type="character" w:styleId="ListLabel720" w:customStyle="1">
    <w:name w:val="ListLabel 720"/>
    <w:qFormat/>
    <w:rPr>
      <w:rFonts w:cs="OpenSymbol"/>
    </w:rPr>
  </w:style>
  <w:style w:type="character" w:styleId="ListLabel721" w:customStyle="1">
    <w:name w:val="ListLabel 721"/>
    <w:qFormat/>
    <w:rPr>
      <w:rFonts w:cs="OpenSymbol"/>
    </w:rPr>
  </w:style>
  <w:style w:type="character" w:styleId="ListLabel722" w:customStyle="1">
    <w:name w:val="ListLabel 722"/>
    <w:qFormat/>
    <w:rPr>
      <w:rFonts w:cs="OpenSymbol"/>
    </w:rPr>
  </w:style>
  <w:style w:type="character" w:styleId="ListLabel723" w:customStyle="1">
    <w:name w:val="ListLabel 723"/>
    <w:qFormat/>
    <w:rPr>
      <w:rFonts w:cs="OpenSymbol"/>
    </w:rPr>
  </w:style>
  <w:style w:type="character" w:styleId="ListLabel724" w:customStyle="1">
    <w:name w:val="ListLabel 724"/>
    <w:qFormat/>
    <w:rPr>
      <w:rFonts w:cs="OpenSymbol"/>
    </w:rPr>
  </w:style>
  <w:style w:type="character" w:styleId="ListLabel725" w:customStyle="1">
    <w:name w:val="ListLabel 725"/>
    <w:qFormat/>
    <w:rPr>
      <w:rFonts w:cs="OpenSymbol"/>
    </w:rPr>
  </w:style>
  <w:style w:type="character" w:styleId="ListLabel726" w:customStyle="1">
    <w:name w:val="ListLabel 726"/>
    <w:qFormat/>
    <w:rPr>
      <w:rFonts w:cs="OpenSymbol"/>
    </w:rPr>
  </w:style>
  <w:style w:type="character" w:styleId="ListLabel727" w:customStyle="1">
    <w:name w:val="ListLabel 727"/>
    <w:qFormat/>
    <w:rPr>
      <w:rFonts w:cs="OpenSymbol"/>
    </w:rPr>
  </w:style>
  <w:style w:type="character" w:styleId="ListLabel728" w:customStyle="1">
    <w:name w:val="ListLabel 728"/>
    <w:qFormat/>
    <w:rPr>
      <w:rFonts w:cs="OpenSymbol"/>
    </w:rPr>
  </w:style>
  <w:style w:type="character" w:styleId="ListLabel729" w:customStyle="1">
    <w:name w:val="ListLabel 729"/>
    <w:qFormat/>
    <w:rPr>
      <w:rFonts w:cs="OpenSymbol"/>
    </w:rPr>
  </w:style>
  <w:style w:type="character" w:styleId="ListLabel730" w:customStyle="1">
    <w:name w:val="ListLabel 730"/>
    <w:qFormat/>
    <w:rPr>
      <w:rFonts w:cs="OpenSymbol"/>
    </w:rPr>
  </w:style>
  <w:style w:type="character" w:styleId="ListLabel731" w:customStyle="1">
    <w:name w:val="ListLabel 731"/>
    <w:qFormat/>
    <w:rPr>
      <w:rFonts w:cs="OpenSymbol"/>
    </w:rPr>
  </w:style>
  <w:style w:type="character" w:styleId="ListLabel732" w:customStyle="1">
    <w:name w:val="ListLabel 732"/>
    <w:qFormat/>
    <w:rPr>
      <w:rFonts w:cs="OpenSymbol"/>
    </w:rPr>
  </w:style>
  <w:style w:type="character" w:styleId="ListLabel733" w:customStyle="1">
    <w:name w:val="ListLabel 733"/>
    <w:qFormat/>
    <w:rPr>
      <w:rFonts w:cs="OpenSymbol"/>
    </w:rPr>
  </w:style>
  <w:style w:type="character" w:styleId="ListLabel734" w:customStyle="1">
    <w:name w:val="ListLabel 734"/>
    <w:qFormat/>
    <w:rPr>
      <w:rFonts w:cs="OpenSymbol"/>
    </w:rPr>
  </w:style>
  <w:style w:type="character" w:styleId="ListLabel735" w:customStyle="1">
    <w:name w:val="ListLabel 735"/>
    <w:qFormat/>
    <w:rPr>
      <w:rFonts w:cs="OpenSymbol"/>
    </w:rPr>
  </w:style>
  <w:style w:type="character" w:styleId="ListLabel736" w:customStyle="1">
    <w:name w:val="ListLabel 736"/>
    <w:qFormat/>
    <w:rPr>
      <w:rFonts w:cs="OpenSymbol"/>
    </w:rPr>
  </w:style>
  <w:style w:type="character" w:styleId="ListLabel737" w:customStyle="1">
    <w:name w:val="ListLabel 737"/>
    <w:qFormat/>
    <w:rPr>
      <w:rFonts w:cs="OpenSymbol"/>
    </w:rPr>
  </w:style>
  <w:style w:type="character" w:styleId="ListLabel738" w:customStyle="1">
    <w:name w:val="ListLabel 738"/>
    <w:qFormat/>
    <w:rPr>
      <w:rFonts w:cs="OpenSymbol"/>
    </w:rPr>
  </w:style>
  <w:style w:type="character" w:styleId="ListLabel739" w:customStyle="1">
    <w:name w:val="ListLabel 739"/>
    <w:qFormat/>
    <w:rPr>
      <w:rFonts w:cs="OpenSymbol"/>
    </w:rPr>
  </w:style>
  <w:style w:type="character" w:styleId="ListLabel740" w:customStyle="1">
    <w:name w:val="ListLabel 740"/>
    <w:qFormat/>
    <w:rPr>
      <w:rFonts w:cs="OpenSymbol"/>
    </w:rPr>
  </w:style>
  <w:style w:type="character" w:styleId="ListLabel741" w:customStyle="1">
    <w:name w:val="ListLabel 741"/>
    <w:qFormat/>
    <w:rPr>
      <w:rFonts w:cs="OpenSymbol"/>
    </w:rPr>
  </w:style>
  <w:style w:type="character" w:styleId="ListLabel742" w:customStyle="1">
    <w:name w:val="ListLabel 742"/>
    <w:qFormat/>
    <w:rPr>
      <w:rFonts w:cs="OpenSymbol"/>
    </w:rPr>
  </w:style>
  <w:style w:type="character" w:styleId="ListLabel743" w:customStyle="1">
    <w:name w:val="ListLabel 743"/>
    <w:qFormat/>
    <w:rPr>
      <w:rFonts w:cs="OpenSymbol"/>
    </w:rPr>
  </w:style>
  <w:style w:type="character" w:styleId="ListLabel744" w:customStyle="1">
    <w:name w:val="ListLabel 744"/>
    <w:qFormat/>
    <w:rPr>
      <w:rFonts w:cs="OpenSymbol"/>
    </w:rPr>
  </w:style>
  <w:style w:type="character" w:styleId="ListLabel745" w:customStyle="1">
    <w:name w:val="ListLabel 745"/>
    <w:qFormat/>
    <w:rPr>
      <w:rFonts w:cs="OpenSymbol"/>
    </w:rPr>
  </w:style>
  <w:style w:type="character" w:styleId="ListLabel746" w:customStyle="1">
    <w:name w:val="ListLabel 746"/>
    <w:qFormat/>
    <w:rPr>
      <w:rFonts w:cs="OpenSymbol"/>
    </w:rPr>
  </w:style>
  <w:style w:type="character" w:styleId="ListLabel747" w:customStyle="1">
    <w:name w:val="ListLabel 747"/>
    <w:qFormat/>
    <w:rPr>
      <w:rFonts w:cs="OpenSymbol"/>
    </w:rPr>
  </w:style>
  <w:style w:type="character" w:styleId="ListLabel748" w:customStyle="1">
    <w:name w:val="ListLabel 748"/>
    <w:qFormat/>
    <w:rPr>
      <w:rFonts w:cs="OpenSymbol"/>
    </w:rPr>
  </w:style>
  <w:style w:type="character" w:styleId="ListLabel749" w:customStyle="1">
    <w:name w:val="ListLabel 749"/>
    <w:qFormat/>
    <w:rPr>
      <w:rFonts w:cs="OpenSymbol"/>
    </w:rPr>
  </w:style>
  <w:style w:type="character" w:styleId="ListLabel750" w:customStyle="1">
    <w:name w:val="ListLabel 750"/>
    <w:qFormat/>
    <w:rPr>
      <w:rFonts w:cs="OpenSymbol"/>
    </w:rPr>
  </w:style>
  <w:style w:type="character" w:styleId="ListLabel751" w:customStyle="1">
    <w:name w:val="ListLabel 751"/>
    <w:qFormat/>
    <w:rPr>
      <w:rFonts w:cs="OpenSymbol"/>
    </w:rPr>
  </w:style>
  <w:style w:type="character" w:styleId="ListLabel752" w:customStyle="1">
    <w:name w:val="ListLabel 752"/>
    <w:qFormat/>
    <w:rPr>
      <w:rFonts w:cs="OpenSymbol"/>
    </w:rPr>
  </w:style>
  <w:style w:type="character" w:styleId="ListLabel753" w:customStyle="1">
    <w:name w:val="ListLabel 753"/>
    <w:qFormat/>
    <w:rPr/>
  </w:style>
  <w:style w:type="character" w:styleId="ListLabel754" w:customStyle="1">
    <w:name w:val="ListLabel 754"/>
    <w:qFormat/>
    <w:rPr>
      <w:rFonts w:cs="OpenSymbol"/>
    </w:rPr>
  </w:style>
  <w:style w:type="character" w:styleId="ListLabel755" w:customStyle="1">
    <w:name w:val="ListLabel 755"/>
    <w:qFormat/>
    <w:rPr>
      <w:rFonts w:cs="OpenSymbol"/>
    </w:rPr>
  </w:style>
  <w:style w:type="character" w:styleId="ListLabel756" w:customStyle="1">
    <w:name w:val="ListLabel 756"/>
    <w:qFormat/>
    <w:rPr>
      <w:rFonts w:cs="OpenSymbol"/>
    </w:rPr>
  </w:style>
  <w:style w:type="character" w:styleId="ListLabel757" w:customStyle="1">
    <w:name w:val="ListLabel 757"/>
    <w:qFormat/>
    <w:rPr>
      <w:rFonts w:cs="OpenSymbol"/>
    </w:rPr>
  </w:style>
  <w:style w:type="character" w:styleId="ListLabel758" w:customStyle="1">
    <w:name w:val="ListLabel 758"/>
    <w:qFormat/>
    <w:rPr>
      <w:rFonts w:cs="OpenSymbol"/>
    </w:rPr>
  </w:style>
  <w:style w:type="character" w:styleId="ListLabel759" w:customStyle="1">
    <w:name w:val="ListLabel 759"/>
    <w:qFormat/>
    <w:rPr>
      <w:rFonts w:cs="OpenSymbol"/>
    </w:rPr>
  </w:style>
  <w:style w:type="character" w:styleId="ListLabel760" w:customStyle="1">
    <w:name w:val="ListLabel 760"/>
    <w:qFormat/>
    <w:rPr>
      <w:rFonts w:cs="OpenSymbol"/>
    </w:rPr>
  </w:style>
  <w:style w:type="character" w:styleId="ListLabel761" w:customStyle="1">
    <w:name w:val="ListLabel 761"/>
    <w:qFormat/>
    <w:rPr>
      <w:rFonts w:cs="OpenSymbol"/>
    </w:rPr>
  </w:style>
  <w:style w:type="character" w:styleId="ListLabel762" w:customStyle="1">
    <w:name w:val="ListLabel 762"/>
    <w:qFormat/>
    <w:rPr>
      <w:rFonts w:cs="OpenSymbol"/>
    </w:rPr>
  </w:style>
  <w:style w:type="character" w:styleId="ListLabel763" w:customStyle="1">
    <w:name w:val="ListLabel 763"/>
    <w:qFormat/>
    <w:rPr>
      <w:rFonts w:cs="OpenSymbol"/>
    </w:rPr>
  </w:style>
  <w:style w:type="character" w:styleId="ListLabel764" w:customStyle="1">
    <w:name w:val="ListLabel 764"/>
    <w:qFormat/>
    <w:rPr>
      <w:rFonts w:cs="OpenSymbol"/>
    </w:rPr>
  </w:style>
  <w:style w:type="character" w:styleId="ListLabel765" w:customStyle="1">
    <w:name w:val="ListLabel 765"/>
    <w:qFormat/>
    <w:rPr>
      <w:rFonts w:cs="OpenSymbol"/>
    </w:rPr>
  </w:style>
  <w:style w:type="character" w:styleId="ListLabel766" w:customStyle="1">
    <w:name w:val="ListLabel 766"/>
    <w:qFormat/>
    <w:rPr>
      <w:rFonts w:cs="OpenSymbol"/>
    </w:rPr>
  </w:style>
  <w:style w:type="character" w:styleId="ListLabel767" w:customStyle="1">
    <w:name w:val="ListLabel 767"/>
    <w:qFormat/>
    <w:rPr>
      <w:rFonts w:cs="OpenSymbol"/>
    </w:rPr>
  </w:style>
  <w:style w:type="character" w:styleId="ListLabel768" w:customStyle="1">
    <w:name w:val="ListLabel 768"/>
    <w:qFormat/>
    <w:rPr>
      <w:rFonts w:cs="OpenSymbol"/>
    </w:rPr>
  </w:style>
  <w:style w:type="character" w:styleId="ListLabel769" w:customStyle="1">
    <w:name w:val="ListLabel 769"/>
    <w:qFormat/>
    <w:rPr>
      <w:rFonts w:cs="OpenSymbol"/>
    </w:rPr>
  </w:style>
  <w:style w:type="character" w:styleId="ListLabel770" w:customStyle="1">
    <w:name w:val="ListLabel 770"/>
    <w:qFormat/>
    <w:rPr>
      <w:rFonts w:cs="OpenSymbol"/>
    </w:rPr>
  </w:style>
  <w:style w:type="character" w:styleId="ListLabel771" w:customStyle="1">
    <w:name w:val="ListLabel 771"/>
    <w:qFormat/>
    <w:rPr>
      <w:rFonts w:cs="OpenSymbol"/>
    </w:rPr>
  </w:style>
  <w:style w:type="character" w:styleId="ListLabel772" w:customStyle="1">
    <w:name w:val="ListLabel 772"/>
    <w:qFormat/>
    <w:rPr>
      <w:rFonts w:cs="OpenSymbol"/>
    </w:rPr>
  </w:style>
  <w:style w:type="character" w:styleId="ListLabel773" w:customStyle="1">
    <w:name w:val="ListLabel 773"/>
    <w:qFormat/>
    <w:rPr>
      <w:rFonts w:cs="OpenSymbol"/>
    </w:rPr>
  </w:style>
  <w:style w:type="character" w:styleId="ListLabel774" w:customStyle="1">
    <w:name w:val="ListLabel 774"/>
    <w:qFormat/>
    <w:rPr>
      <w:rFonts w:cs="OpenSymbol"/>
    </w:rPr>
  </w:style>
  <w:style w:type="character" w:styleId="ListLabel775" w:customStyle="1">
    <w:name w:val="ListLabel 775"/>
    <w:qFormat/>
    <w:rPr>
      <w:rFonts w:cs="OpenSymbol"/>
    </w:rPr>
  </w:style>
  <w:style w:type="character" w:styleId="ListLabel776" w:customStyle="1">
    <w:name w:val="ListLabel 776"/>
    <w:qFormat/>
    <w:rPr>
      <w:rFonts w:cs="OpenSymbol"/>
    </w:rPr>
  </w:style>
  <w:style w:type="character" w:styleId="ListLabel777" w:customStyle="1">
    <w:name w:val="ListLabel 777"/>
    <w:qFormat/>
    <w:rPr>
      <w:rFonts w:cs="OpenSymbol"/>
    </w:rPr>
  </w:style>
  <w:style w:type="character" w:styleId="ListLabel778" w:customStyle="1">
    <w:name w:val="ListLabel 778"/>
    <w:qFormat/>
    <w:rPr>
      <w:rFonts w:cs="OpenSymbol"/>
    </w:rPr>
  </w:style>
  <w:style w:type="character" w:styleId="ListLabel779" w:customStyle="1">
    <w:name w:val="ListLabel 779"/>
    <w:qFormat/>
    <w:rPr>
      <w:rFonts w:cs="OpenSymbol"/>
    </w:rPr>
  </w:style>
  <w:style w:type="character" w:styleId="ListLabel780" w:customStyle="1">
    <w:name w:val="ListLabel 780"/>
    <w:qFormat/>
    <w:rPr>
      <w:rFonts w:cs="OpenSymbol"/>
    </w:rPr>
  </w:style>
  <w:style w:type="character" w:styleId="ListLabel781" w:customStyle="1">
    <w:name w:val="ListLabel 781"/>
    <w:qFormat/>
    <w:rPr>
      <w:rFonts w:cs="OpenSymbol"/>
    </w:rPr>
  </w:style>
  <w:style w:type="character" w:styleId="ListLabel782" w:customStyle="1">
    <w:name w:val="ListLabel 782"/>
    <w:qFormat/>
    <w:rPr>
      <w:rFonts w:cs="OpenSymbol"/>
    </w:rPr>
  </w:style>
  <w:style w:type="character" w:styleId="ListLabel783" w:customStyle="1">
    <w:name w:val="ListLabel 783"/>
    <w:qFormat/>
    <w:rPr>
      <w:rFonts w:cs="OpenSymbol"/>
    </w:rPr>
  </w:style>
  <w:style w:type="character" w:styleId="ListLabel784" w:customStyle="1">
    <w:name w:val="ListLabel 784"/>
    <w:qFormat/>
    <w:rPr>
      <w:rFonts w:cs="OpenSymbol"/>
    </w:rPr>
  </w:style>
  <w:style w:type="character" w:styleId="ListLabel785" w:customStyle="1">
    <w:name w:val="ListLabel 785"/>
    <w:qFormat/>
    <w:rPr>
      <w:rFonts w:cs="OpenSymbol"/>
    </w:rPr>
  </w:style>
  <w:style w:type="character" w:styleId="ListLabel786" w:customStyle="1">
    <w:name w:val="ListLabel 786"/>
    <w:qFormat/>
    <w:rPr>
      <w:rFonts w:cs="OpenSymbol"/>
    </w:rPr>
  </w:style>
  <w:style w:type="character" w:styleId="ListLabel787" w:customStyle="1">
    <w:name w:val="ListLabel 787"/>
    <w:qFormat/>
    <w:rPr>
      <w:rFonts w:cs="OpenSymbol"/>
    </w:rPr>
  </w:style>
  <w:style w:type="character" w:styleId="ListLabel788" w:customStyle="1">
    <w:name w:val="ListLabel 788"/>
    <w:qFormat/>
    <w:rPr>
      <w:rFonts w:cs="OpenSymbol"/>
    </w:rPr>
  </w:style>
  <w:style w:type="character" w:styleId="ListLabel789" w:customStyle="1">
    <w:name w:val="ListLabel 789"/>
    <w:qFormat/>
    <w:rPr>
      <w:rFonts w:cs="OpenSymbol"/>
    </w:rPr>
  </w:style>
  <w:style w:type="character" w:styleId="ListLabel790" w:customStyle="1">
    <w:name w:val="ListLabel 790"/>
    <w:qFormat/>
    <w:rPr>
      <w:rFonts w:cs="OpenSymbol"/>
    </w:rPr>
  </w:style>
  <w:style w:type="character" w:styleId="ListLabel791" w:customStyle="1">
    <w:name w:val="ListLabel 791"/>
    <w:qFormat/>
    <w:rPr>
      <w:rFonts w:cs="OpenSymbol"/>
    </w:rPr>
  </w:style>
  <w:style w:type="character" w:styleId="ListLabel792" w:customStyle="1">
    <w:name w:val="ListLabel 792"/>
    <w:qFormat/>
    <w:rPr>
      <w:rFonts w:cs="OpenSymbol"/>
    </w:rPr>
  </w:style>
  <w:style w:type="character" w:styleId="ListLabel793" w:customStyle="1">
    <w:name w:val="ListLabel 793"/>
    <w:qFormat/>
    <w:rPr>
      <w:rFonts w:cs="OpenSymbol"/>
    </w:rPr>
  </w:style>
  <w:style w:type="character" w:styleId="ListLabel794" w:customStyle="1">
    <w:name w:val="ListLabel 794"/>
    <w:qFormat/>
    <w:rPr>
      <w:rFonts w:cs="OpenSymbol"/>
    </w:rPr>
  </w:style>
  <w:style w:type="character" w:styleId="ListLabel795" w:customStyle="1">
    <w:name w:val="ListLabel 795"/>
    <w:qFormat/>
    <w:rPr>
      <w:rFonts w:cs="OpenSymbol"/>
    </w:rPr>
  </w:style>
  <w:style w:type="character" w:styleId="ListLabel796" w:customStyle="1">
    <w:name w:val="ListLabel 796"/>
    <w:qFormat/>
    <w:rPr>
      <w:rFonts w:cs="OpenSymbol"/>
    </w:rPr>
  </w:style>
  <w:style w:type="character" w:styleId="ListLabel797" w:customStyle="1">
    <w:name w:val="ListLabel 797"/>
    <w:qFormat/>
    <w:rPr>
      <w:rFonts w:cs="OpenSymbol"/>
    </w:rPr>
  </w:style>
  <w:style w:type="character" w:styleId="ListLabel798" w:customStyle="1">
    <w:name w:val="ListLabel 798"/>
    <w:qFormat/>
    <w:rPr>
      <w:rFonts w:cs="OpenSymbol"/>
    </w:rPr>
  </w:style>
  <w:style w:type="character" w:styleId="ListLabel799" w:customStyle="1">
    <w:name w:val="ListLabel 799"/>
    <w:qFormat/>
    <w:rPr>
      <w:rFonts w:cs="OpenSymbol"/>
    </w:rPr>
  </w:style>
  <w:style w:type="character" w:styleId="ListLabel800" w:customStyle="1">
    <w:name w:val="ListLabel 800"/>
    <w:qFormat/>
    <w:rPr>
      <w:rFonts w:cs="OpenSymbol"/>
    </w:rPr>
  </w:style>
  <w:style w:type="character" w:styleId="ListLabel801" w:customStyle="1">
    <w:name w:val="ListLabel 801"/>
    <w:qFormat/>
    <w:rPr>
      <w:rFonts w:cs="OpenSymbol"/>
    </w:rPr>
  </w:style>
  <w:style w:type="character" w:styleId="ListLabel802" w:customStyle="1">
    <w:name w:val="ListLabel 802"/>
    <w:qFormat/>
    <w:rPr>
      <w:rFonts w:cs="OpenSymbol"/>
    </w:rPr>
  </w:style>
  <w:style w:type="character" w:styleId="ListLabel803" w:customStyle="1">
    <w:name w:val="ListLabel 803"/>
    <w:qFormat/>
    <w:rPr>
      <w:rFonts w:cs="OpenSymbol"/>
    </w:rPr>
  </w:style>
  <w:style w:type="character" w:styleId="ListLabel804" w:customStyle="1">
    <w:name w:val="ListLabel 804"/>
    <w:qFormat/>
    <w:rPr>
      <w:rFonts w:cs="OpenSymbol"/>
    </w:rPr>
  </w:style>
  <w:style w:type="character" w:styleId="ListLabel805" w:customStyle="1">
    <w:name w:val="ListLabel 805"/>
    <w:qFormat/>
    <w:rPr>
      <w:rFonts w:cs="OpenSymbol"/>
    </w:rPr>
  </w:style>
  <w:style w:type="character" w:styleId="ListLabel806" w:customStyle="1">
    <w:name w:val="ListLabel 806"/>
    <w:qFormat/>
    <w:rPr>
      <w:rFonts w:cs="OpenSymbol"/>
    </w:rPr>
  </w:style>
  <w:style w:type="character" w:styleId="ListLabel807" w:customStyle="1">
    <w:name w:val="ListLabel 807"/>
    <w:qFormat/>
    <w:rPr>
      <w:rFonts w:cs="OpenSymbol"/>
    </w:rPr>
  </w:style>
  <w:style w:type="character" w:styleId="ListLabel808" w:customStyle="1">
    <w:name w:val="ListLabel 808"/>
    <w:qFormat/>
    <w:rPr>
      <w:rFonts w:cs="OpenSymbol"/>
      <w:sz w:val="22"/>
    </w:rPr>
  </w:style>
  <w:style w:type="character" w:styleId="ListLabel809" w:customStyle="1">
    <w:name w:val="ListLabel 809"/>
    <w:qFormat/>
    <w:rPr>
      <w:rFonts w:cs="OpenSymbol"/>
    </w:rPr>
  </w:style>
  <w:style w:type="character" w:styleId="ListLabel810" w:customStyle="1">
    <w:name w:val="ListLabel 810"/>
    <w:qFormat/>
    <w:rPr>
      <w:rFonts w:cs="OpenSymbol"/>
    </w:rPr>
  </w:style>
  <w:style w:type="character" w:styleId="ListLabel811" w:customStyle="1">
    <w:name w:val="ListLabel 811"/>
    <w:qFormat/>
    <w:rPr>
      <w:rFonts w:cs="OpenSymbol"/>
    </w:rPr>
  </w:style>
  <w:style w:type="character" w:styleId="ListLabel812" w:customStyle="1">
    <w:name w:val="ListLabel 812"/>
    <w:qFormat/>
    <w:rPr>
      <w:rFonts w:cs="OpenSymbol"/>
    </w:rPr>
  </w:style>
  <w:style w:type="character" w:styleId="ListLabel813" w:customStyle="1">
    <w:name w:val="ListLabel 813"/>
    <w:qFormat/>
    <w:rPr>
      <w:rFonts w:cs="OpenSymbol"/>
    </w:rPr>
  </w:style>
  <w:style w:type="character" w:styleId="ListLabel814" w:customStyle="1">
    <w:name w:val="ListLabel 814"/>
    <w:qFormat/>
    <w:rPr>
      <w:rFonts w:cs="OpenSymbol"/>
    </w:rPr>
  </w:style>
  <w:style w:type="character" w:styleId="ListLabel815" w:customStyle="1">
    <w:name w:val="ListLabel 815"/>
    <w:qFormat/>
    <w:rPr>
      <w:rFonts w:cs="OpenSymbol"/>
    </w:rPr>
  </w:style>
  <w:style w:type="character" w:styleId="ListLabel816" w:customStyle="1">
    <w:name w:val="ListLabel 816"/>
    <w:qFormat/>
    <w:rPr>
      <w:rFonts w:cs="OpenSymbol"/>
    </w:rPr>
  </w:style>
  <w:style w:type="character" w:styleId="ListLabel817" w:customStyle="1">
    <w:name w:val="ListLabel 817"/>
    <w:qFormat/>
    <w:rPr>
      <w:rFonts w:cs="OpenSymbol"/>
      <w:sz w:val="22"/>
    </w:rPr>
  </w:style>
  <w:style w:type="character" w:styleId="ListLabel818" w:customStyle="1">
    <w:name w:val="ListLabel 818"/>
    <w:qFormat/>
    <w:rPr>
      <w:rFonts w:cs="OpenSymbol"/>
    </w:rPr>
  </w:style>
  <w:style w:type="character" w:styleId="ListLabel819" w:customStyle="1">
    <w:name w:val="ListLabel 819"/>
    <w:qFormat/>
    <w:rPr>
      <w:rFonts w:cs="OpenSymbol"/>
    </w:rPr>
  </w:style>
  <w:style w:type="character" w:styleId="ListLabel820" w:customStyle="1">
    <w:name w:val="ListLabel 820"/>
    <w:qFormat/>
    <w:rPr>
      <w:rFonts w:cs="OpenSymbol"/>
    </w:rPr>
  </w:style>
  <w:style w:type="character" w:styleId="ListLabel821" w:customStyle="1">
    <w:name w:val="ListLabel 821"/>
    <w:qFormat/>
    <w:rPr>
      <w:rFonts w:cs="OpenSymbol"/>
    </w:rPr>
  </w:style>
  <w:style w:type="character" w:styleId="ListLabel822" w:customStyle="1">
    <w:name w:val="ListLabel 822"/>
    <w:qFormat/>
    <w:rPr>
      <w:rFonts w:cs="OpenSymbol"/>
    </w:rPr>
  </w:style>
  <w:style w:type="character" w:styleId="ListLabel823" w:customStyle="1">
    <w:name w:val="ListLabel 823"/>
    <w:qFormat/>
    <w:rPr>
      <w:rFonts w:cs="OpenSymbol"/>
    </w:rPr>
  </w:style>
  <w:style w:type="character" w:styleId="ListLabel824" w:customStyle="1">
    <w:name w:val="ListLabel 824"/>
    <w:qFormat/>
    <w:rPr>
      <w:rFonts w:cs="OpenSymbol"/>
    </w:rPr>
  </w:style>
  <w:style w:type="character" w:styleId="ListLabel825" w:customStyle="1">
    <w:name w:val="ListLabel 825"/>
    <w:qFormat/>
    <w:rPr>
      <w:rFonts w:cs="OpenSymbol"/>
    </w:rPr>
  </w:style>
  <w:style w:type="character" w:styleId="ListLabel826" w:customStyle="1">
    <w:name w:val="ListLabel 826"/>
    <w:qFormat/>
    <w:rPr>
      <w:rFonts w:cs="OpenSymbol"/>
    </w:rPr>
  </w:style>
  <w:style w:type="character" w:styleId="ListLabel827" w:customStyle="1">
    <w:name w:val="ListLabel 827"/>
    <w:qFormat/>
    <w:rPr>
      <w:rFonts w:cs="OpenSymbol"/>
    </w:rPr>
  </w:style>
  <w:style w:type="character" w:styleId="ListLabel828" w:customStyle="1">
    <w:name w:val="ListLabel 828"/>
    <w:qFormat/>
    <w:rPr>
      <w:rFonts w:cs="OpenSymbol"/>
    </w:rPr>
  </w:style>
  <w:style w:type="character" w:styleId="ListLabel829" w:customStyle="1">
    <w:name w:val="ListLabel 829"/>
    <w:qFormat/>
    <w:rPr>
      <w:rFonts w:cs="OpenSymbol"/>
    </w:rPr>
  </w:style>
  <w:style w:type="character" w:styleId="ListLabel830" w:customStyle="1">
    <w:name w:val="ListLabel 830"/>
    <w:qFormat/>
    <w:rPr>
      <w:rFonts w:cs="OpenSymbol"/>
    </w:rPr>
  </w:style>
  <w:style w:type="character" w:styleId="ListLabel831" w:customStyle="1">
    <w:name w:val="ListLabel 831"/>
    <w:qFormat/>
    <w:rPr>
      <w:rFonts w:cs="OpenSymbol"/>
    </w:rPr>
  </w:style>
  <w:style w:type="character" w:styleId="ListLabel832" w:customStyle="1">
    <w:name w:val="ListLabel 832"/>
    <w:qFormat/>
    <w:rPr>
      <w:rFonts w:cs="OpenSymbol"/>
    </w:rPr>
  </w:style>
  <w:style w:type="character" w:styleId="ListLabel833" w:customStyle="1">
    <w:name w:val="ListLabel 833"/>
    <w:qFormat/>
    <w:rPr>
      <w:rFonts w:cs="OpenSymbol"/>
    </w:rPr>
  </w:style>
  <w:style w:type="character" w:styleId="ListLabel834" w:customStyle="1">
    <w:name w:val="ListLabel 834"/>
    <w:qFormat/>
    <w:rPr>
      <w:rFonts w:cs="OpenSymbol"/>
    </w:rPr>
  </w:style>
  <w:style w:type="character" w:styleId="ListLabel835" w:customStyle="1">
    <w:name w:val="ListLabel 835"/>
    <w:qFormat/>
    <w:rPr>
      <w:rFonts w:cs="OpenSymbol"/>
    </w:rPr>
  </w:style>
  <w:style w:type="character" w:styleId="ListLabel836" w:customStyle="1">
    <w:name w:val="ListLabel 836"/>
    <w:qFormat/>
    <w:rPr>
      <w:rFonts w:cs="OpenSymbol"/>
    </w:rPr>
  </w:style>
  <w:style w:type="character" w:styleId="ListLabel837" w:customStyle="1">
    <w:name w:val="ListLabel 837"/>
    <w:qFormat/>
    <w:rPr>
      <w:rFonts w:cs="OpenSymbol"/>
    </w:rPr>
  </w:style>
  <w:style w:type="character" w:styleId="ListLabel838" w:customStyle="1">
    <w:name w:val="ListLabel 838"/>
    <w:qFormat/>
    <w:rPr>
      <w:rFonts w:cs="OpenSymbol"/>
    </w:rPr>
  </w:style>
  <w:style w:type="character" w:styleId="ListLabel839" w:customStyle="1">
    <w:name w:val="ListLabel 839"/>
    <w:qFormat/>
    <w:rPr>
      <w:rFonts w:cs="OpenSymbol"/>
    </w:rPr>
  </w:style>
  <w:style w:type="character" w:styleId="ListLabel840" w:customStyle="1">
    <w:name w:val="ListLabel 840"/>
    <w:qFormat/>
    <w:rPr>
      <w:rFonts w:cs="OpenSymbol"/>
    </w:rPr>
  </w:style>
  <w:style w:type="character" w:styleId="ListLabel841" w:customStyle="1">
    <w:name w:val="ListLabel 841"/>
    <w:qFormat/>
    <w:rPr>
      <w:rFonts w:cs="OpenSymbol"/>
    </w:rPr>
  </w:style>
  <w:style w:type="character" w:styleId="ListLabel842" w:customStyle="1">
    <w:name w:val="ListLabel 842"/>
    <w:qFormat/>
    <w:rPr>
      <w:rFonts w:cs="OpenSymbol"/>
    </w:rPr>
  </w:style>
  <w:style w:type="character" w:styleId="ListLabel843" w:customStyle="1">
    <w:name w:val="ListLabel 843"/>
    <w:qFormat/>
    <w:rPr>
      <w:rFonts w:cs="OpenSymbol"/>
    </w:rPr>
  </w:style>
  <w:style w:type="character" w:styleId="ListLabel844" w:customStyle="1">
    <w:name w:val="ListLabel 844"/>
    <w:qFormat/>
    <w:rPr>
      <w:rFonts w:cs="OpenSymbol"/>
    </w:rPr>
  </w:style>
  <w:style w:type="character" w:styleId="ListLabel845" w:customStyle="1">
    <w:name w:val="ListLabel 845"/>
    <w:qFormat/>
    <w:rPr>
      <w:rFonts w:cs="OpenSymbol"/>
    </w:rPr>
  </w:style>
  <w:style w:type="character" w:styleId="ListLabel846" w:customStyle="1">
    <w:name w:val="ListLabel 846"/>
    <w:qFormat/>
    <w:rPr>
      <w:rFonts w:cs="OpenSymbol"/>
    </w:rPr>
  </w:style>
  <w:style w:type="character" w:styleId="ListLabel847" w:customStyle="1">
    <w:name w:val="ListLabel 847"/>
    <w:qFormat/>
    <w:rPr>
      <w:rFonts w:cs="OpenSymbol"/>
    </w:rPr>
  </w:style>
  <w:style w:type="character" w:styleId="ListLabel848" w:customStyle="1">
    <w:name w:val="ListLabel 848"/>
    <w:qFormat/>
    <w:rPr>
      <w:rFonts w:cs="OpenSymbol"/>
    </w:rPr>
  </w:style>
  <w:style w:type="character" w:styleId="ListLabel849" w:customStyle="1">
    <w:name w:val="ListLabel 849"/>
    <w:qFormat/>
    <w:rPr>
      <w:rFonts w:cs="OpenSymbol"/>
    </w:rPr>
  </w:style>
  <w:style w:type="character" w:styleId="ListLabel850" w:customStyle="1">
    <w:name w:val="ListLabel 850"/>
    <w:qFormat/>
    <w:rPr>
      <w:rFonts w:cs="OpenSymbol"/>
    </w:rPr>
  </w:style>
  <w:style w:type="character" w:styleId="ListLabel851" w:customStyle="1">
    <w:name w:val="ListLabel 851"/>
    <w:qFormat/>
    <w:rPr>
      <w:rFonts w:cs="OpenSymbol"/>
    </w:rPr>
  </w:style>
  <w:style w:type="character" w:styleId="ListLabel852" w:customStyle="1">
    <w:name w:val="ListLabel 852"/>
    <w:qFormat/>
    <w:rPr>
      <w:rFonts w:cs="OpenSymbol"/>
    </w:rPr>
  </w:style>
  <w:style w:type="character" w:styleId="ListLabel853" w:customStyle="1">
    <w:name w:val="ListLabel 853"/>
    <w:qFormat/>
    <w:rPr>
      <w:rFonts w:cs="OpenSymbol"/>
    </w:rPr>
  </w:style>
  <w:style w:type="character" w:styleId="ListLabel854" w:customStyle="1">
    <w:name w:val="ListLabel 854"/>
    <w:qFormat/>
    <w:rPr>
      <w:rFonts w:cs="OpenSymbol"/>
    </w:rPr>
  </w:style>
  <w:style w:type="character" w:styleId="ListLabel855" w:customStyle="1">
    <w:name w:val="ListLabel 855"/>
    <w:qFormat/>
    <w:rPr>
      <w:rFonts w:cs="OpenSymbol"/>
    </w:rPr>
  </w:style>
  <w:style w:type="character" w:styleId="ListLabel856" w:customStyle="1">
    <w:name w:val="ListLabel 856"/>
    <w:qFormat/>
    <w:rPr>
      <w:rFonts w:cs="OpenSymbol"/>
    </w:rPr>
  </w:style>
  <w:style w:type="character" w:styleId="ListLabel857" w:customStyle="1">
    <w:name w:val="ListLabel 857"/>
    <w:qFormat/>
    <w:rPr>
      <w:rFonts w:cs="OpenSymbol"/>
    </w:rPr>
  </w:style>
  <w:style w:type="character" w:styleId="ListLabel858" w:customStyle="1">
    <w:name w:val="ListLabel 858"/>
    <w:qFormat/>
    <w:rPr>
      <w:rFonts w:cs="OpenSymbol"/>
    </w:rPr>
  </w:style>
  <w:style w:type="character" w:styleId="ListLabel859" w:customStyle="1">
    <w:name w:val="ListLabel 859"/>
    <w:qFormat/>
    <w:rPr>
      <w:rFonts w:cs="OpenSymbol"/>
    </w:rPr>
  </w:style>
  <w:style w:type="character" w:styleId="ListLabel860" w:customStyle="1">
    <w:name w:val="ListLabel 860"/>
    <w:qFormat/>
    <w:rPr>
      <w:rFonts w:cs="OpenSymbol"/>
    </w:rPr>
  </w:style>
  <w:style w:type="character" w:styleId="ListLabel861" w:customStyle="1">
    <w:name w:val="ListLabel 861"/>
    <w:qFormat/>
    <w:rPr>
      <w:rFonts w:cs="OpenSymbol"/>
    </w:rPr>
  </w:style>
  <w:style w:type="character" w:styleId="ListLabel862" w:customStyle="1">
    <w:name w:val="ListLabel 862"/>
    <w:qFormat/>
    <w:rPr>
      <w:rFonts w:cs="OpenSymbol"/>
    </w:rPr>
  </w:style>
  <w:style w:type="character" w:styleId="ListLabel863" w:customStyle="1">
    <w:name w:val="ListLabel 863"/>
    <w:qFormat/>
    <w:rPr>
      <w:rFonts w:cs="OpenSymbol"/>
    </w:rPr>
  </w:style>
  <w:style w:type="character" w:styleId="ListLabel864" w:customStyle="1">
    <w:name w:val="ListLabel 864"/>
    <w:qFormat/>
    <w:rPr>
      <w:rFonts w:cs="OpenSymbol"/>
    </w:rPr>
  </w:style>
  <w:style w:type="character" w:styleId="ListLabel865" w:customStyle="1">
    <w:name w:val="ListLabel 865"/>
    <w:qFormat/>
    <w:rPr>
      <w:rFonts w:cs="OpenSymbol"/>
    </w:rPr>
  </w:style>
  <w:style w:type="character" w:styleId="ListLabel866" w:customStyle="1">
    <w:name w:val="ListLabel 866"/>
    <w:qFormat/>
    <w:rPr>
      <w:rFonts w:cs="OpenSymbol"/>
    </w:rPr>
  </w:style>
  <w:style w:type="character" w:styleId="ListLabel867" w:customStyle="1">
    <w:name w:val="ListLabel 867"/>
    <w:qFormat/>
    <w:rPr>
      <w:rFonts w:cs="OpenSymbol"/>
    </w:rPr>
  </w:style>
  <w:style w:type="character" w:styleId="ListLabel868" w:customStyle="1">
    <w:name w:val="ListLabel 868"/>
    <w:qFormat/>
    <w:rPr>
      <w:rFonts w:cs="OpenSymbol"/>
    </w:rPr>
  </w:style>
  <w:style w:type="character" w:styleId="ListLabel869" w:customStyle="1">
    <w:name w:val="ListLabel 869"/>
    <w:qFormat/>
    <w:rPr>
      <w:rFonts w:cs="OpenSymbol"/>
    </w:rPr>
  </w:style>
  <w:style w:type="character" w:styleId="ListLabel870" w:customStyle="1">
    <w:name w:val="ListLabel 870"/>
    <w:qFormat/>
    <w:rPr>
      <w:rFonts w:cs="OpenSymbol"/>
    </w:rPr>
  </w:style>
  <w:style w:type="character" w:styleId="ListLabel871" w:customStyle="1">
    <w:name w:val="ListLabel 871"/>
    <w:qFormat/>
    <w:rPr/>
  </w:style>
  <w:style w:type="character" w:styleId="ListLabel872" w:customStyle="1">
    <w:name w:val="ListLabel 872"/>
    <w:qFormat/>
    <w:rPr>
      <w:rFonts w:cs="OpenSymbol"/>
    </w:rPr>
  </w:style>
  <w:style w:type="character" w:styleId="ListLabel873" w:customStyle="1">
    <w:name w:val="ListLabel 873"/>
    <w:qFormat/>
    <w:rPr>
      <w:rFonts w:cs="OpenSymbol"/>
    </w:rPr>
  </w:style>
  <w:style w:type="character" w:styleId="ListLabel874" w:customStyle="1">
    <w:name w:val="ListLabel 874"/>
    <w:qFormat/>
    <w:rPr>
      <w:rFonts w:cs="OpenSymbol"/>
    </w:rPr>
  </w:style>
  <w:style w:type="character" w:styleId="ListLabel875" w:customStyle="1">
    <w:name w:val="ListLabel 875"/>
    <w:qFormat/>
    <w:rPr>
      <w:rFonts w:cs="OpenSymbol"/>
    </w:rPr>
  </w:style>
  <w:style w:type="character" w:styleId="ListLabel876" w:customStyle="1">
    <w:name w:val="ListLabel 876"/>
    <w:qFormat/>
    <w:rPr>
      <w:rFonts w:cs="OpenSymbol"/>
    </w:rPr>
  </w:style>
  <w:style w:type="character" w:styleId="ListLabel877" w:customStyle="1">
    <w:name w:val="ListLabel 877"/>
    <w:qFormat/>
    <w:rPr>
      <w:rFonts w:cs="OpenSymbol"/>
    </w:rPr>
  </w:style>
  <w:style w:type="character" w:styleId="ListLabel878" w:customStyle="1">
    <w:name w:val="ListLabel 878"/>
    <w:qFormat/>
    <w:rPr>
      <w:rFonts w:cs="OpenSymbol"/>
    </w:rPr>
  </w:style>
  <w:style w:type="character" w:styleId="ListLabel879" w:customStyle="1">
    <w:name w:val="ListLabel 879"/>
    <w:qFormat/>
    <w:rPr>
      <w:rFonts w:cs="OpenSymbol"/>
    </w:rPr>
  </w:style>
  <w:style w:type="character" w:styleId="ListLabel880" w:customStyle="1">
    <w:name w:val="ListLabel 880"/>
    <w:qFormat/>
    <w:rPr>
      <w:rFonts w:cs="OpenSymbol"/>
    </w:rPr>
  </w:style>
  <w:style w:type="character" w:styleId="ListLabel881" w:customStyle="1">
    <w:name w:val="ListLabel 881"/>
    <w:qFormat/>
    <w:rPr>
      <w:rFonts w:cs="OpenSymbol"/>
    </w:rPr>
  </w:style>
  <w:style w:type="character" w:styleId="ListLabel882" w:customStyle="1">
    <w:name w:val="ListLabel 882"/>
    <w:qFormat/>
    <w:rPr>
      <w:rFonts w:cs="OpenSymbol"/>
    </w:rPr>
  </w:style>
  <w:style w:type="character" w:styleId="ListLabel883" w:customStyle="1">
    <w:name w:val="ListLabel 883"/>
    <w:qFormat/>
    <w:rPr>
      <w:rFonts w:cs="OpenSymbol"/>
    </w:rPr>
  </w:style>
  <w:style w:type="character" w:styleId="ListLabel884" w:customStyle="1">
    <w:name w:val="ListLabel 884"/>
    <w:qFormat/>
    <w:rPr>
      <w:rFonts w:cs="OpenSymbol"/>
    </w:rPr>
  </w:style>
  <w:style w:type="character" w:styleId="ListLabel885" w:customStyle="1">
    <w:name w:val="ListLabel 885"/>
    <w:qFormat/>
    <w:rPr>
      <w:rFonts w:cs="OpenSymbol"/>
    </w:rPr>
  </w:style>
  <w:style w:type="character" w:styleId="ListLabel886" w:customStyle="1">
    <w:name w:val="ListLabel 886"/>
    <w:qFormat/>
    <w:rPr>
      <w:rFonts w:cs="OpenSymbol"/>
    </w:rPr>
  </w:style>
  <w:style w:type="character" w:styleId="ListLabel887" w:customStyle="1">
    <w:name w:val="ListLabel 887"/>
    <w:qFormat/>
    <w:rPr>
      <w:rFonts w:cs="OpenSymbol"/>
    </w:rPr>
  </w:style>
  <w:style w:type="character" w:styleId="ListLabel888" w:customStyle="1">
    <w:name w:val="ListLabel 888"/>
    <w:qFormat/>
    <w:rPr>
      <w:rFonts w:cs="OpenSymbol"/>
    </w:rPr>
  </w:style>
  <w:style w:type="character" w:styleId="ListLabel889" w:customStyle="1">
    <w:name w:val="ListLabel 889"/>
    <w:qFormat/>
    <w:rPr>
      <w:rFonts w:cs="OpenSymbol"/>
    </w:rPr>
  </w:style>
  <w:style w:type="character" w:styleId="ListLabel890" w:customStyle="1">
    <w:name w:val="ListLabel 890"/>
    <w:qFormat/>
    <w:rPr>
      <w:rFonts w:cs="OpenSymbol"/>
    </w:rPr>
  </w:style>
  <w:style w:type="character" w:styleId="ListLabel891" w:customStyle="1">
    <w:name w:val="ListLabel 891"/>
    <w:qFormat/>
    <w:rPr>
      <w:rFonts w:cs="OpenSymbol"/>
    </w:rPr>
  </w:style>
  <w:style w:type="character" w:styleId="ListLabel892" w:customStyle="1">
    <w:name w:val="ListLabel 892"/>
    <w:qFormat/>
    <w:rPr>
      <w:rFonts w:cs="OpenSymbol"/>
    </w:rPr>
  </w:style>
  <w:style w:type="character" w:styleId="ListLabel893" w:customStyle="1">
    <w:name w:val="ListLabel 893"/>
    <w:qFormat/>
    <w:rPr>
      <w:rFonts w:cs="OpenSymbol"/>
    </w:rPr>
  </w:style>
  <w:style w:type="character" w:styleId="ListLabel894" w:customStyle="1">
    <w:name w:val="ListLabel 894"/>
    <w:qFormat/>
    <w:rPr>
      <w:rFonts w:cs="OpenSymbol"/>
    </w:rPr>
  </w:style>
  <w:style w:type="character" w:styleId="ListLabel895" w:customStyle="1">
    <w:name w:val="ListLabel 895"/>
    <w:qFormat/>
    <w:rPr>
      <w:rFonts w:cs="OpenSymbol"/>
    </w:rPr>
  </w:style>
  <w:style w:type="character" w:styleId="ListLabel896" w:customStyle="1">
    <w:name w:val="ListLabel 896"/>
    <w:qFormat/>
    <w:rPr>
      <w:rFonts w:cs="OpenSymbol"/>
    </w:rPr>
  </w:style>
  <w:style w:type="character" w:styleId="ListLabel897" w:customStyle="1">
    <w:name w:val="ListLabel 897"/>
    <w:qFormat/>
    <w:rPr>
      <w:rFonts w:cs="OpenSymbol"/>
    </w:rPr>
  </w:style>
  <w:style w:type="character" w:styleId="ListLabel898" w:customStyle="1">
    <w:name w:val="ListLabel 898"/>
    <w:qFormat/>
    <w:rPr>
      <w:rFonts w:cs="OpenSymbol"/>
    </w:rPr>
  </w:style>
  <w:style w:type="character" w:styleId="ListLabel899" w:customStyle="1">
    <w:name w:val="ListLabel 899"/>
    <w:qFormat/>
    <w:rPr>
      <w:rFonts w:cs="OpenSymbol"/>
    </w:rPr>
  </w:style>
  <w:style w:type="character" w:styleId="ListLabel900" w:customStyle="1">
    <w:name w:val="ListLabel 900"/>
    <w:qFormat/>
    <w:rPr>
      <w:rFonts w:cs="OpenSymbol"/>
    </w:rPr>
  </w:style>
  <w:style w:type="character" w:styleId="ListLabel901" w:customStyle="1">
    <w:name w:val="ListLabel 901"/>
    <w:qFormat/>
    <w:rPr>
      <w:rFonts w:cs="OpenSymbol"/>
    </w:rPr>
  </w:style>
  <w:style w:type="character" w:styleId="ListLabel902" w:customStyle="1">
    <w:name w:val="ListLabel 902"/>
    <w:qFormat/>
    <w:rPr>
      <w:rFonts w:cs="OpenSymbol"/>
    </w:rPr>
  </w:style>
  <w:style w:type="character" w:styleId="ListLabel903" w:customStyle="1">
    <w:name w:val="ListLabel 903"/>
    <w:qFormat/>
    <w:rPr>
      <w:rFonts w:cs="OpenSymbol"/>
    </w:rPr>
  </w:style>
  <w:style w:type="character" w:styleId="ListLabel904" w:customStyle="1">
    <w:name w:val="ListLabel 904"/>
    <w:qFormat/>
    <w:rPr>
      <w:rFonts w:cs="OpenSymbol"/>
    </w:rPr>
  </w:style>
  <w:style w:type="character" w:styleId="ListLabel905" w:customStyle="1">
    <w:name w:val="ListLabel 905"/>
    <w:qFormat/>
    <w:rPr>
      <w:rFonts w:cs="OpenSymbol"/>
    </w:rPr>
  </w:style>
  <w:style w:type="character" w:styleId="ListLabel906" w:customStyle="1">
    <w:name w:val="ListLabel 906"/>
    <w:qFormat/>
    <w:rPr>
      <w:rFonts w:cs="OpenSymbol"/>
    </w:rPr>
  </w:style>
  <w:style w:type="character" w:styleId="ListLabel907" w:customStyle="1">
    <w:name w:val="ListLabel 907"/>
    <w:qFormat/>
    <w:rPr>
      <w:rFonts w:cs="OpenSymbol"/>
    </w:rPr>
  </w:style>
  <w:style w:type="character" w:styleId="ListLabel908" w:customStyle="1">
    <w:name w:val="ListLabel 908"/>
    <w:qFormat/>
    <w:rPr>
      <w:rFonts w:cs="OpenSymbol"/>
    </w:rPr>
  </w:style>
  <w:style w:type="character" w:styleId="ListLabel909" w:customStyle="1">
    <w:name w:val="ListLabel 909"/>
    <w:qFormat/>
    <w:rPr>
      <w:rFonts w:cs="OpenSymbol"/>
    </w:rPr>
  </w:style>
  <w:style w:type="character" w:styleId="ListLabel910" w:customStyle="1">
    <w:name w:val="ListLabel 910"/>
    <w:qFormat/>
    <w:rPr>
      <w:rFonts w:cs="OpenSymbol"/>
    </w:rPr>
  </w:style>
  <w:style w:type="character" w:styleId="ListLabel911" w:customStyle="1">
    <w:name w:val="ListLabel 911"/>
    <w:qFormat/>
    <w:rPr>
      <w:rFonts w:cs="OpenSymbol"/>
    </w:rPr>
  </w:style>
  <w:style w:type="character" w:styleId="ListLabel912" w:customStyle="1">
    <w:name w:val="ListLabel 912"/>
    <w:qFormat/>
    <w:rPr>
      <w:rFonts w:cs="OpenSymbol"/>
    </w:rPr>
  </w:style>
  <w:style w:type="character" w:styleId="ListLabel913" w:customStyle="1">
    <w:name w:val="ListLabel 913"/>
    <w:qFormat/>
    <w:rPr>
      <w:rFonts w:cs="OpenSymbol"/>
    </w:rPr>
  </w:style>
  <w:style w:type="character" w:styleId="ListLabel914" w:customStyle="1">
    <w:name w:val="ListLabel 914"/>
    <w:qFormat/>
    <w:rPr>
      <w:rFonts w:cs="OpenSymbol"/>
    </w:rPr>
  </w:style>
  <w:style w:type="character" w:styleId="ListLabel915" w:customStyle="1">
    <w:name w:val="ListLabel 915"/>
    <w:qFormat/>
    <w:rPr>
      <w:rFonts w:cs="OpenSymbol"/>
    </w:rPr>
  </w:style>
  <w:style w:type="character" w:styleId="ListLabel916" w:customStyle="1">
    <w:name w:val="ListLabel 916"/>
    <w:qFormat/>
    <w:rPr>
      <w:rFonts w:cs="OpenSymbol"/>
    </w:rPr>
  </w:style>
  <w:style w:type="character" w:styleId="ListLabel917" w:customStyle="1">
    <w:name w:val="ListLabel 917"/>
    <w:qFormat/>
    <w:rPr>
      <w:rFonts w:cs="OpenSymbol"/>
    </w:rPr>
  </w:style>
  <w:style w:type="character" w:styleId="ListLabel918" w:customStyle="1">
    <w:name w:val="ListLabel 918"/>
    <w:qFormat/>
    <w:rPr>
      <w:rFonts w:cs="OpenSymbol"/>
    </w:rPr>
  </w:style>
  <w:style w:type="character" w:styleId="ListLabel919" w:customStyle="1">
    <w:name w:val="ListLabel 919"/>
    <w:qFormat/>
    <w:rPr>
      <w:rFonts w:cs="OpenSymbol"/>
    </w:rPr>
  </w:style>
  <w:style w:type="character" w:styleId="ListLabel920" w:customStyle="1">
    <w:name w:val="ListLabel 920"/>
    <w:qFormat/>
    <w:rPr>
      <w:rFonts w:cs="OpenSymbol"/>
    </w:rPr>
  </w:style>
  <w:style w:type="character" w:styleId="ListLabel921" w:customStyle="1">
    <w:name w:val="ListLabel 921"/>
    <w:qFormat/>
    <w:rPr>
      <w:rFonts w:cs="OpenSymbol"/>
    </w:rPr>
  </w:style>
  <w:style w:type="character" w:styleId="ListLabel922" w:customStyle="1">
    <w:name w:val="ListLabel 922"/>
    <w:qFormat/>
    <w:rPr>
      <w:rFonts w:cs="OpenSymbol"/>
    </w:rPr>
  </w:style>
  <w:style w:type="character" w:styleId="ListLabel923" w:customStyle="1">
    <w:name w:val="ListLabel 923"/>
    <w:qFormat/>
    <w:rPr>
      <w:rFonts w:cs="OpenSymbol"/>
    </w:rPr>
  </w:style>
  <w:style w:type="character" w:styleId="ListLabel924" w:customStyle="1">
    <w:name w:val="ListLabel 924"/>
    <w:qFormat/>
    <w:rPr>
      <w:rFonts w:cs="OpenSymbol"/>
    </w:rPr>
  </w:style>
  <w:style w:type="character" w:styleId="ListLabel925" w:customStyle="1">
    <w:name w:val="ListLabel 925"/>
    <w:qFormat/>
    <w:rPr>
      <w:rFonts w:cs="OpenSymbol"/>
    </w:rPr>
  </w:style>
  <w:style w:type="character" w:styleId="ListLabel926" w:customStyle="1">
    <w:name w:val="ListLabel 926"/>
    <w:qFormat/>
    <w:rPr>
      <w:rFonts w:cs="OpenSymbol"/>
      <w:sz w:val="22"/>
    </w:rPr>
  </w:style>
  <w:style w:type="character" w:styleId="ListLabel927" w:customStyle="1">
    <w:name w:val="ListLabel 927"/>
    <w:qFormat/>
    <w:rPr>
      <w:rFonts w:cs="OpenSymbol"/>
    </w:rPr>
  </w:style>
  <w:style w:type="character" w:styleId="ListLabel928" w:customStyle="1">
    <w:name w:val="ListLabel 928"/>
    <w:qFormat/>
    <w:rPr>
      <w:rFonts w:cs="OpenSymbol"/>
    </w:rPr>
  </w:style>
  <w:style w:type="character" w:styleId="ListLabel929" w:customStyle="1">
    <w:name w:val="ListLabel 929"/>
    <w:qFormat/>
    <w:rPr>
      <w:rFonts w:cs="OpenSymbol"/>
    </w:rPr>
  </w:style>
  <w:style w:type="character" w:styleId="ListLabel930" w:customStyle="1">
    <w:name w:val="ListLabel 930"/>
    <w:qFormat/>
    <w:rPr>
      <w:rFonts w:cs="OpenSymbol"/>
    </w:rPr>
  </w:style>
  <w:style w:type="character" w:styleId="ListLabel931" w:customStyle="1">
    <w:name w:val="ListLabel 931"/>
    <w:qFormat/>
    <w:rPr>
      <w:rFonts w:cs="OpenSymbol"/>
    </w:rPr>
  </w:style>
  <w:style w:type="character" w:styleId="ListLabel932" w:customStyle="1">
    <w:name w:val="ListLabel 932"/>
    <w:qFormat/>
    <w:rPr>
      <w:rFonts w:cs="OpenSymbol"/>
    </w:rPr>
  </w:style>
  <w:style w:type="character" w:styleId="ListLabel933" w:customStyle="1">
    <w:name w:val="ListLabel 933"/>
    <w:qFormat/>
    <w:rPr>
      <w:rFonts w:cs="OpenSymbol"/>
    </w:rPr>
  </w:style>
  <w:style w:type="character" w:styleId="ListLabel934" w:customStyle="1">
    <w:name w:val="ListLabel 934"/>
    <w:qFormat/>
    <w:rPr>
      <w:rFonts w:cs="OpenSymbol"/>
    </w:rPr>
  </w:style>
  <w:style w:type="character" w:styleId="ListLabel935" w:customStyle="1">
    <w:name w:val="ListLabel 935"/>
    <w:qFormat/>
    <w:rPr>
      <w:rFonts w:cs="OpenSymbol"/>
      <w:sz w:val="22"/>
    </w:rPr>
  </w:style>
  <w:style w:type="character" w:styleId="ListLabel936" w:customStyle="1">
    <w:name w:val="ListLabel 936"/>
    <w:qFormat/>
    <w:rPr>
      <w:rFonts w:cs="OpenSymbol"/>
    </w:rPr>
  </w:style>
  <w:style w:type="character" w:styleId="ListLabel937" w:customStyle="1">
    <w:name w:val="ListLabel 937"/>
    <w:qFormat/>
    <w:rPr>
      <w:rFonts w:cs="OpenSymbol"/>
    </w:rPr>
  </w:style>
  <w:style w:type="character" w:styleId="ListLabel938" w:customStyle="1">
    <w:name w:val="ListLabel 938"/>
    <w:qFormat/>
    <w:rPr>
      <w:rFonts w:cs="OpenSymbol"/>
    </w:rPr>
  </w:style>
  <w:style w:type="character" w:styleId="ListLabel939" w:customStyle="1">
    <w:name w:val="ListLabel 939"/>
    <w:qFormat/>
    <w:rPr>
      <w:rFonts w:cs="OpenSymbol"/>
    </w:rPr>
  </w:style>
  <w:style w:type="character" w:styleId="ListLabel940" w:customStyle="1">
    <w:name w:val="ListLabel 940"/>
    <w:qFormat/>
    <w:rPr>
      <w:rFonts w:cs="OpenSymbol"/>
    </w:rPr>
  </w:style>
  <w:style w:type="character" w:styleId="ListLabel941" w:customStyle="1">
    <w:name w:val="ListLabel 941"/>
    <w:qFormat/>
    <w:rPr>
      <w:rFonts w:cs="OpenSymbol"/>
    </w:rPr>
  </w:style>
  <w:style w:type="character" w:styleId="ListLabel942" w:customStyle="1">
    <w:name w:val="ListLabel 942"/>
    <w:qFormat/>
    <w:rPr>
      <w:rFonts w:cs="OpenSymbol"/>
    </w:rPr>
  </w:style>
  <w:style w:type="character" w:styleId="ListLabel943" w:customStyle="1">
    <w:name w:val="ListLabel 943"/>
    <w:qFormat/>
    <w:rPr>
      <w:rFonts w:cs="OpenSymbol"/>
    </w:rPr>
  </w:style>
  <w:style w:type="character" w:styleId="ListLabel944" w:customStyle="1">
    <w:name w:val="ListLabel 944"/>
    <w:qFormat/>
    <w:rPr>
      <w:rFonts w:cs="OpenSymbol"/>
    </w:rPr>
  </w:style>
  <w:style w:type="character" w:styleId="ListLabel945" w:customStyle="1">
    <w:name w:val="ListLabel 945"/>
    <w:qFormat/>
    <w:rPr>
      <w:rFonts w:cs="OpenSymbol"/>
    </w:rPr>
  </w:style>
  <w:style w:type="character" w:styleId="ListLabel946" w:customStyle="1">
    <w:name w:val="ListLabel 946"/>
    <w:qFormat/>
    <w:rPr>
      <w:rFonts w:cs="OpenSymbol"/>
    </w:rPr>
  </w:style>
  <w:style w:type="character" w:styleId="ListLabel947" w:customStyle="1">
    <w:name w:val="ListLabel 947"/>
    <w:qFormat/>
    <w:rPr>
      <w:rFonts w:cs="OpenSymbol"/>
    </w:rPr>
  </w:style>
  <w:style w:type="character" w:styleId="ListLabel948" w:customStyle="1">
    <w:name w:val="ListLabel 948"/>
    <w:qFormat/>
    <w:rPr>
      <w:rFonts w:cs="OpenSymbol"/>
    </w:rPr>
  </w:style>
  <w:style w:type="character" w:styleId="ListLabel949" w:customStyle="1">
    <w:name w:val="ListLabel 949"/>
    <w:qFormat/>
    <w:rPr>
      <w:rFonts w:cs="OpenSymbol"/>
    </w:rPr>
  </w:style>
  <w:style w:type="character" w:styleId="ListLabel950" w:customStyle="1">
    <w:name w:val="ListLabel 950"/>
    <w:qFormat/>
    <w:rPr>
      <w:rFonts w:cs="OpenSymbol"/>
    </w:rPr>
  </w:style>
  <w:style w:type="character" w:styleId="ListLabel951" w:customStyle="1">
    <w:name w:val="ListLabel 951"/>
    <w:qFormat/>
    <w:rPr>
      <w:rFonts w:cs="OpenSymbol"/>
    </w:rPr>
  </w:style>
  <w:style w:type="character" w:styleId="ListLabel952" w:customStyle="1">
    <w:name w:val="ListLabel 952"/>
    <w:qFormat/>
    <w:rPr>
      <w:rFonts w:cs="OpenSymbol"/>
    </w:rPr>
  </w:style>
  <w:style w:type="character" w:styleId="ListLabel953" w:customStyle="1">
    <w:name w:val="ListLabel 953"/>
    <w:qFormat/>
    <w:rPr>
      <w:rFonts w:cs="OpenSymbol"/>
    </w:rPr>
  </w:style>
  <w:style w:type="character" w:styleId="ListLabel954" w:customStyle="1">
    <w:name w:val="ListLabel 954"/>
    <w:qFormat/>
    <w:rPr>
      <w:rFonts w:cs="OpenSymbol"/>
    </w:rPr>
  </w:style>
  <w:style w:type="character" w:styleId="ListLabel955" w:customStyle="1">
    <w:name w:val="ListLabel 955"/>
    <w:qFormat/>
    <w:rPr>
      <w:rFonts w:cs="OpenSymbol"/>
    </w:rPr>
  </w:style>
  <w:style w:type="character" w:styleId="ListLabel956" w:customStyle="1">
    <w:name w:val="ListLabel 956"/>
    <w:qFormat/>
    <w:rPr>
      <w:rFonts w:cs="OpenSymbol"/>
    </w:rPr>
  </w:style>
  <w:style w:type="character" w:styleId="ListLabel957" w:customStyle="1">
    <w:name w:val="ListLabel 957"/>
    <w:qFormat/>
    <w:rPr>
      <w:rFonts w:cs="OpenSymbol"/>
    </w:rPr>
  </w:style>
  <w:style w:type="character" w:styleId="ListLabel958" w:customStyle="1">
    <w:name w:val="ListLabel 958"/>
    <w:qFormat/>
    <w:rPr>
      <w:rFonts w:cs="OpenSymbol"/>
    </w:rPr>
  </w:style>
  <w:style w:type="character" w:styleId="ListLabel959" w:customStyle="1">
    <w:name w:val="ListLabel 959"/>
    <w:qFormat/>
    <w:rPr>
      <w:rFonts w:cs="OpenSymbol"/>
    </w:rPr>
  </w:style>
  <w:style w:type="character" w:styleId="ListLabel960" w:customStyle="1">
    <w:name w:val="ListLabel 960"/>
    <w:qFormat/>
    <w:rPr>
      <w:rFonts w:cs="OpenSymbol"/>
    </w:rPr>
  </w:style>
  <w:style w:type="character" w:styleId="ListLabel961" w:customStyle="1">
    <w:name w:val="ListLabel 961"/>
    <w:qFormat/>
    <w:rPr>
      <w:rFonts w:cs="OpenSymbol"/>
    </w:rPr>
  </w:style>
  <w:style w:type="character" w:styleId="ListLabel962" w:customStyle="1">
    <w:name w:val="ListLabel 962"/>
    <w:qFormat/>
    <w:rPr>
      <w:rFonts w:cs="OpenSymbol"/>
    </w:rPr>
  </w:style>
  <w:style w:type="character" w:styleId="ListLabel963" w:customStyle="1">
    <w:name w:val="ListLabel 963"/>
    <w:qFormat/>
    <w:rPr>
      <w:rFonts w:cs="OpenSymbol"/>
    </w:rPr>
  </w:style>
  <w:style w:type="character" w:styleId="ListLabel964" w:customStyle="1">
    <w:name w:val="ListLabel 964"/>
    <w:qFormat/>
    <w:rPr>
      <w:rFonts w:cs="OpenSymbol"/>
    </w:rPr>
  </w:style>
  <w:style w:type="character" w:styleId="ListLabel965" w:customStyle="1">
    <w:name w:val="ListLabel 965"/>
    <w:qFormat/>
    <w:rPr>
      <w:rFonts w:cs="OpenSymbol"/>
    </w:rPr>
  </w:style>
  <w:style w:type="character" w:styleId="ListLabel966" w:customStyle="1">
    <w:name w:val="ListLabel 966"/>
    <w:qFormat/>
    <w:rPr>
      <w:rFonts w:cs="OpenSymbol"/>
    </w:rPr>
  </w:style>
  <w:style w:type="character" w:styleId="ListLabel967" w:customStyle="1">
    <w:name w:val="ListLabel 967"/>
    <w:qFormat/>
    <w:rPr>
      <w:rFonts w:cs="OpenSymbol"/>
    </w:rPr>
  </w:style>
  <w:style w:type="character" w:styleId="ListLabel968" w:customStyle="1">
    <w:name w:val="ListLabel 968"/>
    <w:qFormat/>
    <w:rPr>
      <w:rFonts w:cs="OpenSymbol"/>
    </w:rPr>
  </w:style>
  <w:style w:type="character" w:styleId="ListLabel969" w:customStyle="1">
    <w:name w:val="ListLabel 969"/>
    <w:qFormat/>
    <w:rPr>
      <w:rFonts w:cs="OpenSymbol"/>
    </w:rPr>
  </w:style>
  <w:style w:type="character" w:styleId="ListLabel970" w:customStyle="1">
    <w:name w:val="ListLabel 970"/>
    <w:qFormat/>
    <w:rPr>
      <w:rFonts w:cs="OpenSymbol"/>
    </w:rPr>
  </w:style>
  <w:style w:type="character" w:styleId="ListLabel971" w:customStyle="1">
    <w:name w:val="ListLabel 971"/>
    <w:qFormat/>
    <w:rPr>
      <w:rFonts w:cs="OpenSymbol"/>
    </w:rPr>
  </w:style>
  <w:style w:type="character" w:styleId="ListLabel972" w:customStyle="1">
    <w:name w:val="ListLabel 972"/>
    <w:qFormat/>
    <w:rPr>
      <w:rFonts w:cs="OpenSymbol"/>
    </w:rPr>
  </w:style>
  <w:style w:type="character" w:styleId="ListLabel973" w:customStyle="1">
    <w:name w:val="ListLabel 973"/>
    <w:qFormat/>
    <w:rPr>
      <w:rFonts w:cs="OpenSymbol"/>
    </w:rPr>
  </w:style>
  <w:style w:type="character" w:styleId="ListLabel974" w:customStyle="1">
    <w:name w:val="ListLabel 974"/>
    <w:qFormat/>
    <w:rPr>
      <w:rFonts w:cs="OpenSymbol"/>
    </w:rPr>
  </w:style>
  <w:style w:type="character" w:styleId="ListLabel975" w:customStyle="1">
    <w:name w:val="ListLabel 975"/>
    <w:qFormat/>
    <w:rPr>
      <w:rFonts w:cs="OpenSymbol"/>
    </w:rPr>
  </w:style>
  <w:style w:type="character" w:styleId="ListLabel976" w:customStyle="1">
    <w:name w:val="ListLabel 976"/>
    <w:qFormat/>
    <w:rPr>
      <w:rFonts w:cs="OpenSymbol"/>
    </w:rPr>
  </w:style>
  <w:style w:type="character" w:styleId="ListLabel977" w:customStyle="1">
    <w:name w:val="ListLabel 977"/>
    <w:qFormat/>
    <w:rPr>
      <w:rFonts w:cs="OpenSymbol"/>
    </w:rPr>
  </w:style>
  <w:style w:type="character" w:styleId="ListLabel978" w:customStyle="1">
    <w:name w:val="ListLabel 978"/>
    <w:qFormat/>
    <w:rPr>
      <w:rFonts w:cs="OpenSymbol"/>
    </w:rPr>
  </w:style>
  <w:style w:type="character" w:styleId="ListLabel979" w:customStyle="1">
    <w:name w:val="ListLabel 979"/>
    <w:qFormat/>
    <w:rPr>
      <w:rFonts w:cs="OpenSymbol"/>
    </w:rPr>
  </w:style>
  <w:style w:type="character" w:styleId="ListLabel980" w:customStyle="1">
    <w:name w:val="ListLabel 980"/>
    <w:qFormat/>
    <w:rPr>
      <w:rFonts w:cs="OpenSymbol"/>
    </w:rPr>
  </w:style>
  <w:style w:type="character" w:styleId="ListLabel981" w:customStyle="1">
    <w:name w:val="ListLabel 981"/>
    <w:qFormat/>
    <w:rPr>
      <w:rFonts w:cs="OpenSymbol"/>
    </w:rPr>
  </w:style>
  <w:style w:type="character" w:styleId="ListLabel982" w:customStyle="1">
    <w:name w:val="ListLabel 982"/>
    <w:qFormat/>
    <w:rPr>
      <w:rFonts w:cs="OpenSymbol"/>
    </w:rPr>
  </w:style>
  <w:style w:type="character" w:styleId="ListLabel983" w:customStyle="1">
    <w:name w:val="ListLabel 983"/>
    <w:qFormat/>
    <w:rPr>
      <w:rFonts w:cs="OpenSymbol"/>
    </w:rPr>
  </w:style>
  <w:style w:type="character" w:styleId="ListLabel984" w:customStyle="1">
    <w:name w:val="ListLabel 984"/>
    <w:qFormat/>
    <w:rPr>
      <w:rFonts w:cs="OpenSymbol"/>
    </w:rPr>
  </w:style>
  <w:style w:type="character" w:styleId="ListLabel985" w:customStyle="1">
    <w:name w:val="ListLabel 985"/>
    <w:qFormat/>
    <w:rPr>
      <w:rFonts w:cs="OpenSymbol"/>
    </w:rPr>
  </w:style>
  <w:style w:type="character" w:styleId="ListLabel986" w:customStyle="1">
    <w:name w:val="ListLabel 986"/>
    <w:qFormat/>
    <w:rPr>
      <w:rFonts w:cs="OpenSymbol"/>
    </w:rPr>
  </w:style>
  <w:style w:type="character" w:styleId="ListLabel987" w:customStyle="1">
    <w:name w:val="ListLabel 987"/>
    <w:qFormat/>
    <w:rPr>
      <w:rFonts w:cs="OpenSymbol"/>
    </w:rPr>
  </w:style>
  <w:style w:type="character" w:styleId="ListLabel988" w:customStyle="1">
    <w:name w:val="ListLabel 988"/>
    <w:qFormat/>
    <w:rPr>
      <w:rFonts w:cs="OpenSymbol"/>
    </w:rPr>
  </w:style>
  <w:style w:type="character" w:styleId="ListLabel989" w:customStyle="1">
    <w:name w:val="ListLabel 989"/>
    <w:qFormat/>
    <w:rPr>
      <w:rFonts w:cs="OpenSymbol"/>
    </w:rPr>
  </w:style>
  <w:style w:type="character" w:styleId="ListLabel990" w:customStyle="1">
    <w:name w:val="ListLabel 990"/>
    <w:qFormat/>
    <w:rPr>
      <w:rFonts w:cs="OpenSymbol"/>
    </w:rPr>
  </w:style>
  <w:style w:type="character" w:styleId="ListLabel991" w:customStyle="1">
    <w:name w:val="ListLabel 991"/>
    <w:qFormat/>
    <w:rPr>
      <w:rFonts w:cs="OpenSymbol"/>
    </w:rPr>
  </w:style>
  <w:style w:type="character" w:styleId="ListLabel992" w:customStyle="1">
    <w:name w:val="ListLabel 992"/>
    <w:qFormat/>
    <w:rPr>
      <w:rFonts w:cs="OpenSymbol"/>
    </w:rPr>
  </w:style>
  <w:style w:type="character" w:styleId="ListLabel993" w:customStyle="1">
    <w:name w:val="ListLabel 993"/>
    <w:qFormat/>
    <w:rPr>
      <w:rFonts w:cs="OpenSymbol"/>
    </w:rPr>
  </w:style>
  <w:style w:type="character" w:styleId="ListLabel994" w:customStyle="1">
    <w:name w:val="ListLabel 994"/>
    <w:qFormat/>
    <w:rPr>
      <w:rFonts w:cs="OpenSymbol"/>
    </w:rPr>
  </w:style>
  <w:style w:type="character" w:styleId="ListLabel995" w:customStyle="1">
    <w:name w:val="ListLabel 995"/>
    <w:qFormat/>
    <w:rPr>
      <w:rFonts w:cs="OpenSymbol"/>
    </w:rPr>
  </w:style>
  <w:style w:type="character" w:styleId="ListLabel996" w:customStyle="1">
    <w:name w:val="ListLabel 996"/>
    <w:qFormat/>
    <w:rPr>
      <w:rFonts w:cs="OpenSymbol"/>
    </w:rPr>
  </w:style>
  <w:style w:type="character" w:styleId="ListLabel997" w:customStyle="1">
    <w:name w:val="ListLabel 997"/>
    <w:qFormat/>
    <w:rPr>
      <w:rFonts w:cs="OpenSymbol"/>
    </w:rPr>
  </w:style>
  <w:style w:type="character" w:styleId="ListLabel998" w:customStyle="1">
    <w:name w:val="ListLabel 998"/>
    <w:qFormat/>
    <w:rPr/>
  </w:style>
  <w:style w:type="character" w:styleId="ListLabel999" w:customStyle="1">
    <w:name w:val="ListLabel 999"/>
    <w:qFormat/>
    <w:rPr>
      <w:rFonts w:cs="OpenSymbol"/>
    </w:rPr>
  </w:style>
  <w:style w:type="character" w:styleId="ListLabel1000" w:customStyle="1">
    <w:name w:val="ListLabel 1000"/>
    <w:qFormat/>
    <w:rPr>
      <w:rFonts w:cs="OpenSymbol"/>
    </w:rPr>
  </w:style>
  <w:style w:type="character" w:styleId="ListLabel1001" w:customStyle="1">
    <w:name w:val="ListLabel 1001"/>
    <w:qFormat/>
    <w:rPr>
      <w:rFonts w:cs="OpenSymbol"/>
    </w:rPr>
  </w:style>
  <w:style w:type="character" w:styleId="ListLabel1002" w:customStyle="1">
    <w:name w:val="ListLabel 1002"/>
    <w:qFormat/>
    <w:rPr>
      <w:rFonts w:cs="OpenSymbol"/>
    </w:rPr>
  </w:style>
  <w:style w:type="character" w:styleId="ListLabel1003" w:customStyle="1">
    <w:name w:val="ListLabel 1003"/>
    <w:qFormat/>
    <w:rPr>
      <w:rFonts w:cs="OpenSymbol"/>
    </w:rPr>
  </w:style>
  <w:style w:type="character" w:styleId="ListLabel1004" w:customStyle="1">
    <w:name w:val="ListLabel 1004"/>
    <w:qFormat/>
    <w:rPr>
      <w:rFonts w:cs="OpenSymbol"/>
    </w:rPr>
  </w:style>
  <w:style w:type="character" w:styleId="ListLabel1005" w:customStyle="1">
    <w:name w:val="ListLabel 1005"/>
    <w:qFormat/>
    <w:rPr>
      <w:rFonts w:cs="OpenSymbol"/>
    </w:rPr>
  </w:style>
  <w:style w:type="character" w:styleId="ListLabel1006" w:customStyle="1">
    <w:name w:val="ListLabel 1006"/>
    <w:qFormat/>
    <w:rPr>
      <w:rFonts w:cs="OpenSymbol"/>
    </w:rPr>
  </w:style>
  <w:style w:type="character" w:styleId="ListLabel1007" w:customStyle="1">
    <w:name w:val="ListLabel 1007"/>
    <w:qFormat/>
    <w:rPr>
      <w:rFonts w:cs="OpenSymbol"/>
    </w:rPr>
  </w:style>
  <w:style w:type="character" w:styleId="ListLabel1008" w:customStyle="1">
    <w:name w:val="ListLabel 1008"/>
    <w:qFormat/>
    <w:rPr>
      <w:rFonts w:cs="OpenSymbol"/>
    </w:rPr>
  </w:style>
  <w:style w:type="character" w:styleId="ListLabel1009" w:customStyle="1">
    <w:name w:val="ListLabel 1009"/>
    <w:qFormat/>
    <w:rPr>
      <w:rFonts w:cs="OpenSymbol"/>
    </w:rPr>
  </w:style>
  <w:style w:type="character" w:styleId="ListLabel1010" w:customStyle="1">
    <w:name w:val="ListLabel 1010"/>
    <w:qFormat/>
    <w:rPr>
      <w:rFonts w:cs="OpenSymbol"/>
    </w:rPr>
  </w:style>
  <w:style w:type="character" w:styleId="ListLabel1011" w:customStyle="1">
    <w:name w:val="ListLabel 1011"/>
    <w:qFormat/>
    <w:rPr>
      <w:rFonts w:cs="OpenSymbol"/>
    </w:rPr>
  </w:style>
  <w:style w:type="character" w:styleId="ListLabel1012" w:customStyle="1">
    <w:name w:val="ListLabel 1012"/>
    <w:qFormat/>
    <w:rPr>
      <w:rFonts w:cs="OpenSymbol"/>
    </w:rPr>
  </w:style>
  <w:style w:type="character" w:styleId="ListLabel1013" w:customStyle="1">
    <w:name w:val="ListLabel 1013"/>
    <w:qFormat/>
    <w:rPr>
      <w:rFonts w:cs="OpenSymbol"/>
    </w:rPr>
  </w:style>
  <w:style w:type="character" w:styleId="ListLabel1014" w:customStyle="1">
    <w:name w:val="ListLabel 1014"/>
    <w:qFormat/>
    <w:rPr>
      <w:rFonts w:cs="OpenSymbol"/>
    </w:rPr>
  </w:style>
  <w:style w:type="character" w:styleId="ListLabel1015" w:customStyle="1">
    <w:name w:val="ListLabel 1015"/>
    <w:qFormat/>
    <w:rPr>
      <w:rFonts w:cs="OpenSymbol"/>
    </w:rPr>
  </w:style>
  <w:style w:type="character" w:styleId="ListLabel1016" w:customStyle="1">
    <w:name w:val="ListLabel 1016"/>
    <w:qFormat/>
    <w:rPr>
      <w:rFonts w:cs="OpenSymbol"/>
    </w:rPr>
  </w:style>
  <w:style w:type="character" w:styleId="ListLabel1017" w:customStyle="1">
    <w:name w:val="ListLabel 1017"/>
    <w:qFormat/>
    <w:rPr>
      <w:rFonts w:cs="OpenSymbol"/>
    </w:rPr>
  </w:style>
  <w:style w:type="character" w:styleId="ListLabel1018" w:customStyle="1">
    <w:name w:val="ListLabel 1018"/>
    <w:qFormat/>
    <w:rPr>
      <w:rFonts w:cs="OpenSymbol"/>
    </w:rPr>
  </w:style>
  <w:style w:type="character" w:styleId="ListLabel1019" w:customStyle="1">
    <w:name w:val="ListLabel 1019"/>
    <w:qFormat/>
    <w:rPr>
      <w:rFonts w:cs="OpenSymbol"/>
    </w:rPr>
  </w:style>
  <w:style w:type="character" w:styleId="ListLabel1020" w:customStyle="1">
    <w:name w:val="ListLabel 1020"/>
    <w:qFormat/>
    <w:rPr>
      <w:rFonts w:cs="OpenSymbol"/>
    </w:rPr>
  </w:style>
  <w:style w:type="character" w:styleId="ListLabel1021" w:customStyle="1">
    <w:name w:val="ListLabel 1021"/>
    <w:qFormat/>
    <w:rPr>
      <w:rFonts w:cs="OpenSymbol"/>
    </w:rPr>
  </w:style>
  <w:style w:type="character" w:styleId="ListLabel1022" w:customStyle="1">
    <w:name w:val="ListLabel 1022"/>
    <w:qFormat/>
    <w:rPr>
      <w:rFonts w:cs="OpenSymbol"/>
    </w:rPr>
  </w:style>
  <w:style w:type="character" w:styleId="ListLabel1023" w:customStyle="1">
    <w:name w:val="ListLabel 1023"/>
    <w:qFormat/>
    <w:rPr>
      <w:rFonts w:cs="OpenSymbol"/>
    </w:rPr>
  </w:style>
  <w:style w:type="character" w:styleId="ListLabel1024" w:customStyle="1">
    <w:name w:val="ListLabel 1024"/>
    <w:qFormat/>
    <w:rPr>
      <w:rFonts w:cs="OpenSymbol"/>
    </w:rPr>
  </w:style>
  <w:style w:type="character" w:styleId="ListLabel1025" w:customStyle="1">
    <w:name w:val="ListLabel 1025"/>
    <w:qFormat/>
    <w:rPr>
      <w:rFonts w:cs="OpenSymbol"/>
    </w:rPr>
  </w:style>
  <w:style w:type="character" w:styleId="ListLabel1026" w:customStyle="1">
    <w:name w:val="ListLabel 1026"/>
    <w:qFormat/>
    <w:rPr>
      <w:rFonts w:cs="OpenSymbol"/>
    </w:rPr>
  </w:style>
  <w:style w:type="character" w:styleId="ListLabel1027" w:customStyle="1">
    <w:name w:val="ListLabel 1027"/>
    <w:qFormat/>
    <w:rPr>
      <w:rFonts w:cs="OpenSymbol"/>
    </w:rPr>
  </w:style>
  <w:style w:type="character" w:styleId="ListLabel1028" w:customStyle="1">
    <w:name w:val="ListLabel 1028"/>
    <w:qFormat/>
    <w:rPr>
      <w:rFonts w:cs="OpenSymbol"/>
    </w:rPr>
  </w:style>
  <w:style w:type="character" w:styleId="ListLabel1029" w:customStyle="1">
    <w:name w:val="ListLabel 1029"/>
    <w:qFormat/>
    <w:rPr>
      <w:rFonts w:cs="OpenSymbol"/>
    </w:rPr>
  </w:style>
  <w:style w:type="character" w:styleId="ListLabel1030" w:customStyle="1">
    <w:name w:val="ListLabel 1030"/>
    <w:qFormat/>
    <w:rPr>
      <w:rFonts w:cs="OpenSymbol"/>
    </w:rPr>
  </w:style>
  <w:style w:type="character" w:styleId="ListLabel1031" w:customStyle="1">
    <w:name w:val="ListLabel 1031"/>
    <w:qFormat/>
    <w:rPr>
      <w:rFonts w:cs="OpenSymbol"/>
    </w:rPr>
  </w:style>
  <w:style w:type="character" w:styleId="ListLabel1032" w:customStyle="1">
    <w:name w:val="ListLabel 1032"/>
    <w:qFormat/>
    <w:rPr>
      <w:rFonts w:cs="OpenSymbol"/>
    </w:rPr>
  </w:style>
  <w:style w:type="character" w:styleId="ListLabel1033" w:customStyle="1">
    <w:name w:val="ListLabel 1033"/>
    <w:qFormat/>
    <w:rPr>
      <w:rFonts w:cs="OpenSymbol"/>
    </w:rPr>
  </w:style>
  <w:style w:type="character" w:styleId="ListLabel1034" w:customStyle="1">
    <w:name w:val="ListLabel 1034"/>
    <w:qFormat/>
    <w:rPr>
      <w:rFonts w:cs="OpenSymbol"/>
    </w:rPr>
  </w:style>
  <w:style w:type="character" w:styleId="ListLabel1035" w:customStyle="1">
    <w:name w:val="ListLabel 1035"/>
    <w:qFormat/>
    <w:rPr>
      <w:rFonts w:cs="OpenSymbol"/>
    </w:rPr>
  </w:style>
  <w:style w:type="character" w:styleId="ListLabel1036" w:customStyle="1">
    <w:name w:val="ListLabel 1036"/>
    <w:qFormat/>
    <w:rPr>
      <w:rFonts w:cs="OpenSymbol"/>
    </w:rPr>
  </w:style>
  <w:style w:type="character" w:styleId="ListLabel1037" w:customStyle="1">
    <w:name w:val="ListLabel 1037"/>
    <w:qFormat/>
    <w:rPr>
      <w:rFonts w:cs="OpenSymbol"/>
    </w:rPr>
  </w:style>
  <w:style w:type="character" w:styleId="ListLabel1038" w:customStyle="1">
    <w:name w:val="ListLabel 1038"/>
    <w:qFormat/>
    <w:rPr>
      <w:rFonts w:cs="OpenSymbol"/>
    </w:rPr>
  </w:style>
  <w:style w:type="character" w:styleId="ListLabel1039" w:customStyle="1">
    <w:name w:val="ListLabel 1039"/>
    <w:qFormat/>
    <w:rPr>
      <w:rFonts w:cs="OpenSymbol"/>
    </w:rPr>
  </w:style>
  <w:style w:type="character" w:styleId="ListLabel1040" w:customStyle="1">
    <w:name w:val="ListLabel 1040"/>
    <w:qFormat/>
    <w:rPr>
      <w:rFonts w:cs="OpenSymbol"/>
    </w:rPr>
  </w:style>
  <w:style w:type="character" w:styleId="ListLabel1041" w:customStyle="1">
    <w:name w:val="ListLabel 1041"/>
    <w:qFormat/>
    <w:rPr>
      <w:rFonts w:cs="OpenSymbol"/>
    </w:rPr>
  </w:style>
  <w:style w:type="character" w:styleId="ListLabel1042" w:customStyle="1">
    <w:name w:val="ListLabel 1042"/>
    <w:qFormat/>
    <w:rPr>
      <w:rFonts w:cs="OpenSymbol"/>
    </w:rPr>
  </w:style>
  <w:style w:type="character" w:styleId="ListLabel1043" w:customStyle="1">
    <w:name w:val="ListLabel 1043"/>
    <w:qFormat/>
    <w:rPr>
      <w:rFonts w:cs="OpenSymbol"/>
    </w:rPr>
  </w:style>
  <w:style w:type="character" w:styleId="ListLabel1044" w:customStyle="1">
    <w:name w:val="ListLabel 1044"/>
    <w:qFormat/>
    <w:rPr>
      <w:rFonts w:cs="OpenSymbol"/>
    </w:rPr>
  </w:style>
  <w:style w:type="character" w:styleId="ListLabel1045" w:customStyle="1">
    <w:name w:val="ListLabel 1045"/>
    <w:qFormat/>
    <w:rPr>
      <w:rFonts w:cs="OpenSymbol"/>
    </w:rPr>
  </w:style>
  <w:style w:type="character" w:styleId="ListLabel1046" w:customStyle="1">
    <w:name w:val="ListLabel 1046"/>
    <w:qFormat/>
    <w:rPr>
      <w:rFonts w:cs="OpenSymbol"/>
    </w:rPr>
  </w:style>
  <w:style w:type="character" w:styleId="ListLabel1047" w:customStyle="1">
    <w:name w:val="ListLabel 1047"/>
    <w:qFormat/>
    <w:rPr>
      <w:rFonts w:cs="OpenSymbol"/>
    </w:rPr>
  </w:style>
  <w:style w:type="character" w:styleId="ListLabel1048" w:customStyle="1">
    <w:name w:val="ListLabel 1048"/>
    <w:qFormat/>
    <w:rPr>
      <w:rFonts w:cs="OpenSymbol"/>
    </w:rPr>
  </w:style>
  <w:style w:type="character" w:styleId="ListLabel1049" w:customStyle="1">
    <w:name w:val="ListLabel 1049"/>
    <w:qFormat/>
    <w:rPr>
      <w:rFonts w:cs="OpenSymbol"/>
    </w:rPr>
  </w:style>
  <w:style w:type="character" w:styleId="ListLabel1050" w:customStyle="1">
    <w:name w:val="ListLabel 1050"/>
    <w:qFormat/>
    <w:rPr>
      <w:rFonts w:cs="OpenSymbol"/>
    </w:rPr>
  </w:style>
  <w:style w:type="character" w:styleId="ListLabel1051" w:customStyle="1">
    <w:name w:val="ListLabel 1051"/>
    <w:qFormat/>
    <w:rPr>
      <w:rFonts w:cs="OpenSymbol"/>
    </w:rPr>
  </w:style>
  <w:style w:type="character" w:styleId="ListLabel1052" w:customStyle="1">
    <w:name w:val="ListLabel 1052"/>
    <w:qFormat/>
    <w:rPr>
      <w:rFonts w:cs="OpenSymbol"/>
    </w:rPr>
  </w:style>
  <w:style w:type="character" w:styleId="ListLabel1053" w:customStyle="1">
    <w:name w:val="ListLabel 1053"/>
    <w:qFormat/>
    <w:rPr>
      <w:rFonts w:cs="OpenSymbol"/>
      <w:sz w:val="22"/>
    </w:rPr>
  </w:style>
  <w:style w:type="character" w:styleId="ListLabel1054" w:customStyle="1">
    <w:name w:val="ListLabel 1054"/>
    <w:qFormat/>
    <w:rPr>
      <w:rFonts w:cs="OpenSymbol"/>
    </w:rPr>
  </w:style>
  <w:style w:type="character" w:styleId="ListLabel1055" w:customStyle="1">
    <w:name w:val="ListLabel 1055"/>
    <w:qFormat/>
    <w:rPr>
      <w:rFonts w:cs="OpenSymbol"/>
    </w:rPr>
  </w:style>
  <w:style w:type="character" w:styleId="ListLabel1056" w:customStyle="1">
    <w:name w:val="ListLabel 1056"/>
    <w:qFormat/>
    <w:rPr>
      <w:rFonts w:cs="OpenSymbol"/>
    </w:rPr>
  </w:style>
  <w:style w:type="character" w:styleId="ListLabel1057" w:customStyle="1">
    <w:name w:val="ListLabel 1057"/>
    <w:qFormat/>
    <w:rPr>
      <w:rFonts w:cs="OpenSymbol"/>
    </w:rPr>
  </w:style>
  <w:style w:type="character" w:styleId="ListLabel1058" w:customStyle="1">
    <w:name w:val="ListLabel 1058"/>
    <w:qFormat/>
    <w:rPr>
      <w:rFonts w:cs="OpenSymbol"/>
    </w:rPr>
  </w:style>
  <w:style w:type="character" w:styleId="ListLabel1059" w:customStyle="1">
    <w:name w:val="ListLabel 1059"/>
    <w:qFormat/>
    <w:rPr>
      <w:rFonts w:cs="OpenSymbol"/>
    </w:rPr>
  </w:style>
  <w:style w:type="character" w:styleId="ListLabel1060" w:customStyle="1">
    <w:name w:val="ListLabel 1060"/>
    <w:qFormat/>
    <w:rPr>
      <w:rFonts w:cs="OpenSymbol"/>
    </w:rPr>
  </w:style>
  <w:style w:type="character" w:styleId="ListLabel1061" w:customStyle="1">
    <w:name w:val="ListLabel 1061"/>
    <w:qFormat/>
    <w:rPr>
      <w:rFonts w:cs="OpenSymbol"/>
    </w:rPr>
  </w:style>
  <w:style w:type="character" w:styleId="ListLabel1062" w:customStyle="1">
    <w:name w:val="ListLabel 1062"/>
    <w:qFormat/>
    <w:rPr>
      <w:rFonts w:cs="OpenSymbol"/>
      <w:sz w:val="22"/>
    </w:rPr>
  </w:style>
  <w:style w:type="character" w:styleId="ListLabel1063" w:customStyle="1">
    <w:name w:val="ListLabel 1063"/>
    <w:qFormat/>
    <w:rPr>
      <w:rFonts w:cs="OpenSymbol"/>
    </w:rPr>
  </w:style>
  <w:style w:type="character" w:styleId="ListLabel1064" w:customStyle="1">
    <w:name w:val="ListLabel 1064"/>
    <w:qFormat/>
    <w:rPr>
      <w:rFonts w:cs="OpenSymbol"/>
    </w:rPr>
  </w:style>
  <w:style w:type="character" w:styleId="ListLabel1065" w:customStyle="1">
    <w:name w:val="ListLabel 1065"/>
    <w:qFormat/>
    <w:rPr>
      <w:rFonts w:cs="OpenSymbol"/>
    </w:rPr>
  </w:style>
  <w:style w:type="character" w:styleId="ListLabel1066" w:customStyle="1">
    <w:name w:val="ListLabel 1066"/>
    <w:qFormat/>
    <w:rPr>
      <w:rFonts w:cs="OpenSymbol"/>
    </w:rPr>
  </w:style>
  <w:style w:type="character" w:styleId="ListLabel1067" w:customStyle="1">
    <w:name w:val="ListLabel 1067"/>
    <w:qFormat/>
    <w:rPr>
      <w:rFonts w:cs="OpenSymbol"/>
    </w:rPr>
  </w:style>
  <w:style w:type="character" w:styleId="ListLabel1068" w:customStyle="1">
    <w:name w:val="ListLabel 1068"/>
    <w:qFormat/>
    <w:rPr>
      <w:rFonts w:cs="OpenSymbol"/>
    </w:rPr>
  </w:style>
  <w:style w:type="character" w:styleId="ListLabel1069" w:customStyle="1">
    <w:name w:val="ListLabel 1069"/>
    <w:qFormat/>
    <w:rPr>
      <w:rFonts w:cs="OpenSymbol"/>
    </w:rPr>
  </w:style>
  <w:style w:type="character" w:styleId="ListLabel1070" w:customStyle="1">
    <w:name w:val="ListLabel 1070"/>
    <w:qFormat/>
    <w:rPr>
      <w:rFonts w:cs="OpenSymbol"/>
    </w:rPr>
  </w:style>
  <w:style w:type="character" w:styleId="ListLabel1071" w:customStyle="1">
    <w:name w:val="ListLabel 1071"/>
    <w:qFormat/>
    <w:rPr>
      <w:rFonts w:cs="OpenSymbol"/>
    </w:rPr>
  </w:style>
  <w:style w:type="character" w:styleId="ListLabel1072" w:customStyle="1">
    <w:name w:val="ListLabel 1072"/>
    <w:qFormat/>
    <w:rPr>
      <w:rFonts w:cs="OpenSymbol"/>
    </w:rPr>
  </w:style>
  <w:style w:type="character" w:styleId="ListLabel1073" w:customStyle="1">
    <w:name w:val="ListLabel 1073"/>
    <w:qFormat/>
    <w:rPr>
      <w:rFonts w:cs="OpenSymbol"/>
    </w:rPr>
  </w:style>
  <w:style w:type="character" w:styleId="ListLabel1074" w:customStyle="1">
    <w:name w:val="ListLabel 1074"/>
    <w:qFormat/>
    <w:rPr>
      <w:rFonts w:cs="OpenSymbol"/>
    </w:rPr>
  </w:style>
  <w:style w:type="character" w:styleId="ListLabel1075" w:customStyle="1">
    <w:name w:val="ListLabel 1075"/>
    <w:qFormat/>
    <w:rPr>
      <w:rFonts w:cs="OpenSymbol"/>
    </w:rPr>
  </w:style>
  <w:style w:type="character" w:styleId="ListLabel1076" w:customStyle="1">
    <w:name w:val="ListLabel 1076"/>
    <w:qFormat/>
    <w:rPr>
      <w:rFonts w:cs="OpenSymbol"/>
    </w:rPr>
  </w:style>
  <w:style w:type="character" w:styleId="ListLabel1077" w:customStyle="1">
    <w:name w:val="ListLabel 1077"/>
    <w:qFormat/>
    <w:rPr>
      <w:rFonts w:cs="OpenSymbol"/>
    </w:rPr>
  </w:style>
  <w:style w:type="character" w:styleId="ListLabel1078" w:customStyle="1">
    <w:name w:val="ListLabel 1078"/>
    <w:qFormat/>
    <w:rPr>
      <w:rFonts w:cs="OpenSymbol"/>
    </w:rPr>
  </w:style>
  <w:style w:type="character" w:styleId="ListLabel1079" w:customStyle="1">
    <w:name w:val="ListLabel 1079"/>
    <w:qFormat/>
    <w:rPr>
      <w:rFonts w:cs="OpenSymbol"/>
    </w:rPr>
  </w:style>
  <w:style w:type="character" w:styleId="ListLabel1080" w:customStyle="1">
    <w:name w:val="ListLabel 1080"/>
    <w:qFormat/>
    <w:rPr>
      <w:rFonts w:cs="OpenSymbol"/>
    </w:rPr>
  </w:style>
  <w:style w:type="character" w:styleId="ListLabel1081" w:customStyle="1">
    <w:name w:val="ListLabel 1081"/>
    <w:qFormat/>
    <w:rPr>
      <w:rFonts w:cs="OpenSymbol"/>
    </w:rPr>
  </w:style>
  <w:style w:type="character" w:styleId="ListLabel1082" w:customStyle="1">
    <w:name w:val="ListLabel 1082"/>
    <w:qFormat/>
    <w:rPr>
      <w:rFonts w:cs="OpenSymbol"/>
    </w:rPr>
  </w:style>
  <w:style w:type="character" w:styleId="ListLabel1083" w:customStyle="1">
    <w:name w:val="ListLabel 1083"/>
    <w:qFormat/>
    <w:rPr>
      <w:rFonts w:cs="OpenSymbol"/>
    </w:rPr>
  </w:style>
  <w:style w:type="character" w:styleId="ListLabel1084" w:customStyle="1">
    <w:name w:val="ListLabel 1084"/>
    <w:qFormat/>
    <w:rPr>
      <w:rFonts w:cs="OpenSymbol"/>
    </w:rPr>
  </w:style>
  <w:style w:type="character" w:styleId="ListLabel1085" w:customStyle="1">
    <w:name w:val="ListLabel 1085"/>
    <w:qFormat/>
    <w:rPr>
      <w:rFonts w:cs="OpenSymbol"/>
    </w:rPr>
  </w:style>
  <w:style w:type="character" w:styleId="ListLabel1086" w:customStyle="1">
    <w:name w:val="ListLabel 1086"/>
    <w:qFormat/>
    <w:rPr>
      <w:rFonts w:cs="OpenSymbol"/>
    </w:rPr>
  </w:style>
  <w:style w:type="character" w:styleId="ListLabel1087" w:customStyle="1">
    <w:name w:val="ListLabel 1087"/>
    <w:qFormat/>
    <w:rPr>
      <w:rFonts w:cs="OpenSymbol"/>
    </w:rPr>
  </w:style>
  <w:style w:type="character" w:styleId="ListLabel1088" w:customStyle="1">
    <w:name w:val="ListLabel 1088"/>
    <w:qFormat/>
    <w:rPr>
      <w:rFonts w:cs="OpenSymbol"/>
    </w:rPr>
  </w:style>
  <w:style w:type="character" w:styleId="ListLabel1089" w:customStyle="1">
    <w:name w:val="ListLabel 1089"/>
    <w:qFormat/>
    <w:rPr>
      <w:rFonts w:cs="OpenSymbol"/>
    </w:rPr>
  </w:style>
  <w:style w:type="character" w:styleId="ListLabel1090" w:customStyle="1">
    <w:name w:val="ListLabel 1090"/>
    <w:qFormat/>
    <w:rPr>
      <w:rFonts w:cs="OpenSymbol"/>
    </w:rPr>
  </w:style>
  <w:style w:type="character" w:styleId="ListLabel1091" w:customStyle="1">
    <w:name w:val="ListLabel 1091"/>
    <w:qFormat/>
    <w:rPr>
      <w:rFonts w:cs="OpenSymbol"/>
    </w:rPr>
  </w:style>
  <w:style w:type="character" w:styleId="ListLabel1092" w:customStyle="1">
    <w:name w:val="ListLabel 1092"/>
    <w:qFormat/>
    <w:rPr>
      <w:rFonts w:cs="OpenSymbol"/>
    </w:rPr>
  </w:style>
  <w:style w:type="character" w:styleId="ListLabel1093" w:customStyle="1">
    <w:name w:val="ListLabel 1093"/>
    <w:qFormat/>
    <w:rPr>
      <w:rFonts w:cs="OpenSymbol"/>
    </w:rPr>
  </w:style>
  <w:style w:type="character" w:styleId="ListLabel1094" w:customStyle="1">
    <w:name w:val="ListLabel 1094"/>
    <w:qFormat/>
    <w:rPr>
      <w:rFonts w:cs="OpenSymbol"/>
    </w:rPr>
  </w:style>
  <w:style w:type="character" w:styleId="ListLabel1095" w:customStyle="1">
    <w:name w:val="ListLabel 1095"/>
    <w:qFormat/>
    <w:rPr>
      <w:rFonts w:cs="OpenSymbol"/>
    </w:rPr>
  </w:style>
  <w:style w:type="character" w:styleId="ListLabel1096" w:customStyle="1">
    <w:name w:val="ListLabel 1096"/>
    <w:qFormat/>
    <w:rPr>
      <w:rFonts w:cs="OpenSymbol"/>
    </w:rPr>
  </w:style>
  <w:style w:type="character" w:styleId="ListLabel1097" w:customStyle="1">
    <w:name w:val="ListLabel 1097"/>
    <w:qFormat/>
    <w:rPr>
      <w:rFonts w:cs="OpenSymbol"/>
    </w:rPr>
  </w:style>
  <w:style w:type="character" w:styleId="ListLabel1098" w:customStyle="1">
    <w:name w:val="ListLabel 1098"/>
    <w:qFormat/>
    <w:rPr>
      <w:rFonts w:cs="OpenSymbol"/>
    </w:rPr>
  </w:style>
  <w:style w:type="character" w:styleId="ListLabel1099" w:customStyle="1">
    <w:name w:val="ListLabel 1099"/>
    <w:qFormat/>
    <w:rPr>
      <w:rFonts w:cs="OpenSymbol"/>
    </w:rPr>
  </w:style>
  <w:style w:type="character" w:styleId="ListLabel1100" w:customStyle="1">
    <w:name w:val="ListLabel 1100"/>
    <w:qFormat/>
    <w:rPr>
      <w:rFonts w:cs="OpenSymbol"/>
    </w:rPr>
  </w:style>
  <w:style w:type="character" w:styleId="ListLabel1101" w:customStyle="1">
    <w:name w:val="ListLabel 1101"/>
    <w:qFormat/>
    <w:rPr>
      <w:rFonts w:cs="OpenSymbol"/>
    </w:rPr>
  </w:style>
  <w:style w:type="character" w:styleId="ListLabel1102" w:customStyle="1">
    <w:name w:val="ListLabel 1102"/>
    <w:qFormat/>
    <w:rPr>
      <w:rFonts w:cs="OpenSymbol"/>
    </w:rPr>
  </w:style>
  <w:style w:type="character" w:styleId="ListLabel1103" w:customStyle="1">
    <w:name w:val="ListLabel 1103"/>
    <w:qFormat/>
    <w:rPr>
      <w:rFonts w:cs="OpenSymbol"/>
    </w:rPr>
  </w:style>
  <w:style w:type="character" w:styleId="ListLabel1104" w:customStyle="1">
    <w:name w:val="ListLabel 1104"/>
    <w:qFormat/>
    <w:rPr>
      <w:rFonts w:cs="OpenSymbol"/>
    </w:rPr>
  </w:style>
  <w:style w:type="character" w:styleId="ListLabel1105" w:customStyle="1">
    <w:name w:val="ListLabel 1105"/>
    <w:qFormat/>
    <w:rPr>
      <w:rFonts w:cs="OpenSymbol"/>
    </w:rPr>
  </w:style>
  <w:style w:type="character" w:styleId="ListLabel1106" w:customStyle="1">
    <w:name w:val="ListLabel 1106"/>
    <w:qFormat/>
    <w:rPr>
      <w:rFonts w:cs="OpenSymbol"/>
    </w:rPr>
  </w:style>
  <w:style w:type="character" w:styleId="ListLabel1107" w:customStyle="1">
    <w:name w:val="ListLabel 1107"/>
    <w:qFormat/>
    <w:rPr>
      <w:rFonts w:cs="OpenSymbol"/>
    </w:rPr>
  </w:style>
  <w:style w:type="character" w:styleId="ListLabel1108" w:customStyle="1">
    <w:name w:val="ListLabel 1108"/>
    <w:qFormat/>
    <w:rPr>
      <w:rFonts w:cs="OpenSymbol"/>
    </w:rPr>
  </w:style>
  <w:style w:type="character" w:styleId="ListLabel1109" w:customStyle="1">
    <w:name w:val="ListLabel 1109"/>
    <w:qFormat/>
    <w:rPr>
      <w:rFonts w:cs="OpenSymbol"/>
    </w:rPr>
  </w:style>
  <w:style w:type="character" w:styleId="ListLabel1110" w:customStyle="1">
    <w:name w:val="ListLabel 1110"/>
    <w:qFormat/>
    <w:rPr>
      <w:rFonts w:cs="OpenSymbol"/>
    </w:rPr>
  </w:style>
  <w:style w:type="character" w:styleId="ListLabel1111" w:customStyle="1">
    <w:name w:val="ListLabel 1111"/>
    <w:qFormat/>
    <w:rPr>
      <w:rFonts w:cs="OpenSymbol"/>
    </w:rPr>
  </w:style>
  <w:style w:type="character" w:styleId="ListLabel1112" w:customStyle="1">
    <w:name w:val="ListLabel 1112"/>
    <w:qFormat/>
    <w:rPr>
      <w:rFonts w:cs="OpenSymbol"/>
    </w:rPr>
  </w:style>
  <w:style w:type="character" w:styleId="ListLabel1113" w:customStyle="1">
    <w:name w:val="ListLabel 1113"/>
    <w:qFormat/>
    <w:rPr>
      <w:rFonts w:cs="OpenSymbol"/>
    </w:rPr>
  </w:style>
  <w:style w:type="character" w:styleId="ListLabel1114" w:customStyle="1">
    <w:name w:val="ListLabel 1114"/>
    <w:qFormat/>
    <w:rPr>
      <w:rFonts w:cs="OpenSymbol"/>
    </w:rPr>
  </w:style>
  <w:style w:type="character" w:styleId="ListLabel1115" w:customStyle="1">
    <w:name w:val="ListLabel 1115"/>
    <w:qFormat/>
    <w:rPr>
      <w:rFonts w:cs="OpenSymbol"/>
    </w:rPr>
  </w:style>
  <w:style w:type="character" w:styleId="ListLabel1116" w:customStyle="1">
    <w:name w:val="ListLabel 1116"/>
    <w:qFormat/>
    <w:rPr>
      <w:rFonts w:cs="OpenSymbol"/>
    </w:rPr>
  </w:style>
  <w:style w:type="character" w:styleId="ListLabel1117" w:customStyle="1">
    <w:name w:val="ListLabel 1117"/>
    <w:qFormat/>
    <w:rPr>
      <w:rFonts w:cs="OpenSymbol"/>
    </w:rPr>
  </w:style>
  <w:style w:type="character" w:styleId="ListLabel1118" w:customStyle="1">
    <w:name w:val="ListLabel 1118"/>
    <w:qFormat/>
    <w:rPr>
      <w:rFonts w:cs="OpenSymbol"/>
    </w:rPr>
  </w:style>
  <w:style w:type="character" w:styleId="ListLabel1119" w:customStyle="1">
    <w:name w:val="ListLabel 1119"/>
    <w:qFormat/>
    <w:rPr>
      <w:rFonts w:cs="OpenSymbol"/>
    </w:rPr>
  </w:style>
  <w:style w:type="character" w:styleId="ListLabel1120" w:customStyle="1">
    <w:name w:val="ListLabel 1120"/>
    <w:qFormat/>
    <w:rPr>
      <w:rFonts w:cs="OpenSymbol"/>
    </w:rPr>
  </w:style>
  <w:style w:type="character" w:styleId="ListLabel1121" w:customStyle="1">
    <w:name w:val="ListLabel 1121"/>
    <w:qFormat/>
    <w:rPr>
      <w:rFonts w:cs="OpenSymbol"/>
    </w:rPr>
  </w:style>
  <w:style w:type="character" w:styleId="ListLabel1122" w:customStyle="1">
    <w:name w:val="ListLabel 1122"/>
    <w:qFormat/>
    <w:rPr>
      <w:rFonts w:cs="OpenSymbol"/>
    </w:rPr>
  </w:style>
  <w:style w:type="character" w:styleId="ListLabel1123" w:customStyle="1">
    <w:name w:val="ListLabel 1123"/>
    <w:qFormat/>
    <w:rPr>
      <w:rFonts w:cs="OpenSymbol"/>
    </w:rPr>
  </w:style>
  <w:style w:type="character" w:styleId="ListLabel1124" w:customStyle="1">
    <w:name w:val="ListLabel 1124"/>
    <w:qFormat/>
    <w:rPr>
      <w:rFonts w:cs="OpenSymbol"/>
    </w:rPr>
  </w:style>
  <w:style w:type="character" w:styleId="ListLabel1125" w:customStyle="1">
    <w:name w:val="ListLabel 1125"/>
    <w:qFormat/>
    <w:rPr/>
  </w:style>
  <w:style w:type="character" w:styleId="ListLabel1126" w:customStyle="1">
    <w:name w:val="ListLabel 1126"/>
    <w:qFormat/>
    <w:rPr>
      <w:rFonts w:cs="OpenSymbol"/>
    </w:rPr>
  </w:style>
  <w:style w:type="character" w:styleId="ListLabel1127" w:customStyle="1">
    <w:name w:val="ListLabel 1127"/>
    <w:qFormat/>
    <w:rPr>
      <w:rFonts w:cs="OpenSymbol"/>
    </w:rPr>
  </w:style>
  <w:style w:type="character" w:styleId="ListLabel1128" w:customStyle="1">
    <w:name w:val="ListLabel 1128"/>
    <w:qFormat/>
    <w:rPr>
      <w:rFonts w:cs="OpenSymbol"/>
    </w:rPr>
  </w:style>
  <w:style w:type="character" w:styleId="ListLabel1129" w:customStyle="1">
    <w:name w:val="ListLabel 1129"/>
    <w:qFormat/>
    <w:rPr>
      <w:rFonts w:cs="OpenSymbol"/>
    </w:rPr>
  </w:style>
  <w:style w:type="character" w:styleId="ListLabel1130" w:customStyle="1">
    <w:name w:val="ListLabel 1130"/>
    <w:qFormat/>
    <w:rPr>
      <w:rFonts w:cs="OpenSymbol"/>
    </w:rPr>
  </w:style>
  <w:style w:type="character" w:styleId="ListLabel1131" w:customStyle="1">
    <w:name w:val="ListLabel 1131"/>
    <w:qFormat/>
    <w:rPr>
      <w:rFonts w:cs="OpenSymbol"/>
    </w:rPr>
  </w:style>
  <w:style w:type="character" w:styleId="ListLabel1132" w:customStyle="1">
    <w:name w:val="ListLabel 1132"/>
    <w:qFormat/>
    <w:rPr>
      <w:rFonts w:cs="OpenSymbol"/>
    </w:rPr>
  </w:style>
  <w:style w:type="character" w:styleId="ListLabel1133" w:customStyle="1">
    <w:name w:val="ListLabel 1133"/>
    <w:qFormat/>
    <w:rPr>
      <w:rFonts w:cs="OpenSymbol"/>
    </w:rPr>
  </w:style>
  <w:style w:type="character" w:styleId="ListLabel1134" w:customStyle="1">
    <w:name w:val="ListLabel 1134"/>
    <w:qFormat/>
    <w:rPr>
      <w:rFonts w:cs="OpenSymbol"/>
    </w:rPr>
  </w:style>
  <w:style w:type="character" w:styleId="ListLabel1135" w:customStyle="1">
    <w:name w:val="ListLabel 1135"/>
    <w:qFormat/>
    <w:rPr>
      <w:rFonts w:cs="OpenSymbol"/>
    </w:rPr>
  </w:style>
  <w:style w:type="character" w:styleId="ListLabel1136" w:customStyle="1">
    <w:name w:val="ListLabel 1136"/>
    <w:qFormat/>
    <w:rPr>
      <w:rFonts w:cs="OpenSymbol"/>
    </w:rPr>
  </w:style>
  <w:style w:type="character" w:styleId="ListLabel1137" w:customStyle="1">
    <w:name w:val="ListLabel 1137"/>
    <w:qFormat/>
    <w:rPr>
      <w:rFonts w:cs="OpenSymbol"/>
    </w:rPr>
  </w:style>
  <w:style w:type="character" w:styleId="ListLabel1138" w:customStyle="1">
    <w:name w:val="ListLabel 1138"/>
    <w:qFormat/>
    <w:rPr>
      <w:rFonts w:cs="OpenSymbol"/>
    </w:rPr>
  </w:style>
  <w:style w:type="character" w:styleId="ListLabel1139" w:customStyle="1">
    <w:name w:val="ListLabel 1139"/>
    <w:qFormat/>
    <w:rPr>
      <w:rFonts w:cs="OpenSymbol"/>
    </w:rPr>
  </w:style>
  <w:style w:type="character" w:styleId="ListLabel1140" w:customStyle="1">
    <w:name w:val="ListLabel 1140"/>
    <w:qFormat/>
    <w:rPr>
      <w:rFonts w:cs="OpenSymbol"/>
    </w:rPr>
  </w:style>
  <w:style w:type="character" w:styleId="ListLabel1141" w:customStyle="1">
    <w:name w:val="ListLabel 1141"/>
    <w:qFormat/>
    <w:rPr>
      <w:rFonts w:cs="OpenSymbol"/>
    </w:rPr>
  </w:style>
  <w:style w:type="character" w:styleId="ListLabel1142" w:customStyle="1">
    <w:name w:val="ListLabel 1142"/>
    <w:qFormat/>
    <w:rPr>
      <w:rFonts w:cs="OpenSymbol"/>
    </w:rPr>
  </w:style>
  <w:style w:type="character" w:styleId="ListLabel1143" w:customStyle="1">
    <w:name w:val="ListLabel 1143"/>
    <w:qFormat/>
    <w:rPr>
      <w:rFonts w:cs="OpenSymbol"/>
    </w:rPr>
  </w:style>
  <w:style w:type="character" w:styleId="ListLabel1144" w:customStyle="1">
    <w:name w:val="ListLabel 1144"/>
    <w:qFormat/>
    <w:rPr>
      <w:rFonts w:cs="OpenSymbol"/>
    </w:rPr>
  </w:style>
  <w:style w:type="character" w:styleId="ListLabel1145" w:customStyle="1">
    <w:name w:val="ListLabel 1145"/>
    <w:qFormat/>
    <w:rPr>
      <w:rFonts w:cs="OpenSymbol"/>
    </w:rPr>
  </w:style>
  <w:style w:type="character" w:styleId="ListLabel1146" w:customStyle="1">
    <w:name w:val="ListLabel 1146"/>
    <w:qFormat/>
    <w:rPr>
      <w:rFonts w:cs="OpenSymbol"/>
    </w:rPr>
  </w:style>
  <w:style w:type="character" w:styleId="ListLabel1147" w:customStyle="1">
    <w:name w:val="ListLabel 1147"/>
    <w:qFormat/>
    <w:rPr>
      <w:rFonts w:cs="OpenSymbol"/>
    </w:rPr>
  </w:style>
  <w:style w:type="character" w:styleId="ListLabel1148" w:customStyle="1">
    <w:name w:val="ListLabel 1148"/>
    <w:qFormat/>
    <w:rPr>
      <w:rFonts w:cs="OpenSymbol"/>
    </w:rPr>
  </w:style>
  <w:style w:type="character" w:styleId="ListLabel1149" w:customStyle="1">
    <w:name w:val="ListLabel 1149"/>
    <w:qFormat/>
    <w:rPr>
      <w:rFonts w:cs="OpenSymbol"/>
    </w:rPr>
  </w:style>
  <w:style w:type="character" w:styleId="ListLabel1150" w:customStyle="1">
    <w:name w:val="ListLabel 1150"/>
    <w:qFormat/>
    <w:rPr>
      <w:rFonts w:cs="OpenSymbol"/>
    </w:rPr>
  </w:style>
  <w:style w:type="character" w:styleId="ListLabel1151" w:customStyle="1">
    <w:name w:val="ListLabel 1151"/>
    <w:qFormat/>
    <w:rPr>
      <w:rFonts w:cs="OpenSymbol"/>
    </w:rPr>
  </w:style>
  <w:style w:type="character" w:styleId="ListLabel1152" w:customStyle="1">
    <w:name w:val="ListLabel 1152"/>
    <w:qFormat/>
    <w:rPr>
      <w:rFonts w:cs="OpenSymbol"/>
    </w:rPr>
  </w:style>
  <w:style w:type="character" w:styleId="ListLabel1153" w:customStyle="1">
    <w:name w:val="ListLabel 1153"/>
    <w:qFormat/>
    <w:rPr>
      <w:rFonts w:cs="OpenSymbol"/>
    </w:rPr>
  </w:style>
  <w:style w:type="character" w:styleId="ListLabel1154" w:customStyle="1">
    <w:name w:val="ListLabel 1154"/>
    <w:qFormat/>
    <w:rPr>
      <w:rFonts w:cs="OpenSymbol"/>
    </w:rPr>
  </w:style>
  <w:style w:type="character" w:styleId="ListLabel1155" w:customStyle="1">
    <w:name w:val="ListLabel 1155"/>
    <w:qFormat/>
    <w:rPr>
      <w:rFonts w:cs="OpenSymbol"/>
    </w:rPr>
  </w:style>
  <w:style w:type="character" w:styleId="ListLabel1156" w:customStyle="1">
    <w:name w:val="ListLabel 1156"/>
    <w:qFormat/>
    <w:rPr>
      <w:rFonts w:cs="OpenSymbol"/>
    </w:rPr>
  </w:style>
  <w:style w:type="character" w:styleId="ListLabel1157" w:customStyle="1">
    <w:name w:val="ListLabel 1157"/>
    <w:qFormat/>
    <w:rPr>
      <w:rFonts w:cs="OpenSymbol"/>
    </w:rPr>
  </w:style>
  <w:style w:type="character" w:styleId="ListLabel1158" w:customStyle="1">
    <w:name w:val="ListLabel 1158"/>
    <w:qFormat/>
    <w:rPr>
      <w:rFonts w:cs="OpenSymbol"/>
    </w:rPr>
  </w:style>
  <w:style w:type="character" w:styleId="ListLabel1159" w:customStyle="1">
    <w:name w:val="ListLabel 1159"/>
    <w:qFormat/>
    <w:rPr>
      <w:rFonts w:cs="OpenSymbol"/>
    </w:rPr>
  </w:style>
  <w:style w:type="character" w:styleId="ListLabel1160" w:customStyle="1">
    <w:name w:val="ListLabel 1160"/>
    <w:qFormat/>
    <w:rPr>
      <w:rFonts w:cs="OpenSymbol"/>
    </w:rPr>
  </w:style>
  <w:style w:type="character" w:styleId="ListLabel1161" w:customStyle="1">
    <w:name w:val="ListLabel 1161"/>
    <w:qFormat/>
    <w:rPr>
      <w:rFonts w:cs="OpenSymbol"/>
    </w:rPr>
  </w:style>
  <w:style w:type="character" w:styleId="ListLabel1162" w:customStyle="1">
    <w:name w:val="ListLabel 1162"/>
    <w:qFormat/>
    <w:rPr>
      <w:rFonts w:cs="OpenSymbol"/>
    </w:rPr>
  </w:style>
  <w:style w:type="character" w:styleId="ListLabel1163" w:customStyle="1">
    <w:name w:val="ListLabel 1163"/>
    <w:qFormat/>
    <w:rPr>
      <w:rFonts w:cs="OpenSymbol"/>
    </w:rPr>
  </w:style>
  <w:style w:type="character" w:styleId="ListLabel1164" w:customStyle="1">
    <w:name w:val="ListLabel 1164"/>
    <w:qFormat/>
    <w:rPr>
      <w:rFonts w:cs="OpenSymbol"/>
    </w:rPr>
  </w:style>
  <w:style w:type="character" w:styleId="ListLabel1165" w:customStyle="1">
    <w:name w:val="ListLabel 1165"/>
    <w:qFormat/>
    <w:rPr>
      <w:rFonts w:cs="OpenSymbol"/>
    </w:rPr>
  </w:style>
  <w:style w:type="character" w:styleId="ListLabel1166" w:customStyle="1">
    <w:name w:val="ListLabel 1166"/>
    <w:qFormat/>
    <w:rPr>
      <w:rFonts w:cs="OpenSymbol"/>
    </w:rPr>
  </w:style>
  <w:style w:type="character" w:styleId="ListLabel1167" w:customStyle="1">
    <w:name w:val="ListLabel 1167"/>
    <w:qFormat/>
    <w:rPr>
      <w:rFonts w:cs="OpenSymbol"/>
    </w:rPr>
  </w:style>
  <w:style w:type="character" w:styleId="ListLabel1168" w:customStyle="1">
    <w:name w:val="ListLabel 1168"/>
    <w:qFormat/>
    <w:rPr>
      <w:rFonts w:cs="OpenSymbol"/>
    </w:rPr>
  </w:style>
  <w:style w:type="character" w:styleId="ListLabel1169" w:customStyle="1">
    <w:name w:val="ListLabel 1169"/>
    <w:qFormat/>
    <w:rPr>
      <w:rFonts w:cs="OpenSymbol"/>
    </w:rPr>
  </w:style>
  <w:style w:type="character" w:styleId="ListLabel1170" w:customStyle="1">
    <w:name w:val="ListLabel 1170"/>
    <w:qFormat/>
    <w:rPr>
      <w:rFonts w:cs="OpenSymbol"/>
    </w:rPr>
  </w:style>
  <w:style w:type="character" w:styleId="ListLabel1171" w:customStyle="1">
    <w:name w:val="ListLabel 1171"/>
    <w:qFormat/>
    <w:rPr>
      <w:rFonts w:cs="OpenSymbol"/>
    </w:rPr>
  </w:style>
  <w:style w:type="character" w:styleId="ListLabel1172" w:customStyle="1">
    <w:name w:val="ListLabel 1172"/>
    <w:qFormat/>
    <w:rPr>
      <w:rFonts w:cs="OpenSymbol"/>
    </w:rPr>
  </w:style>
  <w:style w:type="character" w:styleId="ListLabel1173" w:customStyle="1">
    <w:name w:val="ListLabel 1173"/>
    <w:qFormat/>
    <w:rPr>
      <w:rFonts w:cs="OpenSymbol"/>
    </w:rPr>
  </w:style>
  <w:style w:type="character" w:styleId="ListLabel1174" w:customStyle="1">
    <w:name w:val="ListLabel 1174"/>
    <w:qFormat/>
    <w:rPr>
      <w:rFonts w:cs="OpenSymbol"/>
    </w:rPr>
  </w:style>
  <w:style w:type="character" w:styleId="ListLabel1175" w:customStyle="1">
    <w:name w:val="ListLabel 1175"/>
    <w:qFormat/>
    <w:rPr>
      <w:rFonts w:cs="OpenSymbol"/>
    </w:rPr>
  </w:style>
  <w:style w:type="character" w:styleId="ListLabel1176" w:customStyle="1">
    <w:name w:val="ListLabel 1176"/>
    <w:qFormat/>
    <w:rPr>
      <w:rFonts w:cs="OpenSymbol"/>
    </w:rPr>
  </w:style>
  <w:style w:type="character" w:styleId="ListLabel1177" w:customStyle="1">
    <w:name w:val="ListLabel 1177"/>
    <w:qFormat/>
    <w:rPr>
      <w:rFonts w:cs="OpenSymbol"/>
    </w:rPr>
  </w:style>
  <w:style w:type="character" w:styleId="ListLabel1178" w:customStyle="1">
    <w:name w:val="ListLabel 1178"/>
    <w:qFormat/>
    <w:rPr>
      <w:rFonts w:cs="OpenSymbol"/>
    </w:rPr>
  </w:style>
  <w:style w:type="character" w:styleId="ListLabel1179" w:customStyle="1">
    <w:name w:val="ListLabel 1179"/>
    <w:qFormat/>
    <w:rPr>
      <w:rFonts w:cs="OpenSymbol"/>
    </w:rPr>
  </w:style>
  <w:style w:type="character" w:styleId="ListLabel1180" w:customStyle="1">
    <w:name w:val="ListLabel 1180"/>
    <w:qFormat/>
    <w:rPr>
      <w:rFonts w:cs="OpenSymbol"/>
      <w:sz w:val="22"/>
    </w:rPr>
  </w:style>
  <w:style w:type="character" w:styleId="ListLabel1181" w:customStyle="1">
    <w:name w:val="ListLabel 1181"/>
    <w:qFormat/>
    <w:rPr>
      <w:rFonts w:cs="OpenSymbol"/>
    </w:rPr>
  </w:style>
  <w:style w:type="character" w:styleId="ListLabel1182" w:customStyle="1">
    <w:name w:val="ListLabel 1182"/>
    <w:qFormat/>
    <w:rPr>
      <w:rFonts w:cs="OpenSymbol"/>
    </w:rPr>
  </w:style>
  <w:style w:type="character" w:styleId="ListLabel1183" w:customStyle="1">
    <w:name w:val="ListLabel 1183"/>
    <w:qFormat/>
    <w:rPr>
      <w:rFonts w:cs="OpenSymbol"/>
    </w:rPr>
  </w:style>
  <w:style w:type="character" w:styleId="ListLabel1184" w:customStyle="1">
    <w:name w:val="ListLabel 1184"/>
    <w:qFormat/>
    <w:rPr>
      <w:rFonts w:cs="OpenSymbol"/>
    </w:rPr>
  </w:style>
  <w:style w:type="character" w:styleId="ListLabel1185" w:customStyle="1">
    <w:name w:val="ListLabel 1185"/>
    <w:qFormat/>
    <w:rPr>
      <w:rFonts w:cs="OpenSymbol"/>
    </w:rPr>
  </w:style>
  <w:style w:type="character" w:styleId="ListLabel1186" w:customStyle="1">
    <w:name w:val="ListLabel 1186"/>
    <w:qFormat/>
    <w:rPr>
      <w:rFonts w:cs="OpenSymbol"/>
    </w:rPr>
  </w:style>
  <w:style w:type="character" w:styleId="ListLabel1187" w:customStyle="1">
    <w:name w:val="ListLabel 1187"/>
    <w:qFormat/>
    <w:rPr>
      <w:rFonts w:cs="OpenSymbol"/>
    </w:rPr>
  </w:style>
  <w:style w:type="character" w:styleId="ListLabel1188" w:customStyle="1">
    <w:name w:val="ListLabel 1188"/>
    <w:qFormat/>
    <w:rPr>
      <w:rFonts w:cs="OpenSymbol"/>
    </w:rPr>
  </w:style>
  <w:style w:type="character" w:styleId="ListLabel1189" w:customStyle="1">
    <w:name w:val="ListLabel 1189"/>
    <w:qFormat/>
    <w:rPr>
      <w:rFonts w:cs="OpenSymbol"/>
      <w:sz w:val="22"/>
    </w:rPr>
  </w:style>
  <w:style w:type="character" w:styleId="ListLabel1190" w:customStyle="1">
    <w:name w:val="ListLabel 1190"/>
    <w:qFormat/>
    <w:rPr>
      <w:rFonts w:cs="OpenSymbol"/>
    </w:rPr>
  </w:style>
  <w:style w:type="character" w:styleId="ListLabel1191" w:customStyle="1">
    <w:name w:val="ListLabel 1191"/>
    <w:qFormat/>
    <w:rPr>
      <w:rFonts w:cs="OpenSymbol"/>
    </w:rPr>
  </w:style>
  <w:style w:type="character" w:styleId="ListLabel1192" w:customStyle="1">
    <w:name w:val="ListLabel 1192"/>
    <w:qFormat/>
    <w:rPr>
      <w:rFonts w:cs="OpenSymbol"/>
    </w:rPr>
  </w:style>
  <w:style w:type="character" w:styleId="ListLabel1193" w:customStyle="1">
    <w:name w:val="ListLabel 1193"/>
    <w:qFormat/>
    <w:rPr>
      <w:rFonts w:cs="OpenSymbol"/>
    </w:rPr>
  </w:style>
  <w:style w:type="character" w:styleId="ListLabel1194" w:customStyle="1">
    <w:name w:val="ListLabel 1194"/>
    <w:qFormat/>
    <w:rPr>
      <w:rFonts w:cs="OpenSymbol"/>
    </w:rPr>
  </w:style>
  <w:style w:type="character" w:styleId="ListLabel1195" w:customStyle="1">
    <w:name w:val="ListLabel 1195"/>
    <w:qFormat/>
    <w:rPr>
      <w:rFonts w:cs="OpenSymbol"/>
    </w:rPr>
  </w:style>
  <w:style w:type="character" w:styleId="ListLabel1196" w:customStyle="1">
    <w:name w:val="ListLabel 1196"/>
    <w:qFormat/>
    <w:rPr>
      <w:rFonts w:cs="OpenSymbol"/>
    </w:rPr>
  </w:style>
  <w:style w:type="character" w:styleId="ListLabel1197" w:customStyle="1">
    <w:name w:val="ListLabel 1197"/>
    <w:qFormat/>
    <w:rPr>
      <w:rFonts w:cs="OpenSymbol"/>
    </w:rPr>
  </w:style>
  <w:style w:type="character" w:styleId="ListLabel1198" w:customStyle="1">
    <w:name w:val="ListLabel 1198"/>
    <w:qFormat/>
    <w:rPr>
      <w:rFonts w:cs="OpenSymbol"/>
    </w:rPr>
  </w:style>
  <w:style w:type="character" w:styleId="ListLabel1199" w:customStyle="1">
    <w:name w:val="ListLabel 1199"/>
    <w:qFormat/>
    <w:rPr>
      <w:rFonts w:cs="OpenSymbol"/>
    </w:rPr>
  </w:style>
  <w:style w:type="character" w:styleId="ListLabel1200" w:customStyle="1">
    <w:name w:val="ListLabel 1200"/>
    <w:qFormat/>
    <w:rPr>
      <w:rFonts w:cs="OpenSymbol"/>
    </w:rPr>
  </w:style>
  <w:style w:type="character" w:styleId="ListLabel1201" w:customStyle="1">
    <w:name w:val="ListLabel 1201"/>
    <w:qFormat/>
    <w:rPr>
      <w:rFonts w:cs="OpenSymbol"/>
    </w:rPr>
  </w:style>
  <w:style w:type="character" w:styleId="ListLabel1202" w:customStyle="1">
    <w:name w:val="ListLabel 1202"/>
    <w:qFormat/>
    <w:rPr>
      <w:rFonts w:cs="OpenSymbol"/>
    </w:rPr>
  </w:style>
  <w:style w:type="character" w:styleId="ListLabel1203" w:customStyle="1">
    <w:name w:val="ListLabel 1203"/>
    <w:qFormat/>
    <w:rPr>
      <w:rFonts w:cs="OpenSymbol"/>
    </w:rPr>
  </w:style>
  <w:style w:type="character" w:styleId="ListLabel1204" w:customStyle="1">
    <w:name w:val="ListLabel 1204"/>
    <w:qFormat/>
    <w:rPr>
      <w:rFonts w:cs="OpenSymbol"/>
    </w:rPr>
  </w:style>
  <w:style w:type="character" w:styleId="ListLabel1205" w:customStyle="1">
    <w:name w:val="ListLabel 1205"/>
    <w:qFormat/>
    <w:rPr>
      <w:rFonts w:cs="OpenSymbol"/>
    </w:rPr>
  </w:style>
  <w:style w:type="character" w:styleId="ListLabel1206" w:customStyle="1">
    <w:name w:val="ListLabel 1206"/>
    <w:qFormat/>
    <w:rPr>
      <w:rFonts w:cs="OpenSymbol"/>
    </w:rPr>
  </w:style>
  <w:style w:type="character" w:styleId="ListLabel1207" w:customStyle="1">
    <w:name w:val="ListLabel 1207"/>
    <w:qFormat/>
    <w:rPr>
      <w:rFonts w:cs="OpenSymbol"/>
    </w:rPr>
  </w:style>
  <w:style w:type="character" w:styleId="ListLabel1208" w:customStyle="1">
    <w:name w:val="ListLabel 1208"/>
    <w:qFormat/>
    <w:rPr>
      <w:rFonts w:cs="OpenSymbol"/>
    </w:rPr>
  </w:style>
  <w:style w:type="character" w:styleId="ListLabel1209" w:customStyle="1">
    <w:name w:val="ListLabel 1209"/>
    <w:qFormat/>
    <w:rPr>
      <w:rFonts w:cs="OpenSymbol"/>
    </w:rPr>
  </w:style>
  <w:style w:type="character" w:styleId="ListLabel1210" w:customStyle="1">
    <w:name w:val="ListLabel 1210"/>
    <w:qFormat/>
    <w:rPr>
      <w:rFonts w:cs="OpenSymbol"/>
    </w:rPr>
  </w:style>
  <w:style w:type="character" w:styleId="ListLabel1211" w:customStyle="1">
    <w:name w:val="ListLabel 1211"/>
    <w:qFormat/>
    <w:rPr>
      <w:rFonts w:cs="OpenSymbol"/>
    </w:rPr>
  </w:style>
  <w:style w:type="character" w:styleId="ListLabel1212" w:customStyle="1">
    <w:name w:val="ListLabel 1212"/>
    <w:qFormat/>
    <w:rPr>
      <w:rFonts w:cs="OpenSymbol"/>
    </w:rPr>
  </w:style>
  <w:style w:type="character" w:styleId="ListLabel1213" w:customStyle="1">
    <w:name w:val="ListLabel 1213"/>
    <w:qFormat/>
    <w:rPr>
      <w:rFonts w:cs="OpenSymbol"/>
    </w:rPr>
  </w:style>
  <w:style w:type="character" w:styleId="ListLabel1214" w:customStyle="1">
    <w:name w:val="ListLabel 1214"/>
    <w:qFormat/>
    <w:rPr>
      <w:rFonts w:cs="OpenSymbol"/>
    </w:rPr>
  </w:style>
  <w:style w:type="character" w:styleId="ListLabel1215" w:customStyle="1">
    <w:name w:val="ListLabel 1215"/>
    <w:qFormat/>
    <w:rPr>
      <w:rFonts w:cs="OpenSymbol"/>
    </w:rPr>
  </w:style>
  <w:style w:type="character" w:styleId="ListLabel1216" w:customStyle="1">
    <w:name w:val="ListLabel 1216"/>
    <w:qFormat/>
    <w:rPr>
      <w:rFonts w:cs="OpenSymbol"/>
    </w:rPr>
  </w:style>
  <w:style w:type="character" w:styleId="ListLabel1217" w:customStyle="1">
    <w:name w:val="ListLabel 1217"/>
    <w:qFormat/>
    <w:rPr>
      <w:rFonts w:cs="OpenSymbol"/>
    </w:rPr>
  </w:style>
  <w:style w:type="character" w:styleId="ListLabel1218" w:customStyle="1">
    <w:name w:val="ListLabel 1218"/>
    <w:qFormat/>
    <w:rPr>
      <w:rFonts w:cs="OpenSymbol"/>
    </w:rPr>
  </w:style>
  <w:style w:type="character" w:styleId="ListLabel1219" w:customStyle="1">
    <w:name w:val="ListLabel 1219"/>
    <w:qFormat/>
    <w:rPr>
      <w:rFonts w:cs="OpenSymbol"/>
    </w:rPr>
  </w:style>
  <w:style w:type="character" w:styleId="ListLabel1220" w:customStyle="1">
    <w:name w:val="ListLabel 1220"/>
    <w:qFormat/>
    <w:rPr>
      <w:rFonts w:cs="OpenSymbol"/>
    </w:rPr>
  </w:style>
  <w:style w:type="character" w:styleId="ListLabel1221" w:customStyle="1">
    <w:name w:val="ListLabel 1221"/>
    <w:qFormat/>
    <w:rPr>
      <w:rFonts w:cs="OpenSymbol"/>
    </w:rPr>
  </w:style>
  <w:style w:type="character" w:styleId="ListLabel1222" w:customStyle="1">
    <w:name w:val="ListLabel 1222"/>
    <w:qFormat/>
    <w:rPr>
      <w:rFonts w:cs="OpenSymbol"/>
    </w:rPr>
  </w:style>
  <w:style w:type="character" w:styleId="ListLabel1223" w:customStyle="1">
    <w:name w:val="ListLabel 1223"/>
    <w:qFormat/>
    <w:rPr>
      <w:rFonts w:cs="OpenSymbol"/>
    </w:rPr>
  </w:style>
  <w:style w:type="character" w:styleId="ListLabel1224" w:customStyle="1">
    <w:name w:val="ListLabel 1224"/>
    <w:qFormat/>
    <w:rPr>
      <w:rFonts w:cs="OpenSymbol"/>
    </w:rPr>
  </w:style>
  <w:style w:type="character" w:styleId="ListLabel1225" w:customStyle="1">
    <w:name w:val="ListLabel 1225"/>
    <w:qFormat/>
    <w:rPr>
      <w:rFonts w:cs="OpenSymbol"/>
    </w:rPr>
  </w:style>
  <w:style w:type="character" w:styleId="ListLabel1226" w:customStyle="1">
    <w:name w:val="ListLabel 1226"/>
    <w:qFormat/>
    <w:rPr>
      <w:rFonts w:cs="OpenSymbol"/>
    </w:rPr>
  </w:style>
  <w:style w:type="character" w:styleId="ListLabel1227" w:customStyle="1">
    <w:name w:val="ListLabel 1227"/>
    <w:qFormat/>
    <w:rPr>
      <w:rFonts w:cs="OpenSymbol"/>
    </w:rPr>
  </w:style>
  <w:style w:type="character" w:styleId="ListLabel1228" w:customStyle="1">
    <w:name w:val="ListLabel 1228"/>
    <w:qFormat/>
    <w:rPr>
      <w:rFonts w:cs="OpenSymbol"/>
    </w:rPr>
  </w:style>
  <w:style w:type="character" w:styleId="ListLabel1229" w:customStyle="1">
    <w:name w:val="ListLabel 1229"/>
    <w:qFormat/>
    <w:rPr>
      <w:rFonts w:cs="OpenSymbol"/>
    </w:rPr>
  </w:style>
  <w:style w:type="character" w:styleId="ListLabel1230" w:customStyle="1">
    <w:name w:val="ListLabel 1230"/>
    <w:qFormat/>
    <w:rPr>
      <w:rFonts w:cs="OpenSymbol"/>
    </w:rPr>
  </w:style>
  <w:style w:type="character" w:styleId="ListLabel1231" w:customStyle="1">
    <w:name w:val="ListLabel 1231"/>
    <w:qFormat/>
    <w:rPr>
      <w:rFonts w:cs="OpenSymbol"/>
    </w:rPr>
  </w:style>
  <w:style w:type="character" w:styleId="ListLabel1232" w:customStyle="1">
    <w:name w:val="ListLabel 1232"/>
    <w:qFormat/>
    <w:rPr>
      <w:rFonts w:cs="OpenSymbol"/>
    </w:rPr>
  </w:style>
  <w:style w:type="character" w:styleId="ListLabel1233" w:customStyle="1">
    <w:name w:val="ListLabel 1233"/>
    <w:qFormat/>
    <w:rPr>
      <w:rFonts w:cs="OpenSymbol"/>
    </w:rPr>
  </w:style>
  <w:style w:type="character" w:styleId="ListLabel1234" w:customStyle="1">
    <w:name w:val="ListLabel 1234"/>
    <w:qFormat/>
    <w:rPr>
      <w:rFonts w:cs="OpenSymbol"/>
    </w:rPr>
  </w:style>
  <w:style w:type="character" w:styleId="ListLabel1235" w:customStyle="1">
    <w:name w:val="ListLabel 1235"/>
    <w:qFormat/>
    <w:rPr>
      <w:rFonts w:cs="OpenSymbol"/>
    </w:rPr>
  </w:style>
  <w:style w:type="character" w:styleId="ListLabel1236" w:customStyle="1">
    <w:name w:val="ListLabel 1236"/>
    <w:qFormat/>
    <w:rPr>
      <w:rFonts w:cs="OpenSymbol"/>
    </w:rPr>
  </w:style>
  <w:style w:type="character" w:styleId="ListLabel1237" w:customStyle="1">
    <w:name w:val="ListLabel 1237"/>
    <w:qFormat/>
    <w:rPr>
      <w:rFonts w:cs="OpenSymbol"/>
    </w:rPr>
  </w:style>
  <w:style w:type="character" w:styleId="ListLabel1238" w:customStyle="1">
    <w:name w:val="ListLabel 1238"/>
    <w:qFormat/>
    <w:rPr>
      <w:rFonts w:cs="OpenSymbol"/>
    </w:rPr>
  </w:style>
  <w:style w:type="character" w:styleId="ListLabel1239" w:customStyle="1">
    <w:name w:val="ListLabel 1239"/>
    <w:qFormat/>
    <w:rPr>
      <w:rFonts w:cs="OpenSymbol"/>
    </w:rPr>
  </w:style>
  <w:style w:type="character" w:styleId="ListLabel1240" w:customStyle="1">
    <w:name w:val="ListLabel 1240"/>
    <w:qFormat/>
    <w:rPr>
      <w:rFonts w:cs="OpenSymbol"/>
    </w:rPr>
  </w:style>
  <w:style w:type="character" w:styleId="ListLabel1241" w:customStyle="1">
    <w:name w:val="ListLabel 1241"/>
    <w:qFormat/>
    <w:rPr>
      <w:rFonts w:cs="OpenSymbol"/>
    </w:rPr>
  </w:style>
  <w:style w:type="character" w:styleId="ListLabel1242" w:customStyle="1">
    <w:name w:val="ListLabel 1242"/>
    <w:qFormat/>
    <w:rPr>
      <w:rFonts w:cs="OpenSymbol"/>
    </w:rPr>
  </w:style>
  <w:style w:type="character" w:styleId="ListLabel1243" w:customStyle="1">
    <w:name w:val="ListLabel 1243"/>
    <w:qFormat/>
    <w:rPr>
      <w:rFonts w:cs="OpenSymbol"/>
    </w:rPr>
  </w:style>
  <w:style w:type="character" w:styleId="ListLabel1244" w:customStyle="1">
    <w:name w:val="ListLabel 1244"/>
    <w:qFormat/>
    <w:rPr>
      <w:rFonts w:cs="OpenSymbol"/>
    </w:rPr>
  </w:style>
  <w:style w:type="character" w:styleId="ListLabel1245" w:customStyle="1">
    <w:name w:val="ListLabel 1245"/>
    <w:qFormat/>
    <w:rPr>
      <w:rFonts w:cs="OpenSymbol"/>
    </w:rPr>
  </w:style>
  <w:style w:type="character" w:styleId="ListLabel1246" w:customStyle="1">
    <w:name w:val="ListLabel 1246"/>
    <w:qFormat/>
    <w:rPr>
      <w:rFonts w:cs="OpenSymbol"/>
    </w:rPr>
  </w:style>
  <w:style w:type="character" w:styleId="ListLabel1247" w:customStyle="1">
    <w:name w:val="ListLabel 1247"/>
    <w:qFormat/>
    <w:rPr>
      <w:rFonts w:cs="OpenSymbol"/>
    </w:rPr>
  </w:style>
  <w:style w:type="character" w:styleId="ListLabel1248" w:customStyle="1">
    <w:name w:val="ListLabel 1248"/>
    <w:qFormat/>
    <w:rPr>
      <w:rFonts w:cs="OpenSymbol"/>
    </w:rPr>
  </w:style>
  <w:style w:type="character" w:styleId="ListLabel1249" w:customStyle="1">
    <w:name w:val="ListLabel 1249"/>
    <w:qFormat/>
    <w:rPr>
      <w:rFonts w:cs="OpenSymbol"/>
    </w:rPr>
  </w:style>
  <w:style w:type="character" w:styleId="ListLabel1250" w:customStyle="1">
    <w:name w:val="ListLabel 1250"/>
    <w:qFormat/>
    <w:rPr>
      <w:rFonts w:cs="OpenSymbol"/>
    </w:rPr>
  </w:style>
  <w:style w:type="character" w:styleId="ListLabel1251" w:customStyle="1">
    <w:name w:val="ListLabel 1251"/>
    <w:qFormat/>
    <w:rPr>
      <w:rFonts w:cs="OpenSymbol"/>
    </w:rPr>
  </w:style>
  <w:style w:type="character" w:styleId="ListLabel1252" w:customStyle="1">
    <w:name w:val="ListLabel 1252"/>
    <w:qFormat/>
    <w:rPr>
      <w:rFonts w:cs="OpenSymbol"/>
    </w:rPr>
  </w:style>
  <w:style w:type="character" w:styleId="ListLabel1253" w:customStyle="1">
    <w:name w:val="ListLabel 1253"/>
    <w:qFormat/>
    <w:rPr>
      <w:rFonts w:cs="OpenSymbol"/>
    </w:rPr>
  </w:style>
  <w:style w:type="character" w:styleId="ListLabel1254" w:customStyle="1">
    <w:name w:val="ListLabel 1254"/>
    <w:qFormat/>
    <w:rPr>
      <w:rFonts w:cs="OpenSymbol"/>
    </w:rPr>
  </w:style>
  <w:style w:type="character" w:styleId="ListLabel1255" w:customStyle="1">
    <w:name w:val="ListLabel 1255"/>
    <w:qFormat/>
    <w:rPr>
      <w:rFonts w:cs="OpenSymbol"/>
    </w:rPr>
  </w:style>
  <w:style w:type="character" w:styleId="ListLabel1256" w:customStyle="1">
    <w:name w:val="ListLabel 1256"/>
    <w:qFormat/>
    <w:rPr>
      <w:rFonts w:cs="OpenSymbol"/>
    </w:rPr>
  </w:style>
  <w:style w:type="character" w:styleId="ListLabel1257" w:customStyle="1">
    <w:name w:val="ListLabel 1257"/>
    <w:qFormat/>
    <w:rPr>
      <w:rFonts w:cs="OpenSymbol"/>
    </w:rPr>
  </w:style>
  <w:style w:type="character" w:styleId="ListLabel1258" w:customStyle="1">
    <w:name w:val="ListLabel 1258"/>
    <w:qFormat/>
    <w:rPr>
      <w:rFonts w:cs="OpenSymbol"/>
    </w:rPr>
  </w:style>
  <w:style w:type="character" w:styleId="ListLabel1259" w:customStyle="1">
    <w:name w:val="ListLabel 1259"/>
    <w:qFormat/>
    <w:rPr>
      <w:rFonts w:cs="OpenSymbol"/>
    </w:rPr>
  </w:style>
  <w:style w:type="character" w:styleId="ListLabel1260" w:customStyle="1">
    <w:name w:val="ListLabel 1260"/>
    <w:qFormat/>
    <w:rPr>
      <w:rFonts w:cs="OpenSymbol"/>
    </w:rPr>
  </w:style>
  <w:style w:type="character" w:styleId="ListLabel1261" w:customStyle="1">
    <w:name w:val="ListLabel 1261"/>
    <w:qFormat/>
    <w:rPr>
      <w:rFonts w:cs="OpenSymbol"/>
    </w:rPr>
  </w:style>
  <w:style w:type="character" w:styleId="ListLabel1262" w:customStyle="1">
    <w:name w:val="ListLabel 1262"/>
    <w:qFormat/>
    <w:rPr>
      <w:rFonts w:cs="OpenSymbol"/>
    </w:rPr>
  </w:style>
  <w:style w:type="character" w:styleId="ListLabel1263" w:customStyle="1">
    <w:name w:val="ListLabel 1263"/>
    <w:qFormat/>
    <w:rPr>
      <w:rFonts w:cs="OpenSymbol"/>
    </w:rPr>
  </w:style>
  <w:style w:type="character" w:styleId="ListLabel1264" w:customStyle="1">
    <w:name w:val="ListLabel 1264"/>
    <w:qFormat/>
    <w:rPr>
      <w:rFonts w:cs="OpenSymbol"/>
    </w:rPr>
  </w:style>
  <w:style w:type="character" w:styleId="ListLabel1265" w:customStyle="1">
    <w:name w:val="ListLabel 1265"/>
    <w:qFormat/>
    <w:rPr>
      <w:rFonts w:cs="OpenSymbol"/>
    </w:rPr>
  </w:style>
  <w:style w:type="character" w:styleId="ListLabel1266" w:customStyle="1">
    <w:name w:val="ListLabel 1266"/>
    <w:qFormat/>
    <w:rPr>
      <w:rFonts w:cs="OpenSymbol"/>
    </w:rPr>
  </w:style>
  <w:style w:type="character" w:styleId="ListLabel1267" w:customStyle="1">
    <w:name w:val="ListLabel 1267"/>
    <w:qFormat/>
    <w:rPr>
      <w:rFonts w:cs="OpenSymbol"/>
    </w:rPr>
  </w:style>
  <w:style w:type="character" w:styleId="ListLabel1268" w:customStyle="1">
    <w:name w:val="ListLabel 1268"/>
    <w:qFormat/>
    <w:rPr>
      <w:rFonts w:cs="OpenSymbol"/>
    </w:rPr>
  </w:style>
  <w:style w:type="character" w:styleId="ListLabel1269" w:customStyle="1">
    <w:name w:val="ListLabel 1269"/>
    <w:qFormat/>
    <w:rPr>
      <w:rFonts w:cs="OpenSymbol"/>
    </w:rPr>
  </w:style>
  <w:style w:type="character" w:styleId="ListLabel1270" w:customStyle="1">
    <w:name w:val="ListLabel 1270"/>
    <w:qFormat/>
    <w:rPr/>
  </w:style>
  <w:style w:type="character" w:styleId="ListLabel1271" w:customStyle="1">
    <w:name w:val="ListLabel 1271"/>
    <w:qFormat/>
    <w:rPr>
      <w:rFonts w:cs="OpenSymbol"/>
    </w:rPr>
  </w:style>
  <w:style w:type="character" w:styleId="ListLabel1272" w:customStyle="1">
    <w:name w:val="ListLabel 1272"/>
    <w:qFormat/>
    <w:rPr>
      <w:rFonts w:cs="OpenSymbol"/>
    </w:rPr>
  </w:style>
  <w:style w:type="character" w:styleId="ListLabel1273" w:customStyle="1">
    <w:name w:val="ListLabel 1273"/>
    <w:qFormat/>
    <w:rPr>
      <w:rFonts w:cs="OpenSymbol"/>
    </w:rPr>
  </w:style>
  <w:style w:type="character" w:styleId="ListLabel1274" w:customStyle="1">
    <w:name w:val="ListLabel 1274"/>
    <w:qFormat/>
    <w:rPr>
      <w:rFonts w:cs="OpenSymbol"/>
    </w:rPr>
  </w:style>
  <w:style w:type="character" w:styleId="ListLabel1275" w:customStyle="1">
    <w:name w:val="ListLabel 1275"/>
    <w:qFormat/>
    <w:rPr>
      <w:rFonts w:cs="OpenSymbol"/>
    </w:rPr>
  </w:style>
  <w:style w:type="character" w:styleId="ListLabel1276" w:customStyle="1">
    <w:name w:val="ListLabel 1276"/>
    <w:qFormat/>
    <w:rPr>
      <w:rFonts w:cs="OpenSymbol"/>
    </w:rPr>
  </w:style>
  <w:style w:type="character" w:styleId="ListLabel1277" w:customStyle="1">
    <w:name w:val="ListLabel 1277"/>
    <w:qFormat/>
    <w:rPr>
      <w:rFonts w:cs="OpenSymbol"/>
    </w:rPr>
  </w:style>
  <w:style w:type="character" w:styleId="ListLabel1278" w:customStyle="1">
    <w:name w:val="ListLabel 1278"/>
    <w:qFormat/>
    <w:rPr>
      <w:rFonts w:cs="OpenSymbol"/>
    </w:rPr>
  </w:style>
  <w:style w:type="character" w:styleId="ListLabel1279" w:customStyle="1">
    <w:name w:val="ListLabel 1279"/>
    <w:qFormat/>
    <w:rPr>
      <w:rFonts w:cs="OpenSymbol"/>
    </w:rPr>
  </w:style>
  <w:style w:type="character" w:styleId="ListLabel1280" w:customStyle="1">
    <w:name w:val="ListLabel 1280"/>
    <w:qFormat/>
    <w:rPr>
      <w:rFonts w:cs="OpenSymbol"/>
    </w:rPr>
  </w:style>
  <w:style w:type="character" w:styleId="ListLabel1281" w:customStyle="1">
    <w:name w:val="ListLabel 1281"/>
    <w:qFormat/>
    <w:rPr>
      <w:rFonts w:cs="OpenSymbol"/>
    </w:rPr>
  </w:style>
  <w:style w:type="character" w:styleId="ListLabel1282" w:customStyle="1">
    <w:name w:val="ListLabel 1282"/>
    <w:qFormat/>
    <w:rPr>
      <w:rFonts w:cs="OpenSymbol"/>
    </w:rPr>
  </w:style>
  <w:style w:type="character" w:styleId="ListLabel1283" w:customStyle="1">
    <w:name w:val="ListLabel 1283"/>
    <w:qFormat/>
    <w:rPr>
      <w:rFonts w:cs="OpenSymbol"/>
    </w:rPr>
  </w:style>
  <w:style w:type="character" w:styleId="ListLabel1284" w:customStyle="1">
    <w:name w:val="ListLabel 1284"/>
    <w:qFormat/>
    <w:rPr>
      <w:rFonts w:cs="OpenSymbol"/>
    </w:rPr>
  </w:style>
  <w:style w:type="character" w:styleId="ListLabel1285" w:customStyle="1">
    <w:name w:val="ListLabel 1285"/>
    <w:qFormat/>
    <w:rPr>
      <w:rFonts w:cs="OpenSymbol"/>
    </w:rPr>
  </w:style>
  <w:style w:type="character" w:styleId="ListLabel1286" w:customStyle="1">
    <w:name w:val="ListLabel 1286"/>
    <w:qFormat/>
    <w:rPr>
      <w:rFonts w:cs="OpenSymbol"/>
    </w:rPr>
  </w:style>
  <w:style w:type="character" w:styleId="ListLabel1287" w:customStyle="1">
    <w:name w:val="ListLabel 1287"/>
    <w:qFormat/>
    <w:rPr>
      <w:rFonts w:cs="OpenSymbol"/>
    </w:rPr>
  </w:style>
  <w:style w:type="character" w:styleId="ListLabel1288" w:customStyle="1">
    <w:name w:val="ListLabel 1288"/>
    <w:qFormat/>
    <w:rPr>
      <w:rFonts w:cs="OpenSymbol"/>
    </w:rPr>
  </w:style>
  <w:style w:type="character" w:styleId="ListLabel1289" w:customStyle="1">
    <w:name w:val="ListLabel 1289"/>
    <w:qFormat/>
    <w:rPr>
      <w:rFonts w:cs="OpenSymbol"/>
    </w:rPr>
  </w:style>
  <w:style w:type="character" w:styleId="ListLabel1290" w:customStyle="1">
    <w:name w:val="ListLabel 1290"/>
    <w:qFormat/>
    <w:rPr>
      <w:rFonts w:cs="OpenSymbol"/>
    </w:rPr>
  </w:style>
  <w:style w:type="character" w:styleId="ListLabel1291" w:customStyle="1">
    <w:name w:val="ListLabel 1291"/>
    <w:qFormat/>
    <w:rPr>
      <w:rFonts w:cs="OpenSymbol"/>
    </w:rPr>
  </w:style>
  <w:style w:type="character" w:styleId="ListLabel1292" w:customStyle="1">
    <w:name w:val="ListLabel 1292"/>
    <w:qFormat/>
    <w:rPr>
      <w:rFonts w:cs="OpenSymbol"/>
    </w:rPr>
  </w:style>
  <w:style w:type="character" w:styleId="ListLabel1293" w:customStyle="1">
    <w:name w:val="ListLabel 1293"/>
    <w:qFormat/>
    <w:rPr>
      <w:rFonts w:cs="OpenSymbol"/>
    </w:rPr>
  </w:style>
  <w:style w:type="character" w:styleId="ListLabel1294" w:customStyle="1">
    <w:name w:val="ListLabel 1294"/>
    <w:qFormat/>
    <w:rPr>
      <w:rFonts w:cs="OpenSymbol"/>
    </w:rPr>
  </w:style>
  <w:style w:type="character" w:styleId="ListLabel1295" w:customStyle="1">
    <w:name w:val="ListLabel 1295"/>
    <w:qFormat/>
    <w:rPr>
      <w:rFonts w:cs="OpenSymbol"/>
    </w:rPr>
  </w:style>
  <w:style w:type="character" w:styleId="ListLabel1296" w:customStyle="1">
    <w:name w:val="ListLabel 1296"/>
    <w:qFormat/>
    <w:rPr>
      <w:rFonts w:cs="OpenSymbol"/>
    </w:rPr>
  </w:style>
  <w:style w:type="character" w:styleId="ListLabel1297" w:customStyle="1">
    <w:name w:val="ListLabel 1297"/>
    <w:qFormat/>
    <w:rPr>
      <w:rFonts w:cs="OpenSymbol"/>
    </w:rPr>
  </w:style>
  <w:style w:type="character" w:styleId="ListLabel1298" w:customStyle="1">
    <w:name w:val="ListLabel 1298"/>
    <w:qFormat/>
    <w:rPr>
      <w:rFonts w:cs="OpenSymbol"/>
    </w:rPr>
  </w:style>
  <w:style w:type="character" w:styleId="ListLabel1299" w:customStyle="1">
    <w:name w:val="ListLabel 1299"/>
    <w:qFormat/>
    <w:rPr>
      <w:rFonts w:cs="OpenSymbol"/>
    </w:rPr>
  </w:style>
  <w:style w:type="character" w:styleId="ListLabel1300" w:customStyle="1">
    <w:name w:val="ListLabel 1300"/>
    <w:qFormat/>
    <w:rPr>
      <w:rFonts w:cs="OpenSymbol"/>
    </w:rPr>
  </w:style>
  <w:style w:type="character" w:styleId="ListLabel1301" w:customStyle="1">
    <w:name w:val="ListLabel 1301"/>
    <w:qFormat/>
    <w:rPr>
      <w:rFonts w:cs="OpenSymbol"/>
    </w:rPr>
  </w:style>
  <w:style w:type="character" w:styleId="ListLabel1302" w:customStyle="1">
    <w:name w:val="ListLabel 1302"/>
    <w:qFormat/>
    <w:rPr>
      <w:rFonts w:cs="OpenSymbol"/>
    </w:rPr>
  </w:style>
  <w:style w:type="character" w:styleId="ListLabel1303" w:customStyle="1">
    <w:name w:val="ListLabel 1303"/>
    <w:qFormat/>
    <w:rPr>
      <w:rFonts w:cs="OpenSymbol"/>
    </w:rPr>
  </w:style>
  <w:style w:type="character" w:styleId="ListLabel1304" w:customStyle="1">
    <w:name w:val="ListLabel 1304"/>
    <w:qFormat/>
    <w:rPr>
      <w:rFonts w:cs="OpenSymbol"/>
    </w:rPr>
  </w:style>
  <w:style w:type="character" w:styleId="ListLabel1305" w:customStyle="1">
    <w:name w:val="ListLabel 1305"/>
    <w:qFormat/>
    <w:rPr>
      <w:rFonts w:cs="OpenSymbol"/>
    </w:rPr>
  </w:style>
  <w:style w:type="character" w:styleId="ListLabel1306" w:customStyle="1">
    <w:name w:val="ListLabel 1306"/>
    <w:qFormat/>
    <w:rPr>
      <w:rFonts w:cs="OpenSymbol"/>
    </w:rPr>
  </w:style>
  <w:style w:type="character" w:styleId="ListLabel1307" w:customStyle="1">
    <w:name w:val="ListLabel 1307"/>
    <w:qFormat/>
    <w:rPr>
      <w:rFonts w:cs="OpenSymbol"/>
    </w:rPr>
  </w:style>
  <w:style w:type="character" w:styleId="ListLabel1308" w:customStyle="1">
    <w:name w:val="ListLabel 1308"/>
    <w:qFormat/>
    <w:rPr>
      <w:rFonts w:cs="OpenSymbol"/>
    </w:rPr>
  </w:style>
  <w:style w:type="character" w:styleId="ListLabel1309" w:customStyle="1">
    <w:name w:val="ListLabel 1309"/>
    <w:qFormat/>
    <w:rPr>
      <w:rFonts w:cs="OpenSymbol"/>
    </w:rPr>
  </w:style>
  <w:style w:type="character" w:styleId="ListLabel1310" w:customStyle="1">
    <w:name w:val="ListLabel 1310"/>
    <w:qFormat/>
    <w:rPr>
      <w:rFonts w:cs="OpenSymbol"/>
    </w:rPr>
  </w:style>
  <w:style w:type="character" w:styleId="ListLabel1311" w:customStyle="1">
    <w:name w:val="ListLabel 1311"/>
    <w:qFormat/>
    <w:rPr>
      <w:rFonts w:cs="OpenSymbol"/>
    </w:rPr>
  </w:style>
  <w:style w:type="character" w:styleId="ListLabel1312" w:customStyle="1">
    <w:name w:val="ListLabel 1312"/>
    <w:qFormat/>
    <w:rPr>
      <w:rFonts w:cs="OpenSymbol"/>
    </w:rPr>
  </w:style>
  <w:style w:type="character" w:styleId="ListLabel1313" w:customStyle="1">
    <w:name w:val="ListLabel 1313"/>
    <w:qFormat/>
    <w:rPr>
      <w:rFonts w:cs="OpenSymbol"/>
    </w:rPr>
  </w:style>
  <w:style w:type="character" w:styleId="ListLabel1314" w:customStyle="1">
    <w:name w:val="ListLabel 1314"/>
    <w:qFormat/>
    <w:rPr>
      <w:rFonts w:cs="OpenSymbol"/>
    </w:rPr>
  </w:style>
  <w:style w:type="character" w:styleId="ListLabel1315" w:customStyle="1">
    <w:name w:val="ListLabel 1315"/>
    <w:qFormat/>
    <w:rPr>
      <w:rFonts w:cs="OpenSymbol"/>
    </w:rPr>
  </w:style>
  <w:style w:type="character" w:styleId="ListLabel1316" w:customStyle="1">
    <w:name w:val="ListLabel 1316"/>
    <w:qFormat/>
    <w:rPr>
      <w:rFonts w:cs="OpenSymbol"/>
    </w:rPr>
  </w:style>
  <w:style w:type="character" w:styleId="ListLabel1317" w:customStyle="1">
    <w:name w:val="ListLabel 1317"/>
    <w:qFormat/>
    <w:rPr>
      <w:rFonts w:cs="OpenSymbol"/>
    </w:rPr>
  </w:style>
  <w:style w:type="character" w:styleId="ListLabel1318" w:customStyle="1">
    <w:name w:val="ListLabel 1318"/>
    <w:qFormat/>
    <w:rPr>
      <w:rFonts w:cs="OpenSymbol"/>
    </w:rPr>
  </w:style>
  <w:style w:type="character" w:styleId="ListLabel1319" w:customStyle="1">
    <w:name w:val="ListLabel 1319"/>
    <w:qFormat/>
    <w:rPr>
      <w:rFonts w:cs="OpenSymbol"/>
    </w:rPr>
  </w:style>
  <w:style w:type="character" w:styleId="ListLabel1320" w:customStyle="1">
    <w:name w:val="ListLabel 1320"/>
    <w:qFormat/>
    <w:rPr>
      <w:rFonts w:cs="OpenSymbol"/>
    </w:rPr>
  </w:style>
  <w:style w:type="character" w:styleId="ListLabel1321" w:customStyle="1">
    <w:name w:val="ListLabel 1321"/>
    <w:qFormat/>
    <w:rPr>
      <w:rFonts w:cs="OpenSymbol"/>
    </w:rPr>
  </w:style>
  <w:style w:type="character" w:styleId="ListLabel1322" w:customStyle="1">
    <w:name w:val="ListLabel 1322"/>
    <w:qFormat/>
    <w:rPr>
      <w:rFonts w:cs="OpenSymbol"/>
    </w:rPr>
  </w:style>
  <w:style w:type="character" w:styleId="ListLabel1323" w:customStyle="1">
    <w:name w:val="ListLabel 1323"/>
    <w:qFormat/>
    <w:rPr>
      <w:rFonts w:cs="OpenSymbol"/>
    </w:rPr>
  </w:style>
  <w:style w:type="character" w:styleId="ListLabel1324" w:customStyle="1">
    <w:name w:val="ListLabel 1324"/>
    <w:qFormat/>
    <w:rPr>
      <w:rFonts w:cs="OpenSymbol"/>
    </w:rPr>
  </w:style>
  <w:style w:type="character" w:styleId="ListLabel1325" w:customStyle="1">
    <w:name w:val="ListLabel 1325"/>
    <w:qFormat/>
    <w:rPr>
      <w:rFonts w:cs="OpenSymbol"/>
      <w:sz w:val="22"/>
    </w:rPr>
  </w:style>
  <w:style w:type="character" w:styleId="ListLabel1326" w:customStyle="1">
    <w:name w:val="ListLabel 1326"/>
    <w:qFormat/>
    <w:rPr>
      <w:rFonts w:cs="OpenSymbol"/>
    </w:rPr>
  </w:style>
  <w:style w:type="character" w:styleId="ListLabel1327" w:customStyle="1">
    <w:name w:val="ListLabel 1327"/>
    <w:qFormat/>
    <w:rPr>
      <w:rFonts w:cs="OpenSymbol"/>
    </w:rPr>
  </w:style>
  <w:style w:type="character" w:styleId="ListLabel1328" w:customStyle="1">
    <w:name w:val="ListLabel 1328"/>
    <w:qFormat/>
    <w:rPr>
      <w:rFonts w:cs="OpenSymbol"/>
    </w:rPr>
  </w:style>
  <w:style w:type="character" w:styleId="ListLabel1329" w:customStyle="1">
    <w:name w:val="ListLabel 1329"/>
    <w:qFormat/>
    <w:rPr>
      <w:rFonts w:cs="OpenSymbol"/>
    </w:rPr>
  </w:style>
  <w:style w:type="character" w:styleId="ListLabel1330" w:customStyle="1">
    <w:name w:val="ListLabel 1330"/>
    <w:qFormat/>
    <w:rPr>
      <w:rFonts w:cs="OpenSymbol"/>
    </w:rPr>
  </w:style>
  <w:style w:type="character" w:styleId="ListLabel1331" w:customStyle="1">
    <w:name w:val="ListLabel 1331"/>
    <w:qFormat/>
    <w:rPr>
      <w:rFonts w:cs="OpenSymbol"/>
    </w:rPr>
  </w:style>
  <w:style w:type="character" w:styleId="ListLabel1332" w:customStyle="1">
    <w:name w:val="ListLabel 1332"/>
    <w:qFormat/>
    <w:rPr>
      <w:rFonts w:cs="OpenSymbol"/>
    </w:rPr>
  </w:style>
  <w:style w:type="character" w:styleId="ListLabel1333" w:customStyle="1">
    <w:name w:val="ListLabel 1333"/>
    <w:qFormat/>
    <w:rPr>
      <w:rFonts w:cs="OpenSymbol"/>
    </w:rPr>
  </w:style>
  <w:style w:type="character" w:styleId="ListLabel1334" w:customStyle="1">
    <w:name w:val="ListLabel 1334"/>
    <w:qFormat/>
    <w:rPr>
      <w:rFonts w:cs="OpenSymbol"/>
      <w:sz w:val="22"/>
    </w:rPr>
  </w:style>
  <w:style w:type="character" w:styleId="ListLabel1335" w:customStyle="1">
    <w:name w:val="ListLabel 1335"/>
    <w:qFormat/>
    <w:rPr>
      <w:rFonts w:cs="OpenSymbol"/>
    </w:rPr>
  </w:style>
  <w:style w:type="character" w:styleId="ListLabel1336" w:customStyle="1">
    <w:name w:val="ListLabel 1336"/>
    <w:qFormat/>
    <w:rPr>
      <w:rFonts w:cs="OpenSymbol"/>
    </w:rPr>
  </w:style>
  <w:style w:type="character" w:styleId="ListLabel1337" w:customStyle="1">
    <w:name w:val="ListLabel 1337"/>
    <w:qFormat/>
    <w:rPr>
      <w:rFonts w:cs="OpenSymbol"/>
    </w:rPr>
  </w:style>
  <w:style w:type="character" w:styleId="ListLabel1338" w:customStyle="1">
    <w:name w:val="ListLabel 1338"/>
    <w:qFormat/>
    <w:rPr>
      <w:rFonts w:cs="OpenSymbol"/>
    </w:rPr>
  </w:style>
  <w:style w:type="character" w:styleId="ListLabel1339" w:customStyle="1">
    <w:name w:val="ListLabel 1339"/>
    <w:qFormat/>
    <w:rPr>
      <w:rFonts w:cs="OpenSymbol"/>
    </w:rPr>
  </w:style>
  <w:style w:type="character" w:styleId="ListLabel1340" w:customStyle="1">
    <w:name w:val="ListLabel 1340"/>
    <w:qFormat/>
    <w:rPr>
      <w:rFonts w:cs="OpenSymbol"/>
    </w:rPr>
  </w:style>
  <w:style w:type="character" w:styleId="ListLabel1341" w:customStyle="1">
    <w:name w:val="ListLabel 1341"/>
    <w:qFormat/>
    <w:rPr>
      <w:rFonts w:cs="OpenSymbol"/>
    </w:rPr>
  </w:style>
  <w:style w:type="character" w:styleId="ListLabel1342" w:customStyle="1">
    <w:name w:val="ListLabel 1342"/>
    <w:qFormat/>
    <w:rPr>
      <w:rFonts w:cs="OpenSymbol"/>
    </w:rPr>
  </w:style>
  <w:style w:type="character" w:styleId="ListLabel1343" w:customStyle="1">
    <w:name w:val="ListLabel 1343"/>
    <w:qFormat/>
    <w:rPr>
      <w:rFonts w:cs="OpenSymbol"/>
    </w:rPr>
  </w:style>
  <w:style w:type="character" w:styleId="ListLabel1344" w:customStyle="1">
    <w:name w:val="ListLabel 1344"/>
    <w:qFormat/>
    <w:rPr>
      <w:rFonts w:cs="OpenSymbol"/>
    </w:rPr>
  </w:style>
  <w:style w:type="character" w:styleId="ListLabel1345" w:customStyle="1">
    <w:name w:val="ListLabel 1345"/>
    <w:qFormat/>
    <w:rPr>
      <w:rFonts w:cs="OpenSymbol"/>
    </w:rPr>
  </w:style>
  <w:style w:type="character" w:styleId="ListLabel1346" w:customStyle="1">
    <w:name w:val="ListLabel 1346"/>
    <w:qFormat/>
    <w:rPr>
      <w:rFonts w:cs="OpenSymbol"/>
    </w:rPr>
  </w:style>
  <w:style w:type="character" w:styleId="ListLabel1347" w:customStyle="1">
    <w:name w:val="ListLabel 1347"/>
    <w:qFormat/>
    <w:rPr>
      <w:rFonts w:cs="OpenSymbol"/>
    </w:rPr>
  </w:style>
  <w:style w:type="character" w:styleId="ListLabel1348" w:customStyle="1">
    <w:name w:val="ListLabel 1348"/>
    <w:qFormat/>
    <w:rPr>
      <w:rFonts w:cs="OpenSymbol"/>
    </w:rPr>
  </w:style>
  <w:style w:type="character" w:styleId="ListLabel1349" w:customStyle="1">
    <w:name w:val="ListLabel 1349"/>
    <w:qFormat/>
    <w:rPr>
      <w:rFonts w:cs="OpenSymbol"/>
    </w:rPr>
  </w:style>
  <w:style w:type="character" w:styleId="ListLabel1350" w:customStyle="1">
    <w:name w:val="ListLabel 1350"/>
    <w:qFormat/>
    <w:rPr>
      <w:rFonts w:cs="OpenSymbol"/>
    </w:rPr>
  </w:style>
  <w:style w:type="character" w:styleId="ListLabel1351" w:customStyle="1">
    <w:name w:val="ListLabel 1351"/>
    <w:qFormat/>
    <w:rPr>
      <w:rFonts w:cs="OpenSymbol"/>
    </w:rPr>
  </w:style>
  <w:style w:type="character" w:styleId="ListLabel1352" w:customStyle="1">
    <w:name w:val="ListLabel 1352"/>
    <w:qFormat/>
    <w:rPr>
      <w:rFonts w:cs="OpenSymbol"/>
    </w:rPr>
  </w:style>
  <w:style w:type="character" w:styleId="ListLabel1353" w:customStyle="1">
    <w:name w:val="ListLabel 1353"/>
    <w:qFormat/>
    <w:rPr>
      <w:rFonts w:cs="OpenSymbol"/>
    </w:rPr>
  </w:style>
  <w:style w:type="character" w:styleId="ListLabel1354" w:customStyle="1">
    <w:name w:val="ListLabel 1354"/>
    <w:qFormat/>
    <w:rPr>
      <w:rFonts w:cs="OpenSymbol"/>
    </w:rPr>
  </w:style>
  <w:style w:type="character" w:styleId="ListLabel1355" w:customStyle="1">
    <w:name w:val="ListLabel 1355"/>
    <w:qFormat/>
    <w:rPr>
      <w:rFonts w:cs="OpenSymbol"/>
    </w:rPr>
  </w:style>
  <w:style w:type="character" w:styleId="ListLabel1356" w:customStyle="1">
    <w:name w:val="ListLabel 1356"/>
    <w:qFormat/>
    <w:rPr>
      <w:rFonts w:cs="OpenSymbol"/>
    </w:rPr>
  </w:style>
  <w:style w:type="character" w:styleId="ListLabel1357" w:customStyle="1">
    <w:name w:val="ListLabel 1357"/>
    <w:qFormat/>
    <w:rPr>
      <w:rFonts w:cs="OpenSymbol"/>
    </w:rPr>
  </w:style>
  <w:style w:type="character" w:styleId="ListLabel1358" w:customStyle="1">
    <w:name w:val="ListLabel 1358"/>
    <w:qFormat/>
    <w:rPr>
      <w:rFonts w:cs="OpenSymbol"/>
    </w:rPr>
  </w:style>
  <w:style w:type="character" w:styleId="ListLabel1359" w:customStyle="1">
    <w:name w:val="ListLabel 1359"/>
    <w:qFormat/>
    <w:rPr>
      <w:rFonts w:cs="OpenSymbol"/>
    </w:rPr>
  </w:style>
  <w:style w:type="character" w:styleId="ListLabel1360" w:customStyle="1">
    <w:name w:val="ListLabel 1360"/>
    <w:qFormat/>
    <w:rPr>
      <w:rFonts w:cs="OpenSymbol"/>
    </w:rPr>
  </w:style>
  <w:style w:type="character" w:styleId="ListLabel1361" w:customStyle="1">
    <w:name w:val="ListLabel 1361"/>
    <w:qFormat/>
    <w:rPr>
      <w:rFonts w:cs="OpenSymbol"/>
    </w:rPr>
  </w:style>
  <w:style w:type="character" w:styleId="ListLabel1362" w:customStyle="1">
    <w:name w:val="ListLabel 1362"/>
    <w:qFormat/>
    <w:rPr>
      <w:rFonts w:cs="OpenSymbol"/>
    </w:rPr>
  </w:style>
  <w:style w:type="character" w:styleId="ListLabel1363" w:customStyle="1">
    <w:name w:val="ListLabel 1363"/>
    <w:qFormat/>
    <w:rPr>
      <w:rFonts w:cs="OpenSymbol"/>
    </w:rPr>
  </w:style>
  <w:style w:type="character" w:styleId="ListLabel1364" w:customStyle="1">
    <w:name w:val="ListLabel 1364"/>
    <w:qFormat/>
    <w:rPr>
      <w:rFonts w:cs="OpenSymbol"/>
    </w:rPr>
  </w:style>
  <w:style w:type="character" w:styleId="ListLabel1365" w:customStyle="1">
    <w:name w:val="ListLabel 1365"/>
    <w:qFormat/>
    <w:rPr>
      <w:rFonts w:cs="OpenSymbol"/>
    </w:rPr>
  </w:style>
  <w:style w:type="character" w:styleId="ListLabel1366" w:customStyle="1">
    <w:name w:val="ListLabel 1366"/>
    <w:qFormat/>
    <w:rPr>
      <w:rFonts w:cs="OpenSymbol"/>
    </w:rPr>
  </w:style>
  <w:style w:type="character" w:styleId="ListLabel1367" w:customStyle="1">
    <w:name w:val="ListLabel 1367"/>
    <w:qFormat/>
    <w:rPr>
      <w:rFonts w:cs="OpenSymbol"/>
    </w:rPr>
  </w:style>
  <w:style w:type="character" w:styleId="ListLabel1368" w:customStyle="1">
    <w:name w:val="ListLabel 1368"/>
    <w:qFormat/>
    <w:rPr>
      <w:rFonts w:cs="OpenSymbol"/>
    </w:rPr>
  </w:style>
  <w:style w:type="character" w:styleId="ListLabel1369" w:customStyle="1">
    <w:name w:val="ListLabel 1369"/>
    <w:qFormat/>
    <w:rPr>
      <w:rFonts w:cs="OpenSymbol"/>
    </w:rPr>
  </w:style>
  <w:style w:type="character" w:styleId="ListLabel1370" w:customStyle="1">
    <w:name w:val="ListLabel 1370"/>
    <w:qFormat/>
    <w:rPr>
      <w:rFonts w:cs="OpenSymbol"/>
    </w:rPr>
  </w:style>
  <w:style w:type="character" w:styleId="ListLabel1371" w:customStyle="1">
    <w:name w:val="ListLabel 1371"/>
    <w:qFormat/>
    <w:rPr>
      <w:rFonts w:cs="OpenSymbol"/>
    </w:rPr>
  </w:style>
  <w:style w:type="character" w:styleId="ListLabel1372" w:customStyle="1">
    <w:name w:val="ListLabel 1372"/>
    <w:qFormat/>
    <w:rPr>
      <w:rFonts w:cs="OpenSymbol"/>
    </w:rPr>
  </w:style>
  <w:style w:type="character" w:styleId="ListLabel1373" w:customStyle="1">
    <w:name w:val="ListLabel 1373"/>
    <w:qFormat/>
    <w:rPr>
      <w:rFonts w:cs="OpenSymbol"/>
    </w:rPr>
  </w:style>
  <w:style w:type="character" w:styleId="ListLabel1374" w:customStyle="1">
    <w:name w:val="ListLabel 1374"/>
    <w:qFormat/>
    <w:rPr>
      <w:rFonts w:cs="OpenSymbol"/>
    </w:rPr>
  </w:style>
  <w:style w:type="character" w:styleId="ListLabel1375" w:customStyle="1">
    <w:name w:val="ListLabel 1375"/>
    <w:qFormat/>
    <w:rPr>
      <w:rFonts w:cs="OpenSymbol"/>
    </w:rPr>
  </w:style>
  <w:style w:type="character" w:styleId="ListLabel1376" w:customStyle="1">
    <w:name w:val="ListLabel 1376"/>
    <w:qFormat/>
    <w:rPr>
      <w:rFonts w:cs="OpenSymbol"/>
    </w:rPr>
  </w:style>
  <w:style w:type="character" w:styleId="ListLabel1377" w:customStyle="1">
    <w:name w:val="ListLabel 1377"/>
    <w:qFormat/>
    <w:rPr>
      <w:rFonts w:cs="OpenSymbol"/>
    </w:rPr>
  </w:style>
  <w:style w:type="character" w:styleId="ListLabel1378" w:customStyle="1">
    <w:name w:val="ListLabel 1378"/>
    <w:qFormat/>
    <w:rPr>
      <w:rFonts w:cs="OpenSymbol"/>
    </w:rPr>
  </w:style>
  <w:style w:type="character" w:styleId="ListLabel1379" w:customStyle="1">
    <w:name w:val="ListLabel 1379"/>
    <w:qFormat/>
    <w:rPr>
      <w:rFonts w:cs="OpenSymbol"/>
    </w:rPr>
  </w:style>
  <w:style w:type="character" w:styleId="ListLabel1380" w:customStyle="1">
    <w:name w:val="ListLabel 1380"/>
    <w:qFormat/>
    <w:rPr>
      <w:rFonts w:cs="OpenSymbol"/>
    </w:rPr>
  </w:style>
  <w:style w:type="character" w:styleId="ListLabel1381" w:customStyle="1">
    <w:name w:val="ListLabel 1381"/>
    <w:qFormat/>
    <w:rPr>
      <w:rFonts w:cs="OpenSymbol"/>
    </w:rPr>
  </w:style>
  <w:style w:type="character" w:styleId="ListLabel1382" w:customStyle="1">
    <w:name w:val="ListLabel 1382"/>
    <w:qFormat/>
    <w:rPr>
      <w:rFonts w:cs="OpenSymbol"/>
    </w:rPr>
  </w:style>
  <w:style w:type="character" w:styleId="ListLabel1383" w:customStyle="1">
    <w:name w:val="ListLabel 1383"/>
    <w:qFormat/>
    <w:rPr>
      <w:rFonts w:cs="OpenSymbol"/>
    </w:rPr>
  </w:style>
  <w:style w:type="character" w:styleId="ListLabel1384" w:customStyle="1">
    <w:name w:val="ListLabel 1384"/>
    <w:qFormat/>
    <w:rPr>
      <w:rFonts w:cs="OpenSymbol"/>
    </w:rPr>
  </w:style>
  <w:style w:type="character" w:styleId="ListLabel1385" w:customStyle="1">
    <w:name w:val="ListLabel 1385"/>
    <w:qFormat/>
    <w:rPr>
      <w:rFonts w:cs="OpenSymbol"/>
    </w:rPr>
  </w:style>
  <w:style w:type="character" w:styleId="ListLabel1386" w:customStyle="1">
    <w:name w:val="ListLabel 1386"/>
    <w:qFormat/>
    <w:rPr>
      <w:rFonts w:cs="OpenSymbol"/>
    </w:rPr>
  </w:style>
  <w:style w:type="character" w:styleId="ListLabel1387" w:customStyle="1">
    <w:name w:val="ListLabel 1387"/>
    <w:qFormat/>
    <w:rPr>
      <w:rFonts w:cs="OpenSymbol"/>
    </w:rPr>
  </w:style>
  <w:style w:type="character" w:styleId="ListLabel1388" w:customStyle="1">
    <w:name w:val="ListLabel 1388"/>
    <w:qFormat/>
    <w:rPr>
      <w:rFonts w:cs="OpenSymbol"/>
    </w:rPr>
  </w:style>
  <w:style w:type="character" w:styleId="ListLabel1389" w:customStyle="1">
    <w:name w:val="ListLabel 1389"/>
    <w:qFormat/>
    <w:rPr>
      <w:rFonts w:cs="OpenSymbol"/>
    </w:rPr>
  </w:style>
  <w:style w:type="character" w:styleId="ListLabel1390" w:customStyle="1">
    <w:name w:val="ListLabel 1390"/>
    <w:qFormat/>
    <w:rPr>
      <w:rFonts w:cs="OpenSymbol"/>
    </w:rPr>
  </w:style>
  <w:style w:type="character" w:styleId="ListLabel1391" w:customStyle="1">
    <w:name w:val="ListLabel 1391"/>
    <w:qFormat/>
    <w:rPr>
      <w:rFonts w:cs="OpenSymbol"/>
    </w:rPr>
  </w:style>
  <w:style w:type="character" w:styleId="ListLabel1392" w:customStyle="1">
    <w:name w:val="ListLabel 1392"/>
    <w:qFormat/>
    <w:rPr>
      <w:rFonts w:cs="OpenSymbol"/>
    </w:rPr>
  </w:style>
  <w:style w:type="character" w:styleId="ListLabel1393" w:customStyle="1">
    <w:name w:val="ListLabel 1393"/>
    <w:qFormat/>
    <w:rPr>
      <w:rFonts w:cs="OpenSymbol"/>
    </w:rPr>
  </w:style>
  <w:style w:type="character" w:styleId="ListLabel1394" w:customStyle="1">
    <w:name w:val="ListLabel 1394"/>
    <w:qFormat/>
    <w:rPr>
      <w:rFonts w:cs="OpenSymbol"/>
    </w:rPr>
  </w:style>
  <w:style w:type="character" w:styleId="ListLabel1395" w:customStyle="1">
    <w:name w:val="ListLabel 1395"/>
    <w:qFormat/>
    <w:rPr>
      <w:rFonts w:cs="OpenSymbol"/>
    </w:rPr>
  </w:style>
  <w:style w:type="character" w:styleId="ListLabel1396" w:customStyle="1">
    <w:name w:val="ListLabel 1396"/>
    <w:qFormat/>
    <w:rPr>
      <w:rFonts w:cs="OpenSymbol"/>
    </w:rPr>
  </w:style>
  <w:style w:type="character" w:styleId="ListLabel1397" w:customStyle="1">
    <w:name w:val="ListLabel 1397"/>
    <w:qFormat/>
    <w:rPr>
      <w:rFonts w:cs="OpenSymbol"/>
    </w:rPr>
  </w:style>
  <w:style w:type="character" w:styleId="ListLabel1398" w:customStyle="1">
    <w:name w:val="ListLabel 1398"/>
    <w:qFormat/>
    <w:rPr>
      <w:rFonts w:cs="OpenSymbol"/>
    </w:rPr>
  </w:style>
  <w:style w:type="character" w:styleId="ListLabel1399" w:customStyle="1">
    <w:name w:val="ListLabel 1399"/>
    <w:qFormat/>
    <w:rPr>
      <w:rFonts w:cs="OpenSymbol"/>
    </w:rPr>
  </w:style>
  <w:style w:type="character" w:styleId="ListLabel1400" w:customStyle="1">
    <w:name w:val="ListLabel 1400"/>
    <w:qFormat/>
    <w:rPr>
      <w:rFonts w:cs="OpenSymbol"/>
    </w:rPr>
  </w:style>
  <w:style w:type="character" w:styleId="ListLabel1401" w:customStyle="1">
    <w:name w:val="ListLabel 1401"/>
    <w:qFormat/>
    <w:rPr>
      <w:rFonts w:cs="OpenSymbol"/>
    </w:rPr>
  </w:style>
  <w:style w:type="character" w:styleId="ListLabel1402" w:customStyle="1">
    <w:name w:val="ListLabel 1402"/>
    <w:qFormat/>
    <w:rPr>
      <w:rFonts w:cs="OpenSymbol"/>
    </w:rPr>
  </w:style>
  <w:style w:type="character" w:styleId="ListLabel1403" w:customStyle="1">
    <w:name w:val="ListLabel 1403"/>
    <w:qFormat/>
    <w:rPr>
      <w:rFonts w:cs="OpenSymbol"/>
    </w:rPr>
  </w:style>
  <w:style w:type="character" w:styleId="ListLabel1404" w:customStyle="1">
    <w:name w:val="ListLabel 1404"/>
    <w:qFormat/>
    <w:rPr>
      <w:rFonts w:cs="OpenSymbol"/>
    </w:rPr>
  </w:style>
  <w:style w:type="character" w:styleId="ListLabel1405" w:customStyle="1">
    <w:name w:val="ListLabel 1405"/>
    <w:qFormat/>
    <w:rPr>
      <w:rFonts w:cs="OpenSymbol"/>
    </w:rPr>
  </w:style>
  <w:style w:type="character" w:styleId="ListLabel1406" w:customStyle="1">
    <w:name w:val="ListLabel 1406"/>
    <w:qFormat/>
    <w:rPr>
      <w:rFonts w:cs="OpenSymbol"/>
    </w:rPr>
  </w:style>
  <w:style w:type="character" w:styleId="ListLabel1407" w:customStyle="1">
    <w:name w:val="ListLabel 1407"/>
    <w:qFormat/>
    <w:rPr>
      <w:rFonts w:cs="OpenSymbol"/>
    </w:rPr>
  </w:style>
  <w:style w:type="character" w:styleId="ListLabel1408" w:customStyle="1">
    <w:name w:val="ListLabel 1408"/>
    <w:qFormat/>
    <w:rPr>
      <w:rFonts w:cs="OpenSymbol"/>
    </w:rPr>
  </w:style>
  <w:style w:type="character" w:styleId="ListLabel1409" w:customStyle="1">
    <w:name w:val="ListLabel 1409"/>
    <w:qFormat/>
    <w:rPr>
      <w:rFonts w:cs="OpenSymbol"/>
    </w:rPr>
  </w:style>
  <w:style w:type="character" w:styleId="ListLabel1410" w:customStyle="1">
    <w:name w:val="ListLabel 1410"/>
    <w:qFormat/>
    <w:rPr>
      <w:rFonts w:cs="OpenSymbol"/>
    </w:rPr>
  </w:style>
  <w:style w:type="character" w:styleId="ListLabel1411" w:customStyle="1">
    <w:name w:val="ListLabel 1411"/>
    <w:qFormat/>
    <w:rPr>
      <w:rFonts w:cs="OpenSymbol"/>
    </w:rPr>
  </w:style>
  <w:style w:type="character" w:styleId="ListLabel1412" w:customStyle="1">
    <w:name w:val="ListLabel 1412"/>
    <w:qFormat/>
    <w:rPr>
      <w:rFonts w:cs="OpenSymbol"/>
    </w:rPr>
  </w:style>
  <w:style w:type="character" w:styleId="ListLabel1413" w:customStyle="1">
    <w:name w:val="ListLabel 1413"/>
    <w:qFormat/>
    <w:rPr>
      <w:rFonts w:cs="OpenSymbol"/>
    </w:rPr>
  </w:style>
  <w:style w:type="character" w:styleId="ListLabel1414" w:customStyle="1">
    <w:name w:val="ListLabel 1414"/>
    <w:qFormat/>
    <w:rPr>
      <w:rFonts w:cs="OpenSymbol"/>
    </w:rPr>
  </w:style>
  <w:style w:type="character" w:styleId="ListLabel1415" w:customStyle="1">
    <w:name w:val="ListLabel 1415"/>
    <w:qFormat/>
    <w:rPr/>
  </w:style>
  <w:style w:type="character" w:styleId="ListLabel1416" w:customStyle="1">
    <w:name w:val="ListLabel 1416"/>
    <w:qFormat/>
    <w:rPr>
      <w:rFonts w:cs="OpenSymbol"/>
    </w:rPr>
  </w:style>
  <w:style w:type="character" w:styleId="ListLabel1417" w:customStyle="1">
    <w:name w:val="ListLabel 1417"/>
    <w:qFormat/>
    <w:rPr>
      <w:rFonts w:cs="OpenSymbol"/>
    </w:rPr>
  </w:style>
  <w:style w:type="character" w:styleId="ListLabel1418" w:customStyle="1">
    <w:name w:val="ListLabel 1418"/>
    <w:qFormat/>
    <w:rPr>
      <w:rFonts w:cs="OpenSymbol"/>
    </w:rPr>
  </w:style>
  <w:style w:type="character" w:styleId="ListLabel1419" w:customStyle="1">
    <w:name w:val="ListLabel 1419"/>
    <w:qFormat/>
    <w:rPr>
      <w:rFonts w:cs="OpenSymbol"/>
    </w:rPr>
  </w:style>
  <w:style w:type="character" w:styleId="ListLabel1420" w:customStyle="1">
    <w:name w:val="ListLabel 1420"/>
    <w:qFormat/>
    <w:rPr>
      <w:rFonts w:cs="OpenSymbol"/>
    </w:rPr>
  </w:style>
  <w:style w:type="character" w:styleId="ListLabel1421" w:customStyle="1">
    <w:name w:val="ListLabel 1421"/>
    <w:qFormat/>
    <w:rPr>
      <w:rFonts w:cs="OpenSymbol"/>
    </w:rPr>
  </w:style>
  <w:style w:type="character" w:styleId="ListLabel1422" w:customStyle="1">
    <w:name w:val="ListLabel 1422"/>
    <w:qFormat/>
    <w:rPr>
      <w:rFonts w:cs="OpenSymbol"/>
    </w:rPr>
  </w:style>
  <w:style w:type="character" w:styleId="ListLabel1423" w:customStyle="1">
    <w:name w:val="ListLabel 1423"/>
    <w:qFormat/>
    <w:rPr>
      <w:rFonts w:cs="OpenSymbol"/>
    </w:rPr>
  </w:style>
  <w:style w:type="character" w:styleId="ListLabel1424" w:customStyle="1">
    <w:name w:val="ListLabel 1424"/>
    <w:qFormat/>
    <w:rPr>
      <w:rFonts w:cs="OpenSymbol"/>
    </w:rPr>
  </w:style>
  <w:style w:type="character" w:styleId="ListLabel1425" w:customStyle="1">
    <w:name w:val="ListLabel 1425"/>
    <w:qFormat/>
    <w:rPr>
      <w:rFonts w:cs="OpenSymbol"/>
    </w:rPr>
  </w:style>
  <w:style w:type="character" w:styleId="ListLabel1426" w:customStyle="1">
    <w:name w:val="ListLabel 1426"/>
    <w:qFormat/>
    <w:rPr>
      <w:rFonts w:cs="OpenSymbol"/>
    </w:rPr>
  </w:style>
  <w:style w:type="character" w:styleId="ListLabel1427" w:customStyle="1">
    <w:name w:val="ListLabel 1427"/>
    <w:qFormat/>
    <w:rPr>
      <w:rFonts w:cs="OpenSymbol"/>
    </w:rPr>
  </w:style>
  <w:style w:type="character" w:styleId="ListLabel1428" w:customStyle="1">
    <w:name w:val="ListLabel 1428"/>
    <w:qFormat/>
    <w:rPr>
      <w:rFonts w:cs="OpenSymbol"/>
    </w:rPr>
  </w:style>
  <w:style w:type="character" w:styleId="ListLabel1429" w:customStyle="1">
    <w:name w:val="ListLabel 1429"/>
    <w:qFormat/>
    <w:rPr>
      <w:rFonts w:cs="OpenSymbol"/>
    </w:rPr>
  </w:style>
  <w:style w:type="character" w:styleId="ListLabel1430" w:customStyle="1">
    <w:name w:val="ListLabel 1430"/>
    <w:qFormat/>
    <w:rPr>
      <w:rFonts w:cs="OpenSymbol"/>
    </w:rPr>
  </w:style>
  <w:style w:type="character" w:styleId="ListLabel1431" w:customStyle="1">
    <w:name w:val="ListLabel 1431"/>
    <w:qFormat/>
    <w:rPr>
      <w:rFonts w:cs="OpenSymbol"/>
    </w:rPr>
  </w:style>
  <w:style w:type="character" w:styleId="ListLabel1432" w:customStyle="1">
    <w:name w:val="ListLabel 1432"/>
    <w:qFormat/>
    <w:rPr>
      <w:rFonts w:cs="OpenSymbol"/>
    </w:rPr>
  </w:style>
  <w:style w:type="character" w:styleId="ListLabel1433" w:customStyle="1">
    <w:name w:val="ListLabel 1433"/>
    <w:qFormat/>
    <w:rPr>
      <w:rFonts w:cs="OpenSymbol"/>
    </w:rPr>
  </w:style>
  <w:style w:type="character" w:styleId="ListLabel1434" w:customStyle="1">
    <w:name w:val="ListLabel 1434"/>
    <w:qFormat/>
    <w:rPr>
      <w:rFonts w:cs="OpenSymbol"/>
    </w:rPr>
  </w:style>
  <w:style w:type="character" w:styleId="ListLabel1435" w:customStyle="1">
    <w:name w:val="ListLabel 1435"/>
    <w:qFormat/>
    <w:rPr>
      <w:rFonts w:cs="OpenSymbol"/>
    </w:rPr>
  </w:style>
  <w:style w:type="character" w:styleId="ListLabel1436" w:customStyle="1">
    <w:name w:val="ListLabel 1436"/>
    <w:qFormat/>
    <w:rPr>
      <w:rFonts w:cs="OpenSymbol"/>
    </w:rPr>
  </w:style>
  <w:style w:type="character" w:styleId="ListLabel1437" w:customStyle="1">
    <w:name w:val="ListLabel 1437"/>
    <w:qFormat/>
    <w:rPr>
      <w:rFonts w:cs="OpenSymbol"/>
    </w:rPr>
  </w:style>
  <w:style w:type="character" w:styleId="ListLabel1438" w:customStyle="1">
    <w:name w:val="ListLabel 1438"/>
    <w:qFormat/>
    <w:rPr>
      <w:rFonts w:cs="OpenSymbol"/>
    </w:rPr>
  </w:style>
  <w:style w:type="character" w:styleId="ListLabel1439" w:customStyle="1">
    <w:name w:val="ListLabel 1439"/>
    <w:qFormat/>
    <w:rPr>
      <w:rFonts w:cs="OpenSymbol"/>
    </w:rPr>
  </w:style>
  <w:style w:type="character" w:styleId="ListLabel1440" w:customStyle="1">
    <w:name w:val="ListLabel 1440"/>
    <w:qFormat/>
    <w:rPr>
      <w:rFonts w:cs="OpenSymbol"/>
    </w:rPr>
  </w:style>
  <w:style w:type="character" w:styleId="ListLabel1441" w:customStyle="1">
    <w:name w:val="ListLabel 1441"/>
    <w:qFormat/>
    <w:rPr>
      <w:rFonts w:cs="OpenSymbol"/>
    </w:rPr>
  </w:style>
  <w:style w:type="character" w:styleId="ListLabel1442" w:customStyle="1">
    <w:name w:val="ListLabel 1442"/>
    <w:qFormat/>
    <w:rPr>
      <w:rFonts w:cs="OpenSymbol"/>
    </w:rPr>
  </w:style>
  <w:style w:type="character" w:styleId="ListLabel1443" w:customStyle="1">
    <w:name w:val="ListLabel 1443"/>
    <w:qFormat/>
    <w:rPr>
      <w:rFonts w:cs="OpenSymbol"/>
    </w:rPr>
  </w:style>
  <w:style w:type="character" w:styleId="ListLabel1444" w:customStyle="1">
    <w:name w:val="ListLabel 1444"/>
    <w:qFormat/>
    <w:rPr>
      <w:rFonts w:cs="OpenSymbol"/>
    </w:rPr>
  </w:style>
  <w:style w:type="character" w:styleId="ListLabel1445" w:customStyle="1">
    <w:name w:val="ListLabel 1445"/>
    <w:qFormat/>
    <w:rPr>
      <w:rFonts w:cs="OpenSymbol"/>
    </w:rPr>
  </w:style>
  <w:style w:type="character" w:styleId="ListLabel1446" w:customStyle="1">
    <w:name w:val="ListLabel 1446"/>
    <w:qFormat/>
    <w:rPr>
      <w:rFonts w:cs="OpenSymbol"/>
    </w:rPr>
  </w:style>
  <w:style w:type="character" w:styleId="ListLabel1447" w:customStyle="1">
    <w:name w:val="ListLabel 1447"/>
    <w:qFormat/>
    <w:rPr>
      <w:rFonts w:cs="OpenSymbol"/>
    </w:rPr>
  </w:style>
  <w:style w:type="character" w:styleId="ListLabel1448" w:customStyle="1">
    <w:name w:val="ListLabel 1448"/>
    <w:qFormat/>
    <w:rPr>
      <w:rFonts w:cs="OpenSymbol"/>
    </w:rPr>
  </w:style>
  <w:style w:type="character" w:styleId="ListLabel1449" w:customStyle="1">
    <w:name w:val="ListLabel 1449"/>
    <w:qFormat/>
    <w:rPr>
      <w:rFonts w:cs="OpenSymbol"/>
    </w:rPr>
  </w:style>
  <w:style w:type="character" w:styleId="ListLabel1450" w:customStyle="1">
    <w:name w:val="ListLabel 1450"/>
    <w:qFormat/>
    <w:rPr>
      <w:rFonts w:cs="OpenSymbol"/>
    </w:rPr>
  </w:style>
  <w:style w:type="character" w:styleId="ListLabel1451" w:customStyle="1">
    <w:name w:val="ListLabel 1451"/>
    <w:qFormat/>
    <w:rPr>
      <w:rFonts w:cs="OpenSymbol"/>
    </w:rPr>
  </w:style>
  <w:style w:type="character" w:styleId="ListLabel1452" w:customStyle="1">
    <w:name w:val="ListLabel 1452"/>
    <w:qFormat/>
    <w:rPr>
      <w:rFonts w:cs="OpenSymbol"/>
    </w:rPr>
  </w:style>
  <w:style w:type="character" w:styleId="ListLabel1453" w:customStyle="1">
    <w:name w:val="ListLabel 1453"/>
    <w:qFormat/>
    <w:rPr>
      <w:rFonts w:cs="OpenSymbol"/>
    </w:rPr>
  </w:style>
  <w:style w:type="character" w:styleId="ListLabel1454" w:customStyle="1">
    <w:name w:val="ListLabel 1454"/>
    <w:qFormat/>
    <w:rPr>
      <w:rFonts w:cs="OpenSymbol"/>
    </w:rPr>
  </w:style>
  <w:style w:type="character" w:styleId="ListLabel1455" w:customStyle="1">
    <w:name w:val="ListLabel 1455"/>
    <w:qFormat/>
    <w:rPr>
      <w:rFonts w:cs="OpenSymbol"/>
    </w:rPr>
  </w:style>
  <w:style w:type="character" w:styleId="ListLabel1456" w:customStyle="1">
    <w:name w:val="ListLabel 1456"/>
    <w:qFormat/>
    <w:rPr>
      <w:rFonts w:cs="OpenSymbol"/>
    </w:rPr>
  </w:style>
  <w:style w:type="character" w:styleId="ListLabel1457" w:customStyle="1">
    <w:name w:val="ListLabel 1457"/>
    <w:qFormat/>
    <w:rPr>
      <w:rFonts w:cs="OpenSymbol"/>
    </w:rPr>
  </w:style>
  <w:style w:type="character" w:styleId="ListLabel1458" w:customStyle="1">
    <w:name w:val="ListLabel 1458"/>
    <w:qFormat/>
    <w:rPr>
      <w:rFonts w:cs="OpenSymbol"/>
    </w:rPr>
  </w:style>
  <w:style w:type="character" w:styleId="ListLabel1459" w:customStyle="1">
    <w:name w:val="ListLabel 1459"/>
    <w:qFormat/>
    <w:rPr>
      <w:rFonts w:cs="OpenSymbol"/>
    </w:rPr>
  </w:style>
  <w:style w:type="character" w:styleId="ListLabel1460" w:customStyle="1">
    <w:name w:val="ListLabel 1460"/>
    <w:qFormat/>
    <w:rPr>
      <w:rFonts w:cs="OpenSymbol"/>
    </w:rPr>
  </w:style>
  <w:style w:type="character" w:styleId="ListLabel1461" w:customStyle="1">
    <w:name w:val="ListLabel 1461"/>
    <w:qFormat/>
    <w:rPr>
      <w:rFonts w:cs="OpenSymbol"/>
    </w:rPr>
  </w:style>
  <w:style w:type="character" w:styleId="ListLabel1462" w:customStyle="1">
    <w:name w:val="ListLabel 1462"/>
    <w:qFormat/>
    <w:rPr>
      <w:rFonts w:cs="OpenSymbol"/>
    </w:rPr>
  </w:style>
  <w:style w:type="character" w:styleId="ListLabel1463" w:customStyle="1">
    <w:name w:val="ListLabel 1463"/>
    <w:qFormat/>
    <w:rPr>
      <w:rFonts w:cs="OpenSymbol"/>
    </w:rPr>
  </w:style>
  <w:style w:type="character" w:styleId="ListLabel1464" w:customStyle="1">
    <w:name w:val="ListLabel 1464"/>
    <w:qFormat/>
    <w:rPr>
      <w:rFonts w:cs="OpenSymbol"/>
    </w:rPr>
  </w:style>
  <w:style w:type="character" w:styleId="ListLabel1465" w:customStyle="1">
    <w:name w:val="ListLabel 1465"/>
    <w:qFormat/>
    <w:rPr>
      <w:rFonts w:cs="OpenSymbol"/>
    </w:rPr>
  </w:style>
  <w:style w:type="character" w:styleId="ListLabel1466" w:customStyle="1">
    <w:name w:val="ListLabel 1466"/>
    <w:qFormat/>
    <w:rPr>
      <w:rFonts w:cs="OpenSymbol"/>
    </w:rPr>
  </w:style>
  <w:style w:type="character" w:styleId="ListLabel1467" w:customStyle="1">
    <w:name w:val="ListLabel 1467"/>
    <w:qFormat/>
    <w:rPr>
      <w:rFonts w:cs="OpenSymbol"/>
    </w:rPr>
  </w:style>
  <w:style w:type="character" w:styleId="ListLabel1468" w:customStyle="1">
    <w:name w:val="ListLabel 1468"/>
    <w:qFormat/>
    <w:rPr>
      <w:rFonts w:cs="OpenSymbol"/>
    </w:rPr>
  </w:style>
  <w:style w:type="character" w:styleId="ListLabel1469" w:customStyle="1">
    <w:name w:val="ListLabel 1469"/>
    <w:qFormat/>
    <w:rPr>
      <w:rFonts w:cs="OpenSymbol"/>
    </w:rPr>
  </w:style>
  <w:style w:type="character" w:styleId="ListLabel1470" w:customStyle="1">
    <w:name w:val="ListLabel 1470"/>
    <w:qFormat/>
    <w:rPr>
      <w:rFonts w:cs="OpenSymbol"/>
      <w:sz w:val="22"/>
    </w:rPr>
  </w:style>
  <w:style w:type="character" w:styleId="ListLabel1471" w:customStyle="1">
    <w:name w:val="ListLabel 1471"/>
    <w:qFormat/>
    <w:rPr>
      <w:rFonts w:cs="OpenSymbol"/>
    </w:rPr>
  </w:style>
  <w:style w:type="character" w:styleId="ListLabel1472" w:customStyle="1">
    <w:name w:val="ListLabel 1472"/>
    <w:qFormat/>
    <w:rPr>
      <w:rFonts w:cs="OpenSymbol"/>
    </w:rPr>
  </w:style>
  <w:style w:type="character" w:styleId="ListLabel1473" w:customStyle="1">
    <w:name w:val="ListLabel 1473"/>
    <w:qFormat/>
    <w:rPr>
      <w:rFonts w:cs="OpenSymbol"/>
    </w:rPr>
  </w:style>
  <w:style w:type="character" w:styleId="ListLabel1474" w:customStyle="1">
    <w:name w:val="ListLabel 1474"/>
    <w:qFormat/>
    <w:rPr>
      <w:rFonts w:cs="OpenSymbol"/>
    </w:rPr>
  </w:style>
  <w:style w:type="character" w:styleId="ListLabel1475" w:customStyle="1">
    <w:name w:val="ListLabel 1475"/>
    <w:qFormat/>
    <w:rPr>
      <w:rFonts w:cs="OpenSymbol"/>
    </w:rPr>
  </w:style>
  <w:style w:type="character" w:styleId="ListLabel1476" w:customStyle="1">
    <w:name w:val="ListLabel 1476"/>
    <w:qFormat/>
    <w:rPr>
      <w:rFonts w:cs="OpenSymbol"/>
    </w:rPr>
  </w:style>
  <w:style w:type="character" w:styleId="ListLabel1477" w:customStyle="1">
    <w:name w:val="ListLabel 1477"/>
    <w:qFormat/>
    <w:rPr>
      <w:rFonts w:cs="OpenSymbol"/>
    </w:rPr>
  </w:style>
  <w:style w:type="character" w:styleId="ListLabel1478" w:customStyle="1">
    <w:name w:val="ListLabel 1478"/>
    <w:qFormat/>
    <w:rPr>
      <w:rFonts w:cs="OpenSymbol"/>
    </w:rPr>
  </w:style>
  <w:style w:type="character" w:styleId="ListLabel1479" w:customStyle="1">
    <w:name w:val="ListLabel 1479"/>
    <w:qFormat/>
    <w:rPr>
      <w:rFonts w:cs="OpenSymbol"/>
      <w:sz w:val="22"/>
    </w:rPr>
  </w:style>
  <w:style w:type="character" w:styleId="ListLabel1480" w:customStyle="1">
    <w:name w:val="ListLabel 1480"/>
    <w:qFormat/>
    <w:rPr>
      <w:rFonts w:cs="OpenSymbol"/>
    </w:rPr>
  </w:style>
  <w:style w:type="character" w:styleId="ListLabel1481" w:customStyle="1">
    <w:name w:val="ListLabel 1481"/>
    <w:qFormat/>
    <w:rPr>
      <w:rFonts w:cs="OpenSymbol"/>
    </w:rPr>
  </w:style>
  <w:style w:type="character" w:styleId="ListLabel1482" w:customStyle="1">
    <w:name w:val="ListLabel 1482"/>
    <w:qFormat/>
    <w:rPr>
      <w:rFonts w:cs="OpenSymbol"/>
    </w:rPr>
  </w:style>
  <w:style w:type="character" w:styleId="ListLabel1483" w:customStyle="1">
    <w:name w:val="ListLabel 1483"/>
    <w:qFormat/>
    <w:rPr>
      <w:rFonts w:cs="OpenSymbol"/>
    </w:rPr>
  </w:style>
  <w:style w:type="character" w:styleId="ListLabel1484" w:customStyle="1">
    <w:name w:val="ListLabel 1484"/>
    <w:qFormat/>
    <w:rPr>
      <w:rFonts w:cs="OpenSymbol"/>
    </w:rPr>
  </w:style>
  <w:style w:type="character" w:styleId="ListLabel1485" w:customStyle="1">
    <w:name w:val="ListLabel 1485"/>
    <w:qFormat/>
    <w:rPr>
      <w:rFonts w:cs="OpenSymbol"/>
    </w:rPr>
  </w:style>
  <w:style w:type="character" w:styleId="ListLabel1486" w:customStyle="1">
    <w:name w:val="ListLabel 1486"/>
    <w:qFormat/>
    <w:rPr>
      <w:rFonts w:cs="OpenSymbol"/>
    </w:rPr>
  </w:style>
  <w:style w:type="character" w:styleId="ListLabel1487" w:customStyle="1">
    <w:name w:val="ListLabel 1487"/>
    <w:qFormat/>
    <w:rPr>
      <w:rFonts w:cs="OpenSymbol"/>
    </w:rPr>
  </w:style>
  <w:style w:type="character" w:styleId="ListLabel1488" w:customStyle="1">
    <w:name w:val="ListLabel 1488"/>
    <w:qFormat/>
    <w:rPr>
      <w:rFonts w:cs="OpenSymbol"/>
    </w:rPr>
  </w:style>
  <w:style w:type="character" w:styleId="ListLabel1489" w:customStyle="1">
    <w:name w:val="ListLabel 1489"/>
    <w:qFormat/>
    <w:rPr>
      <w:rFonts w:cs="OpenSymbol"/>
    </w:rPr>
  </w:style>
  <w:style w:type="character" w:styleId="ListLabel1490" w:customStyle="1">
    <w:name w:val="ListLabel 1490"/>
    <w:qFormat/>
    <w:rPr>
      <w:rFonts w:cs="OpenSymbol"/>
    </w:rPr>
  </w:style>
  <w:style w:type="character" w:styleId="ListLabel1491" w:customStyle="1">
    <w:name w:val="ListLabel 1491"/>
    <w:qFormat/>
    <w:rPr>
      <w:rFonts w:cs="OpenSymbol"/>
    </w:rPr>
  </w:style>
  <w:style w:type="character" w:styleId="ListLabel1492" w:customStyle="1">
    <w:name w:val="ListLabel 1492"/>
    <w:qFormat/>
    <w:rPr>
      <w:rFonts w:cs="OpenSymbol"/>
    </w:rPr>
  </w:style>
  <w:style w:type="character" w:styleId="ListLabel1493" w:customStyle="1">
    <w:name w:val="ListLabel 1493"/>
    <w:qFormat/>
    <w:rPr>
      <w:rFonts w:cs="OpenSymbol"/>
    </w:rPr>
  </w:style>
  <w:style w:type="character" w:styleId="ListLabel1494" w:customStyle="1">
    <w:name w:val="ListLabel 1494"/>
    <w:qFormat/>
    <w:rPr>
      <w:rFonts w:cs="OpenSymbol"/>
    </w:rPr>
  </w:style>
  <w:style w:type="character" w:styleId="ListLabel1495" w:customStyle="1">
    <w:name w:val="ListLabel 1495"/>
    <w:qFormat/>
    <w:rPr>
      <w:rFonts w:cs="OpenSymbol"/>
    </w:rPr>
  </w:style>
  <w:style w:type="character" w:styleId="ListLabel1496" w:customStyle="1">
    <w:name w:val="ListLabel 1496"/>
    <w:qFormat/>
    <w:rPr>
      <w:rFonts w:cs="OpenSymbol"/>
    </w:rPr>
  </w:style>
  <w:style w:type="character" w:styleId="ListLabel1497" w:customStyle="1">
    <w:name w:val="ListLabel 1497"/>
    <w:qFormat/>
    <w:rPr>
      <w:rFonts w:cs="OpenSymbol"/>
    </w:rPr>
  </w:style>
  <w:style w:type="character" w:styleId="ListLabel1498" w:customStyle="1">
    <w:name w:val="ListLabel 1498"/>
    <w:qFormat/>
    <w:rPr>
      <w:rFonts w:cs="OpenSymbol"/>
    </w:rPr>
  </w:style>
  <w:style w:type="character" w:styleId="ListLabel1499" w:customStyle="1">
    <w:name w:val="ListLabel 1499"/>
    <w:qFormat/>
    <w:rPr>
      <w:rFonts w:cs="OpenSymbol"/>
    </w:rPr>
  </w:style>
  <w:style w:type="character" w:styleId="ListLabel1500" w:customStyle="1">
    <w:name w:val="ListLabel 1500"/>
    <w:qFormat/>
    <w:rPr>
      <w:rFonts w:cs="OpenSymbol"/>
    </w:rPr>
  </w:style>
  <w:style w:type="character" w:styleId="ListLabel1501" w:customStyle="1">
    <w:name w:val="ListLabel 1501"/>
    <w:qFormat/>
    <w:rPr>
      <w:rFonts w:cs="OpenSymbol"/>
    </w:rPr>
  </w:style>
  <w:style w:type="character" w:styleId="ListLabel1502" w:customStyle="1">
    <w:name w:val="ListLabel 1502"/>
    <w:qFormat/>
    <w:rPr>
      <w:rFonts w:cs="OpenSymbol"/>
    </w:rPr>
  </w:style>
  <w:style w:type="character" w:styleId="ListLabel1503" w:customStyle="1">
    <w:name w:val="ListLabel 1503"/>
    <w:qFormat/>
    <w:rPr>
      <w:rFonts w:cs="OpenSymbol"/>
    </w:rPr>
  </w:style>
  <w:style w:type="character" w:styleId="ListLabel1504" w:customStyle="1">
    <w:name w:val="ListLabel 1504"/>
    <w:qFormat/>
    <w:rPr>
      <w:rFonts w:cs="OpenSymbol"/>
    </w:rPr>
  </w:style>
  <w:style w:type="character" w:styleId="ListLabel1505" w:customStyle="1">
    <w:name w:val="ListLabel 1505"/>
    <w:qFormat/>
    <w:rPr>
      <w:rFonts w:cs="OpenSymbol"/>
    </w:rPr>
  </w:style>
  <w:style w:type="character" w:styleId="ListLabel1506" w:customStyle="1">
    <w:name w:val="ListLabel 1506"/>
    <w:qFormat/>
    <w:rPr>
      <w:rFonts w:cs="OpenSymbol"/>
    </w:rPr>
  </w:style>
  <w:style w:type="character" w:styleId="ListLabel1507" w:customStyle="1">
    <w:name w:val="ListLabel 1507"/>
    <w:qFormat/>
    <w:rPr>
      <w:rFonts w:cs="OpenSymbol"/>
    </w:rPr>
  </w:style>
  <w:style w:type="character" w:styleId="ListLabel1508" w:customStyle="1">
    <w:name w:val="ListLabel 1508"/>
    <w:qFormat/>
    <w:rPr>
      <w:rFonts w:cs="OpenSymbol"/>
    </w:rPr>
  </w:style>
  <w:style w:type="character" w:styleId="ListLabel1509" w:customStyle="1">
    <w:name w:val="ListLabel 1509"/>
    <w:qFormat/>
    <w:rPr>
      <w:rFonts w:cs="OpenSymbol"/>
    </w:rPr>
  </w:style>
  <w:style w:type="character" w:styleId="ListLabel1510" w:customStyle="1">
    <w:name w:val="ListLabel 1510"/>
    <w:qFormat/>
    <w:rPr>
      <w:rFonts w:cs="OpenSymbol"/>
    </w:rPr>
  </w:style>
  <w:style w:type="character" w:styleId="ListLabel1511" w:customStyle="1">
    <w:name w:val="ListLabel 1511"/>
    <w:qFormat/>
    <w:rPr>
      <w:rFonts w:cs="OpenSymbol"/>
    </w:rPr>
  </w:style>
  <w:style w:type="character" w:styleId="ListLabel1512" w:customStyle="1">
    <w:name w:val="ListLabel 1512"/>
    <w:qFormat/>
    <w:rPr>
      <w:rFonts w:cs="OpenSymbol"/>
    </w:rPr>
  </w:style>
  <w:style w:type="character" w:styleId="ListLabel1513" w:customStyle="1">
    <w:name w:val="ListLabel 1513"/>
    <w:qFormat/>
    <w:rPr>
      <w:rFonts w:cs="OpenSymbol"/>
    </w:rPr>
  </w:style>
  <w:style w:type="character" w:styleId="ListLabel1514" w:customStyle="1">
    <w:name w:val="ListLabel 1514"/>
    <w:qFormat/>
    <w:rPr>
      <w:rFonts w:cs="OpenSymbol"/>
    </w:rPr>
  </w:style>
  <w:style w:type="character" w:styleId="ListLabel1515" w:customStyle="1">
    <w:name w:val="ListLabel 1515"/>
    <w:qFormat/>
    <w:rPr>
      <w:rFonts w:cs="OpenSymbol"/>
    </w:rPr>
  </w:style>
  <w:style w:type="character" w:styleId="ListLabel1516" w:customStyle="1">
    <w:name w:val="ListLabel 1516"/>
    <w:qFormat/>
    <w:rPr>
      <w:rFonts w:cs="OpenSymbol"/>
    </w:rPr>
  </w:style>
  <w:style w:type="character" w:styleId="ListLabel1517" w:customStyle="1">
    <w:name w:val="ListLabel 1517"/>
    <w:qFormat/>
    <w:rPr>
      <w:rFonts w:cs="OpenSymbol"/>
    </w:rPr>
  </w:style>
  <w:style w:type="character" w:styleId="ListLabel1518" w:customStyle="1">
    <w:name w:val="ListLabel 1518"/>
    <w:qFormat/>
    <w:rPr>
      <w:rFonts w:cs="OpenSymbol"/>
    </w:rPr>
  </w:style>
  <w:style w:type="character" w:styleId="ListLabel1519" w:customStyle="1">
    <w:name w:val="ListLabel 1519"/>
    <w:qFormat/>
    <w:rPr>
      <w:rFonts w:cs="OpenSymbol"/>
    </w:rPr>
  </w:style>
  <w:style w:type="character" w:styleId="ListLabel1520" w:customStyle="1">
    <w:name w:val="ListLabel 1520"/>
    <w:qFormat/>
    <w:rPr>
      <w:rFonts w:cs="OpenSymbol"/>
    </w:rPr>
  </w:style>
  <w:style w:type="character" w:styleId="ListLabel1521" w:customStyle="1">
    <w:name w:val="ListLabel 1521"/>
    <w:qFormat/>
    <w:rPr>
      <w:rFonts w:cs="OpenSymbol"/>
    </w:rPr>
  </w:style>
  <w:style w:type="character" w:styleId="ListLabel1522" w:customStyle="1">
    <w:name w:val="ListLabel 1522"/>
    <w:qFormat/>
    <w:rPr>
      <w:rFonts w:cs="OpenSymbol"/>
    </w:rPr>
  </w:style>
  <w:style w:type="character" w:styleId="ListLabel1523" w:customStyle="1">
    <w:name w:val="ListLabel 1523"/>
    <w:qFormat/>
    <w:rPr>
      <w:rFonts w:cs="OpenSymbol"/>
    </w:rPr>
  </w:style>
  <w:style w:type="character" w:styleId="ListLabel1524" w:customStyle="1">
    <w:name w:val="ListLabel 1524"/>
    <w:qFormat/>
    <w:rPr>
      <w:rFonts w:cs="OpenSymbol"/>
    </w:rPr>
  </w:style>
  <w:style w:type="character" w:styleId="ListLabel1525" w:customStyle="1">
    <w:name w:val="ListLabel 1525"/>
    <w:qFormat/>
    <w:rPr>
      <w:rFonts w:cs="OpenSymbol"/>
    </w:rPr>
  </w:style>
  <w:style w:type="character" w:styleId="ListLabel1526" w:customStyle="1">
    <w:name w:val="ListLabel 1526"/>
    <w:qFormat/>
    <w:rPr>
      <w:rFonts w:cs="OpenSymbol"/>
    </w:rPr>
  </w:style>
  <w:style w:type="character" w:styleId="ListLabel1527" w:customStyle="1">
    <w:name w:val="ListLabel 1527"/>
    <w:qFormat/>
    <w:rPr>
      <w:rFonts w:cs="OpenSymbol"/>
    </w:rPr>
  </w:style>
  <w:style w:type="character" w:styleId="ListLabel1528" w:customStyle="1">
    <w:name w:val="ListLabel 1528"/>
    <w:qFormat/>
    <w:rPr>
      <w:rFonts w:cs="OpenSymbol"/>
    </w:rPr>
  </w:style>
  <w:style w:type="character" w:styleId="ListLabel1529" w:customStyle="1">
    <w:name w:val="ListLabel 1529"/>
    <w:qFormat/>
    <w:rPr>
      <w:rFonts w:cs="OpenSymbol"/>
    </w:rPr>
  </w:style>
  <w:style w:type="character" w:styleId="ListLabel1530" w:customStyle="1">
    <w:name w:val="ListLabel 1530"/>
    <w:qFormat/>
    <w:rPr>
      <w:rFonts w:cs="OpenSymbol"/>
    </w:rPr>
  </w:style>
  <w:style w:type="character" w:styleId="ListLabel1531" w:customStyle="1">
    <w:name w:val="ListLabel 1531"/>
    <w:qFormat/>
    <w:rPr>
      <w:rFonts w:cs="OpenSymbol"/>
    </w:rPr>
  </w:style>
  <w:style w:type="character" w:styleId="ListLabel1532" w:customStyle="1">
    <w:name w:val="ListLabel 1532"/>
    <w:qFormat/>
    <w:rPr>
      <w:rFonts w:cs="OpenSymbol"/>
    </w:rPr>
  </w:style>
  <w:style w:type="character" w:styleId="ListLabel1533" w:customStyle="1">
    <w:name w:val="ListLabel 1533"/>
    <w:qFormat/>
    <w:rPr>
      <w:rFonts w:cs="OpenSymbol"/>
    </w:rPr>
  </w:style>
  <w:style w:type="character" w:styleId="ListLabel1534" w:customStyle="1">
    <w:name w:val="ListLabel 1534"/>
    <w:qFormat/>
    <w:rPr>
      <w:rFonts w:cs="OpenSymbol"/>
    </w:rPr>
  </w:style>
  <w:style w:type="character" w:styleId="ListLabel1535" w:customStyle="1">
    <w:name w:val="ListLabel 1535"/>
    <w:qFormat/>
    <w:rPr>
      <w:rFonts w:cs="OpenSymbol"/>
    </w:rPr>
  </w:style>
  <w:style w:type="character" w:styleId="ListLabel1536" w:customStyle="1">
    <w:name w:val="ListLabel 1536"/>
    <w:qFormat/>
    <w:rPr>
      <w:rFonts w:cs="OpenSymbol"/>
    </w:rPr>
  </w:style>
  <w:style w:type="character" w:styleId="ListLabel1537" w:customStyle="1">
    <w:name w:val="ListLabel 1537"/>
    <w:qFormat/>
    <w:rPr>
      <w:rFonts w:cs="OpenSymbol"/>
    </w:rPr>
  </w:style>
  <w:style w:type="character" w:styleId="ListLabel1538" w:customStyle="1">
    <w:name w:val="ListLabel 1538"/>
    <w:qFormat/>
    <w:rPr>
      <w:rFonts w:cs="OpenSymbol"/>
    </w:rPr>
  </w:style>
  <w:style w:type="character" w:styleId="ListLabel1539" w:customStyle="1">
    <w:name w:val="ListLabel 1539"/>
    <w:qFormat/>
    <w:rPr>
      <w:rFonts w:cs="OpenSymbol"/>
    </w:rPr>
  </w:style>
  <w:style w:type="character" w:styleId="ListLabel1540" w:customStyle="1">
    <w:name w:val="ListLabel 1540"/>
    <w:qFormat/>
    <w:rPr>
      <w:rFonts w:cs="OpenSymbol"/>
    </w:rPr>
  </w:style>
  <w:style w:type="character" w:styleId="ListLabel1541" w:customStyle="1">
    <w:name w:val="ListLabel 1541"/>
    <w:qFormat/>
    <w:rPr>
      <w:rFonts w:cs="OpenSymbol"/>
    </w:rPr>
  </w:style>
  <w:style w:type="character" w:styleId="ListLabel1542" w:customStyle="1">
    <w:name w:val="ListLabel 1542"/>
    <w:qFormat/>
    <w:rPr>
      <w:rFonts w:cs="OpenSymbol"/>
    </w:rPr>
  </w:style>
  <w:style w:type="character" w:styleId="ListLabel1543" w:customStyle="1">
    <w:name w:val="ListLabel 1543"/>
    <w:qFormat/>
    <w:rPr>
      <w:rFonts w:cs="OpenSymbol"/>
    </w:rPr>
  </w:style>
  <w:style w:type="character" w:styleId="ListLabel1544" w:customStyle="1">
    <w:name w:val="ListLabel 1544"/>
    <w:qFormat/>
    <w:rPr>
      <w:rFonts w:cs="OpenSymbol"/>
    </w:rPr>
  </w:style>
  <w:style w:type="character" w:styleId="ListLabel1545" w:customStyle="1">
    <w:name w:val="ListLabel 1545"/>
    <w:qFormat/>
    <w:rPr>
      <w:rFonts w:cs="OpenSymbol"/>
    </w:rPr>
  </w:style>
  <w:style w:type="character" w:styleId="ListLabel1546" w:customStyle="1">
    <w:name w:val="ListLabel 1546"/>
    <w:qFormat/>
    <w:rPr>
      <w:rFonts w:cs="OpenSymbol"/>
    </w:rPr>
  </w:style>
  <w:style w:type="character" w:styleId="ListLabel1547" w:customStyle="1">
    <w:name w:val="ListLabel 1547"/>
    <w:qFormat/>
    <w:rPr>
      <w:rFonts w:cs="OpenSymbol"/>
    </w:rPr>
  </w:style>
  <w:style w:type="character" w:styleId="ListLabel1548" w:customStyle="1">
    <w:name w:val="ListLabel 1548"/>
    <w:qFormat/>
    <w:rPr>
      <w:rFonts w:cs="OpenSymbol"/>
    </w:rPr>
  </w:style>
  <w:style w:type="character" w:styleId="ListLabel1549" w:customStyle="1">
    <w:name w:val="ListLabel 1549"/>
    <w:qFormat/>
    <w:rPr>
      <w:rFonts w:cs="OpenSymbol"/>
    </w:rPr>
  </w:style>
  <w:style w:type="character" w:styleId="ListLabel1550" w:customStyle="1">
    <w:name w:val="ListLabel 1550"/>
    <w:qFormat/>
    <w:rPr>
      <w:rFonts w:cs="OpenSymbol"/>
    </w:rPr>
  </w:style>
  <w:style w:type="character" w:styleId="ListLabel1551" w:customStyle="1">
    <w:name w:val="ListLabel 1551"/>
    <w:qFormat/>
    <w:rPr>
      <w:rFonts w:cs="OpenSymbol"/>
    </w:rPr>
  </w:style>
  <w:style w:type="character" w:styleId="ListLabel1552" w:customStyle="1">
    <w:name w:val="ListLabel 1552"/>
    <w:qFormat/>
    <w:rPr>
      <w:rFonts w:cs="OpenSymbol"/>
    </w:rPr>
  </w:style>
  <w:style w:type="character" w:styleId="ListLabel1553" w:customStyle="1">
    <w:name w:val="ListLabel 1553"/>
    <w:qFormat/>
    <w:rPr>
      <w:rFonts w:cs="OpenSymbol"/>
    </w:rPr>
  </w:style>
  <w:style w:type="character" w:styleId="ListLabel1554" w:customStyle="1">
    <w:name w:val="ListLabel 1554"/>
    <w:qFormat/>
    <w:rPr>
      <w:rFonts w:cs="OpenSymbol"/>
    </w:rPr>
  </w:style>
  <w:style w:type="character" w:styleId="ListLabel1555" w:customStyle="1">
    <w:name w:val="ListLabel 1555"/>
    <w:qFormat/>
    <w:rPr>
      <w:rFonts w:cs="OpenSymbol"/>
    </w:rPr>
  </w:style>
  <w:style w:type="character" w:styleId="ListLabel1556" w:customStyle="1">
    <w:name w:val="ListLabel 1556"/>
    <w:qFormat/>
    <w:rPr>
      <w:rFonts w:cs="OpenSymbol"/>
    </w:rPr>
  </w:style>
  <w:style w:type="character" w:styleId="ListLabel1557" w:customStyle="1">
    <w:name w:val="ListLabel 1557"/>
    <w:qFormat/>
    <w:rPr>
      <w:rFonts w:cs="OpenSymbol"/>
    </w:rPr>
  </w:style>
  <w:style w:type="character" w:styleId="ListLabel1558" w:customStyle="1">
    <w:name w:val="ListLabel 1558"/>
    <w:qFormat/>
    <w:rPr>
      <w:rFonts w:cs="OpenSymbol"/>
    </w:rPr>
  </w:style>
  <w:style w:type="character" w:styleId="ListLabel1559" w:customStyle="1">
    <w:name w:val="ListLabel 1559"/>
    <w:qFormat/>
    <w:rPr>
      <w:rFonts w:cs="OpenSymbol"/>
    </w:rPr>
  </w:style>
  <w:style w:type="character" w:styleId="ListLabel1560" w:customStyle="1">
    <w:name w:val="ListLabel 1560"/>
    <w:qFormat/>
    <w:rPr/>
  </w:style>
  <w:style w:type="character" w:styleId="ListLabel1561" w:customStyle="1">
    <w:name w:val="ListLabel 1561"/>
    <w:qFormat/>
    <w:rPr>
      <w:rFonts w:cs="OpenSymbol"/>
    </w:rPr>
  </w:style>
  <w:style w:type="character" w:styleId="ListLabel1562" w:customStyle="1">
    <w:name w:val="ListLabel 1562"/>
    <w:qFormat/>
    <w:rPr>
      <w:rFonts w:cs="OpenSymbol"/>
    </w:rPr>
  </w:style>
  <w:style w:type="character" w:styleId="ListLabel1563" w:customStyle="1">
    <w:name w:val="ListLabel 1563"/>
    <w:qFormat/>
    <w:rPr>
      <w:rFonts w:cs="OpenSymbol"/>
    </w:rPr>
  </w:style>
  <w:style w:type="character" w:styleId="ListLabel1564" w:customStyle="1">
    <w:name w:val="ListLabel 1564"/>
    <w:qFormat/>
    <w:rPr>
      <w:rFonts w:cs="OpenSymbol"/>
    </w:rPr>
  </w:style>
  <w:style w:type="character" w:styleId="ListLabel1565" w:customStyle="1">
    <w:name w:val="ListLabel 1565"/>
    <w:qFormat/>
    <w:rPr>
      <w:rFonts w:cs="OpenSymbol"/>
    </w:rPr>
  </w:style>
  <w:style w:type="character" w:styleId="ListLabel1566" w:customStyle="1">
    <w:name w:val="ListLabel 1566"/>
    <w:qFormat/>
    <w:rPr>
      <w:rFonts w:cs="OpenSymbol"/>
    </w:rPr>
  </w:style>
  <w:style w:type="character" w:styleId="ListLabel1567" w:customStyle="1">
    <w:name w:val="ListLabel 1567"/>
    <w:qFormat/>
    <w:rPr>
      <w:rFonts w:cs="OpenSymbol"/>
    </w:rPr>
  </w:style>
  <w:style w:type="character" w:styleId="ListLabel1568" w:customStyle="1">
    <w:name w:val="ListLabel 1568"/>
    <w:qFormat/>
    <w:rPr>
      <w:rFonts w:cs="OpenSymbol"/>
    </w:rPr>
  </w:style>
  <w:style w:type="character" w:styleId="ListLabel1569" w:customStyle="1">
    <w:name w:val="ListLabel 1569"/>
    <w:qFormat/>
    <w:rPr>
      <w:rFonts w:cs="OpenSymbol"/>
    </w:rPr>
  </w:style>
  <w:style w:type="character" w:styleId="ListLabel1570" w:customStyle="1">
    <w:name w:val="ListLabel 1570"/>
    <w:qFormat/>
    <w:rPr>
      <w:rFonts w:cs="OpenSymbol"/>
    </w:rPr>
  </w:style>
  <w:style w:type="character" w:styleId="ListLabel1571" w:customStyle="1">
    <w:name w:val="ListLabel 1571"/>
    <w:qFormat/>
    <w:rPr>
      <w:rFonts w:cs="OpenSymbol"/>
    </w:rPr>
  </w:style>
  <w:style w:type="character" w:styleId="ListLabel1572" w:customStyle="1">
    <w:name w:val="ListLabel 1572"/>
    <w:qFormat/>
    <w:rPr>
      <w:rFonts w:cs="OpenSymbol"/>
    </w:rPr>
  </w:style>
  <w:style w:type="character" w:styleId="ListLabel1573" w:customStyle="1">
    <w:name w:val="ListLabel 1573"/>
    <w:qFormat/>
    <w:rPr>
      <w:rFonts w:cs="OpenSymbol"/>
    </w:rPr>
  </w:style>
  <w:style w:type="character" w:styleId="ListLabel1574" w:customStyle="1">
    <w:name w:val="ListLabel 1574"/>
    <w:qFormat/>
    <w:rPr>
      <w:rFonts w:cs="OpenSymbol"/>
    </w:rPr>
  </w:style>
  <w:style w:type="character" w:styleId="ListLabel1575" w:customStyle="1">
    <w:name w:val="ListLabel 1575"/>
    <w:qFormat/>
    <w:rPr>
      <w:rFonts w:cs="OpenSymbol"/>
    </w:rPr>
  </w:style>
  <w:style w:type="character" w:styleId="ListLabel1576" w:customStyle="1">
    <w:name w:val="ListLabel 1576"/>
    <w:qFormat/>
    <w:rPr>
      <w:rFonts w:cs="OpenSymbol"/>
    </w:rPr>
  </w:style>
  <w:style w:type="character" w:styleId="ListLabel1577" w:customStyle="1">
    <w:name w:val="ListLabel 1577"/>
    <w:qFormat/>
    <w:rPr>
      <w:rFonts w:cs="OpenSymbol"/>
    </w:rPr>
  </w:style>
  <w:style w:type="character" w:styleId="ListLabel1578" w:customStyle="1">
    <w:name w:val="ListLabel 1578"/>
    <w:qFormat/>
    <w:rPr>
      <w:rFonts w:cs="OpenSymbol"/>
    </w:rPr>
  </w:style>
  <w:style w:type="character" w:styleId="ListLabel1579" w:customStyle="1">
    <w:name w:val="ListLabel 1579"/>
    <w:qFormat/>
    <w:rPr>
      <w:rFonts w:cs="OpenSymbol"/>
    </w:rPr>
  </w:style>
  <w:style w:type="character" w:styleId="ListLabel1580" w:customStyle="1">
    <w:name w:val="ListLabel 1580"/>
    <w:qFormat/>
    <w:rPr>
      <w:rFonts w:cs="OpenSymbol"/>
    </w:rPr>
  </w:style>
  <w:style w:type="character" w:styleId="ListLabel1581" w:customStyle="1">
    <w:name w:val="ListLabel 1581"/>
    <w:qFormat/>
    <w:rPr>
      <w:rFonts w:cs="OpenSymbol"/>
    </w:rPr>
  </w:style>
  <w:style w:type="character" w:styleId="ListLabel1582" w:customStyle="1">
    <w:name w:val="ListLabel 1582"/>
    <w:qFormat/>
    <w:rPr>
      <w:rFonts w:cs="OpenSymbol"/>
    </w:rPr>
  </w:style>
  <w:style w:type="character" w:styleId="ListLabel1583" w:customStyle="1">
    <w:name w:val="ListLabel 1583"/>
    <w:qFormat/>
    <w:rPr>
      <w:rFonts w:cs="OpenSymbol"/>
    </w:rPr>
  </w:style>
  <w:style w:type="character" w:styleId="ListLabel1584" w:customStyle="1">
    <w:name w:val="ListLabel 1584"/>
    <w:qFormat/>
    <w:rPr>
      <w:rFonts w:cs="OpenSymbol"/>
    </w:rPr>
  </w:style>
  <w:style w:type="character" w:styleId="ListLabel1585" w:customStyle="1">
    <w:name w:val="ListLabel 1585"/>
    <w:qFormat/>
    <w:rPr>
      <w:rFonts w:cs="OpenSymbol"/>
    </w:rPr>
  </w:style>
  <w:style w:type="character" w:styleId="ListLabel1586" w:customStyle="1">
    <w:name w:val="ListLabel 1586"/>
    <w:qFormat/>
    <w:rPr>
      <w:rFonts w:cs="OpenSymbol"/>
    </w:rPr>
  </w:style>
  <w:style w:type="character" w:styleId="ListLabel1587" w:customStyle="1">
    <w:name w:val="ListLabel 1587"/>
    <w:qFormat/>
    <w:rPr>
      <w:rFonts w:cs="OpenSymbol"/>
    </w:rPr>
  </w:style>
  <w:style w:type="character" w:styleId="ListLabel1588" w:customStyle="1">
    <w:name w:val="ListLabel 1588"/>
    <w:qFormat/>
    <w:rPr>
      <w:rFonts w:cs="OpenSymbol"/>
    </w:rPr>
  </w:style>
  <w:style w:type="character" w:styleId="ListLabel1589" w:customStyle="1">
    <w:name w:val="ListLabel 1589"/>
    <w:qFormat/>
    <w:rPr>
      <w:rFonts w:cs="OpenSymbol"/>
    </w:rPr>
  </w:style>
  <w:style w:type="character" w:styleId="ListLabel1590" w:customStyle="1">
    <w:name w:val="ListLabel 1590"/>
    <w:qFormat/>
    <w:rPr>
      <w:rFonts w:cs="OpenSymbol"/>
    </w:rPr>
  </w:style>
  <w:style w:type="character" w:styleId="ListLabel1591" w:customStyle="1">
    <w:name w:val="ListLabel 1591"/>
    <w:qFormat/>
    <w:rPr>
      <w:rFonts w:cs="OpenSymbol"/>
    </w:rPr>
  </w:style>
  <w:style w:type="character" w:styleId="ListLabel1592" w:customStyle="1">
    <w:name w:val="ListLabel 1592"/>
    <w:qFormat/>
    <w:rPr>
      <w:rFonts w:cs="OpenSymbol"/>
    </w:rPr>
  </w:style>
  <w:style w:type="character" w:styleId="ListLabel1593" w:customStyle="1">
    <w:name w:val="ListLabel 1593"/>
    <w:qFormat/>
    <w:rPr>
      <w:rFonts w:cs="OpenSymbol"/>
    </w:rPr>
  </w:style>
  <w:style w:type="character" w:styleId="ListLabel1594" w:customStyle="1">
    <w:name w:val="ListLabel 1594"/>
    <w:qFormat/>
    <w:rPr>
      <w:rFonts w:cs="OpenSymbol"/>
    </w:rPr>
  </w:style>
  <w:style w:type="character" w:styleId="ListLabel1595" w:customStyle="1">
    <w:name w:val="ListLabel 1595"/>
    <w:qFormat/>
    <w:rPr>
      <w:rFonts w:cs="OpenSymbol"/>
    </w:rPr>
  </w:style>
  <w:style w:type="character" w:styleId="ListLabel1596" w:customStyle="1">
    <w:name w:val="ListLabel 1596"/>
    <w:qFormat/>
    <w:rPr>
      <w:rFonts w:cs="OpenSymbol"/>
    </w:rPr>
  </w:style>
  <w:style w:type="character" w:styleId="ListLabel1597" w:customStyle="1">
    <w:name w:val="ListLabel 1597"/>
    <w:qFormat/>
    <w:rPr>
      <w:rFonts w:cs="OpenSymbol"/>
    </w:rPr>
  </w:style>
  <w:style w:type="character" w:styleId="ListLabel1598" w:customStyle="1">
    <w:name w:val="ListLabel 1598"/>
    <w:qFormat/>
    <w:rPr>
      <w:rFonts w:cs="OpenSymbol"/>
    </w:rPr>
  </w:style>
  <w:style w:type="character" w:styleId="ListLabel1599" w:customStyle="1">
    <w:name w:val="ListLabel 1599"/>
    <w:qFormat/>
    <w:rPr>
      <w:rFonts w:cs="OpenSymbol"/>
    </w:rPr>
  </w:style>
  <w:style w:type="character" w:styleId="ListLabel1600" w:customStyle="1">
    <w:name w:val="ListLabel 1600"/>
    <w:qFormat/>
    <w:rPr>
      <w:rFonts w:cs="OpenSymbol"/>
    </w:rPr>
  </w:style>
  <w:style w:type="character" w:styleId="ListLabel1601" w:customStyle="1">
    <w:name w:val="ListLabel 1601"/>
    <w:qFormat/>
    <w:rPr>
      <w:rFonts w:cs="OpenSymbol"/>
    </w:rPr>
  </w:style>
  <w:style w:type="character" w:styleId="ListLabel1602" w:customStyle="1">
    <w:name w:val="ListLabel 1602"/>
    <w:qFormat/>
    <w:rPr>
      <w:rFonts w:cs="OpenSymbol"/>
    </w:rPr>
  </w:style>
  <w:style w:type="character" w:styleId="ListLabel1603" w:customStyle="1">
    <w:name w:val="ListLabel 1603"/>
    <w:qFormat/>
    <w:rPr>
      <w:rFonts w:cs="OpenSymbol"/>
    </w:rPr>
  </w:style>
  <w:style w:type="character" w:styleId="ListLabel1604" w:customStyle="1">
    <w:name w:val="ListLabel 1604"/>
    <w:qFormat/>
    <w:rPr>
      <w:rFonts w:cs="OpenSymbol"/>
    </w:rPr>
  </w:style>
  <w:style w:type="character" w:styleId="ListLabel1605" w:customStyle="1">
    <w:name w:val="ListLabel 1605"/>
    <w:qFormat/>
    <w:rPr>
      <w:rFonts w:cs="OpenSymbol"/>
    </w:rPr>
  </w:style>
  <w:style w:type="character" w:styleId="ListLabel1606" w:customStyle="1">
    <w:name w:val="ListLabel 1606"/>
    <w:qFormat/>
    <w:rPr>
      <w:rFonts w:cs="OpenSymbol"/>
    </w:rPr>
  </w:style>
  <w:style w:type="character" w:styleId="ListLabel1607" w:customStyle="1">
    <w:name w:val="ListLabel 1607"/>
    <w:qFormat/>
    <w:rPr>
      <w:rFonts w:cs="OpenSymbol"/>
    </w:rPr>
  </w:style>
  <w:style w:type="character" w:styleId="ListLabel1608" w:customStyle="1">
    <w:name w:val="ListLabel 1608"/>
    <w:qFormat/>
    <w:rPr>
      <w:rFonts w:cs="OpenSymbol"/>
    </w:rPr>
  </w:style>
  <w:style w:type="character" w:styleId="ListLabel1609" w:customStyle="1">
    <w:name w:val="ListLabel 1609"/>
    <w:qFormat/>
    <w:rPr>
      <w:rFonts w:cs="OpenSymbol"/>
    </w:rPr>
  </w:style>
  <w:style w:type="character" w:styleId="ListLabel1610" w:customStyle="1">
    <w:name w:val="ListLabel 1610"/>
    <w:qFormat/>
    <w:rPr>
      <w:rFonts w:cs="OpenSymbol"/>
    </w:rPr>
  </w:style>
  <w:style w:type="character" w:styleId="ListLabel1611" w:customStyle="1">
    <w:name w:val="ListLabel 1611"/>
    <w:qFormat/>
    <w:rPr>
      <w:rFonts w:cs="OpenSymbol"/>
    </w:rPr>
  </w:style>
  <w:style w:type="character" w:styleId="ListLabel1612" w:customStyle="1">
    <w:name w:val="ListLabel 1612"/>
    <w:qFormat/>
    <w:rPr>
      <w:rFonts w:cs="OpenSymbol"/>
    </w:rPr>
  </w:style>
  <w:style w:type="character" w:styleId="ListLabel1613" w:customStyle="1">
    <w:name w:val="ListLabel 1613"/>
    <w:qFormat/>
    <w:rPr>
      <w:rFonts w:cs="OpenSymbol"/>
    </w:rPr>
  </w:style>
  <w:style w:type="character" w:styleId="ListLabel1614" w:customStyle="1">
    <w:name w:val="ListLabel 1614"/>
    <w:qFormat/>
    <w:rPr>
      <w:rFonts w:cs="OpenSymbol"/>
    </w:rPr>
  </w:style>
  <w:style w:type="character" w:styleId="ListLabel1615" w:customStyle="1">
    <w:name w:val="ListLabel 1615"/>
    <w:qFormat/>
    <w:rPr>
      <w:rFonts w:cs="OpenSymbol"/>
      <w:sz w:val="22"/>
    </w:rPr>
  </w:style>
  <w:style w:type="character" w:styleId="ListLabel1616" w:customStyle="1">
    <w:name w:val="ListLabel 1616"/>
    <w:qFormat/>
    <w:rPr>
      <w:rFonts w:cs="OpenSymbol"/>
    </w:rPr>
  </w:style>
  <w:style w:type="character" w:styleId="ListLabel1617" w:customStyle="1">
    <w:name w:val="ListLabel 1617"/>
    <w:qFormat/>
    <w:rPr>
      <w:rFonts w:cs="OpenSymbol"/>
    </w:rPr>
  </w:style>
  <w:style w:type="character" w:styleId="ListLabel1618" w:customStyle="1">
    <w:name w:val="ListLabel 1618"/>
    <w:qFormat/>
    <w:rPr>
      <w:rFonts w:cs="OpenSymbol"/>
    </w:rPr>
  </w:style>
  <w:style w:type="character" w:styleId="ListLabel1619" w:customStyle="1">
    <w:name w:val="ListLabel 1619"/>
    <w:qFormat/>
    <w:rPr>
      <w:rFonts w:cs="OpenSymbol"/>
    </w:rPr>
  </w:style>
  <w:style w:type="character" w:styleId="ListLabel1620" w:customStyle="1">
    <w:name w:val="ListLabel 1620"/>
    <w:qFormat/>
    <w:rPr>
      <w:rFonts w:cs="OpenSymbol"/>
    </w:rPr>
  </w:style>
  <w:style w:type="character" w:styleId="ListLabel1621" w:customStyle="1">
    <w:name w:val="ListLabel 1621"/>
    <w:qFormat/>
    <w:rPr>
      <w:rFonts w:cs="OpenSymbol"/>
    </w:rPr>
  </w:style>
  <w:style w:type="character" w:styleId="ListLabel1622" w:customStyle="1">
    <w:name w:val="ListLabel 1622"/>
    <w:qFormat/>
    <w:rPr>
      <w:rFonts w:cs="OpenSymbol"/>
    </w:rPr>
  </w:style>
  <w:style w:type="character" w:styleId="ListLabel1623" w:customStyle="1">
    <w:name w:val="ListLabel 1623"/>
    <w:qFormat/>
    <w:rPr>
      <w:rFonts w:cs="OpenSymbol"/>
    </w:rPr>
  </w:style>
  <w:style w:type="character" w:styleId="ListLabel1624" w:customStyle="1">
    <w:name w:val="ListLabel 1624"/>
    <w:qFormat/>
    <w:rPr>
      <w:rFonts w:cs="OpenSymbol"/>
      <w:sz w:val="22"/>
    </w:rPr>
  </w:style>
  <w:style w:type="character" w:styleId="ListLabel1625" w:customStyle="1">
    <w:name w:val="ListLabel 1625"/>
    <w:qFormat/>
    <w:rPr>
      <w:rFonts w:cs="OpenSymbol"/>
    </w:rPr>
  </w:style>
  <w:style w:type="character" w:styleId="ListLabel1626" w:customStyle="1">
    <w:name w:val="ListLabel 1626"/>
    <w:qFormat/>
    <w:rPr>
      <w:rFonts w:cs="OpenSymbol"/>
    </w:rPr>
  </w:style>
  <w:style w:type="character" w:styleId="ListLabel1627" w:customStyle="1">
    <w:name w:val="ListLabel 1627"/>
    <w:qFormat/>
    <w:rPr>
      <w:rFonts w:cs="OpenSymbol"/>
    </w:rPr>
  </w:style>
  <w:style w:type="character" w:styleId="ListLabel1628" w:customStyle="1">
    <w:name w:val="ListLabel 1628"/>
    <w:qFormat/>
    <w:rPr>
      <w:rFonts w:cs="OpenSymbol"/>
    </w:rPr>
  </w:style>
  <w:style w:type="character" w:styleId="ListLabel1629" w:customStyle="1">
    <w:name w:val="ListLabel 1629"/>
    <w:qFormat/>
    <w:rPr>
      <w:rFonts w:cs="OpenSymbol"/>
    </w:rPr>
  </w:style>
  <w:style w:type="character" w:styleId="ListLabel1630" w:customStyle="1">
    <w:name w:val="ListLabel 1630"/>
    <w:qFormat/>
    <w:rPr>
      <w:rFonts w:cs="OpenSymbol"/>
    </w:rPr>
  </w:style>
  <w:style w:type="character" w:styleId="ListLabel1631" w:customStyle="1">
    <w:name w:val="ListLabel 1631"/>
    <w:qFormat/>
    <w:rPr>
      <w:rFonts w:cs="OpenSymbol"/>
    </w:rPr>
  </w:style>
  <w:style w:type="character" w:styleId="ListLabel1632" w:customStyle="1">
    <w:name w:val="ListLabel 1632"/>
    <w:qFormat/>
    <w:rPr>
      <w:rFonts w:cs="OpenSymbol"/>
    </w:rPr>
  </w:style>
  <w:style w:type="character" w:styleId="ListLabel1633" w:customStyle="1">
    <w:name w:val="ListLabel 1633"/>
    <w:qFormat/>
    <w:rPr>
      <w:rFonts w:cs="OpenSymbol"/>
    </w:rPr>
  </w:style>
  <w:style w:type="character" w:styleId="ListLabel1634" w:customStyle="1">
    <w:name w:val="ListLabel 1634"/>
    <w:qFormat/>
    <w:rPr>
      <w:rFonts w:cs="OpenSymbol"/>
    </w:rPr>
  </w:style>
  <w:style w:type="character" w:styleId="ListLabel1635" w:customStyle="1">
    <w:name w:val="ListLabel 1635"/>
    <w:qFormat/>
    <w:rPr>
      <w:rFonts w:cs="OpenSymbol"/>
    </w:rPr>
  </w:style>
  <w:style w:type="character" w:styleId="ListLabel1636" w:customStyle="1">
    <w:name w:val="ListLabel 1636"/>
    <w:qFormat/>
    <w:rPr>
      <w:rFonts w:cs="OpenSymbol"/>
    </w:rPr>
  </w:style>
  <w:style w:type="character" w:styleId="ListLabel1637" w:customStyle="1">
    <w:name w:val="ListLabel 1637"/>
    <w:qFormat/>
    <w:rPr>
      <w:rFonts w:cs="OpenSymbol"/>
    </w:rPr>
  </w:style>
  <w:style w:type="character" w:styleId="ListLabel1638" w:customStyle="1">
    <w:name w:val="ListLabel 1638"/>
    <w:qFormat/>
    <w:rPr>
      <w:rFonts w:cs="OpenSymbol"/>
    </w:rPr>
  </w:style>
  <w:style w:type="character" w:styleId="ListLabel1639" w:customStyle="1">
    <w:name w:val="ListLabel 1639"/>
    <w:qFormat/>
    <w:rPr>
      <w:rFonts w:cs="OpenSymbol"/>
    </w:rPr>
  </w:style>
  <w:style w:type="character" w:styleId="ListLabel1640" w:customStyle="1">
    <w:name w:val="ListLabel 1640"/>
    <w:qFormat/>
    <w:rPr>
      <w:rFonts w:cs="OpenSymbol"/>
    </w:rPr>
  </w:style>
  <w:style w:type="character" w:styleId="ListLabel1641" w:customStyle="1">
    <w:name w:val="ListLabel 1641"/>
    <w:qFormat/>
    <w:rPr>
      <w:rFonts w:cs="OpenSymbol"/>
    </w:rPr>
  </w:style>
  <w:style w:type="character" w:styleId="ListLabel1642" w:customStyle="1">
    <w:name w:val="ListLabel 1642"/>
    <w:qFormat/>
    <w:rPr>
      <w:rFonts w:cs="OpenSymbol"/>
    </w:rPr>
  </w:style>
  <w:style w:type="character" w:styleId="ListLabel1643" w:customStyle="1">
    <w:name w:val="ListLabel 1643"/>
    <w:qFormat/>
    <w:rPr>
      <w:rFonts w:cs="OpenSymbol"/>
    </w:rPr>
  </w:style>
  <w:style w:type="character" w:styleId="ListLabel1644" w:customStyle="1">
    <w:name w:val="ListLabel 1644"/>
    <w:qFormat/>
    <w:rPr>
      <w:rFonts w:cs="OpenSymbol"/>
    </w:rPr>
  </w:style>
  <w:style w:type="character" w:styleId="ListLabel1645" w:customStyle="1">
    <w:name w:val="ListLabel 1645"/>
    <w:qFormat/>
    <w:rPr>
      <w:rFonts w:cs="OpenSymbol"/>
    </w:rPr>
  </w:style>
  <w:style w:type="character" w:styleId="ListLabel1646" w:customStyle="1">
    <w:name w:val="ListLabel 1646"/>
    <w:qFormat/>
    <w:rPr>
      <w:rFonts w:cs="OpenSymbol"/>
    </w:rPr>
  </w:style>
  <w:style w:type="character" w:styleId="ListLabel1647" w:customStyle="1">
    <w:name w:val="ListLabel 1647"/>
    <w:qFormat/>
    <w:rPr>
      <w:rFonts w:cs="OpenSymbol"/>
    </w:rPr>
  </w:style>
  <w:style w:type="character" w:styleId="ListLabel1648" w:customStyle="1">
    <w:name w:val="ListLabel 1648"/>
    <w:qFormat/>
    <w:rPr>
      <w:rFonts w:cs="OpenSymbol"/>
    </w:rPr>
  </w:style>
  <w:style w:type="character" w:styleId="ListLabel1649" w:customStyle="1">
    <w:name w:val="ListLabel 1649"/>
    <w:qFormat/>
    <w:rPr>
      <w:rFonts w:cs="OpenSymbol"/>
    </w:rPr>
  </w:style>
  <w:style w:type="character" w:styleId="ListLabel1650" w:customStyle="1">
    <w:name w:val="ListLabel 1650"/>
    <w:qFormat/>
    <w:rPr>
      <w:rFonts w:cs="OpenSymbol"/>
    </w:rPr>
  </w:style>
  <w:style w:type="character" w:styleId="ListLabel1651" w:customStyle="1">
    <w:name w:val="ListLabel 1651"/>
    <w:qFormat/>
    <w:rPr>
      <w:rFonts w:cs="OpenSymbol"/>
    </w:rPr>
  </w:style>
  <w:style w:type="character" w:styleId="ListLabel1652" w:customStyle="1">
    <w:name w:val="ListLabel 1652"/>
    <w:qFormat/>
    <w:rPr>
      <w:rFonts w:cs="OpenSymbol"/>
    </w:rPr>
  </w:style>
  <w:style w:type="character" w:styleId="ListLabel1653" w:customStyle="1">
    <w:name w:val="ListLabel 1653"/>
    <w:qFormat/>
    <w:rPr>
      <w:rFonts w:cs="OpenSymbol"/>
    </w:rPr>
  </w:style>
  <w:style w:type="character" w:styleId="ListLabel1654" w:customStyle="1">
    <w:name w:val="ListLabel 1654"/>
    <w:qFormat/>
    <w:rPr>
      <w:rFonts w:cs="OpenSymbol"/>
    </w:rPr>
  </w:style>
  <w:style w:type="character" w:styleId="ListLabel1655" w:customStyle="1">
    <w:name w:val="ListLabel 1655"/>
    <w:qFormat/>
    <w:rPr>
      <w:rFonts w:cs="OpenSymbol"/>
    </w:rPr>
  </w:style>
  <w:style w:type="character" w:styleId="ListLabel1656" w:customStyle="1">
    <w:name w:val="ListLabel 1656"/>
    <w:qFormat/>
    <w:rPr>
      <w:rFonts w:cs="OpenSymbol"/>
    </w:rPr>
  </w:style>
  <w:style w:type="character" w:styleId="ListLabel1657" w:customStyle="1">
    <w:name w:val="ListLabel 1657"/>
    <w:qFormat/>
    <w:rPr>
      <w:rFonts w:cs="OpenSymbol"/>
    </w:rPr>
  </w:style>
  <w:style w:type="character" w:styleId="ListLabel1658" w:customStyle="1">
    <w:name w:val="ListLabel 1658"/>
    <w:qFormat/>
    <w:rPr>
      <w:rFonts w:cs="OpenSymbol"/>
    </w:rPr>
  </w:style>
  <w:style w:type="character" w:styleId="ListLabel1659" w:customStyle="1">
    <w:name w:val="ListLabel 1659"/>
    <w:qFormat/>
    <w:rPr>
      <w:rFonts w:cs="OpenSymbol"/>
    </w:rPr>
  </w:style>
  <w:style w:type="character" w:styleId="ListLabel1660" w:customStyle="1">
    <w:name w:val="ListLabel 1660"/>
    <w:qFormat/>
    <w:rPr>
      <w:rFonts w:cs="OpenSymbol"/>
    </w:rPr>
  </w:style>
  <w:style w:type="character" w:styleId="ListLabel1661" w:customStyle="1">
    <w:name w:val="ListLabel 1661"/>
    <w:qFormat/>
    <w:rPr>
      <w:rFonts w:cs="OpenSymbol"/>
    </w:rPr>
  </w:style>
  <w:style w:type="character" w:styleId="ListLabel1662" w:customStyle="1">
    <w:name w:val="ListLabel 1662"/>
    <w:qFormat/>
    <w:rPr>
      <w:rFonts w:cs="OpenSymbol"/>
    </w:rPr>
  </w:style>
  <w:style w:type="character" w:styleId="ListLabel1663" w:customStyle="1">
    <w:name w:val="ListLabel 1663"/>
    <w:qFormat/>
    <w:rPr>
      <w:rFonts w:cs="OpenSymbol"/>
    </w:rPr>
  </w:style>
  <w:style w:type="character" w:styleId="ListLabel1664" w:customStyle="1">
    <w:name w:val="ListLabel 1664"/>
    <w:qFormat/>
    <w:rPr>
      <w:rFonts w:cs="OpenSymbol"/>
    </w:rPr>
  </w:style>
  <w:style w:type="character" w:styleId="ListLabel1665" w:customStyle="1">
    <w:name w:val="ListLabel 1665"/>
    <w:qFormat/>
    <w:rPr>
      <w:rFonts w:cs="OpenSymbol"/>
    </w:rPr>
  </w:style>
  <w:style w:type="character" w:styleId="ListLabel1666" w:customStyle="1">
    <w:name w:val="ListLabel 1666"/>
    <w:qFormat/>
    <w:rPr>
      <w:rFonts w:cs="OpenSymbol"/>
    </w:rPr>
  </w:style>
  <w:style w:type="character" w:styleId="ListLabel1667" w:customStyle="1">
    <w:name w:val="ListLabel 1667"/>
    <w:qFormat/>
    <w:rPr>
      <w:rFonts w:cs="OpenSymbol"/>
    </w:rPr>
  </w:style>
  <w:style w:type="character" w:styleId="ListLabel1668" w:customStyle="1">
    <w:name w:val="ListLabel 1668"/>
    <w:qFormat/>
    <w:rPr>
      <w:rFonts w:cs="OpenSymbol"/>
    </w:rPr>
  </w:style>
  <w:style w:type="character" w:styleId="ListLabel1669" w:customStyle="1">
    <w:name w:val="ListLabel 1669"/>
    <w:qFormat/>
    <w:rPr>
      <w:rFonts w:cs="OpenSymbol"/>
    </w:rPr>
  </w:style>
  <w:style w:type="character" w:styleId="ListLabel1670" w:customStyle="1">
    <w:name w:val="ListLabel 1670"/>
    <w:qFormat/>
    <w:rPr>
      <w:rFonts w:cs="OpenSymbol"/>
    </w:rPr>
  </w:style>
  <w:style w:type="character" w:styleId="ListLabel1671" w:customStyle="1">
    <w:name w:val="ListLabel 1671"/>
    <w:qFormat/>
    <w:rPr>
      <w:rFonts w:cs="OpenSymbol"/>
    </w:rPr>
  </w:style>
  <w:style w:type="character" w:styleId="ListLabel1672" w:customStyle="1">
    <w:name w:val="ListLabel 1672"/>
    <w:qFormat/>
    <w:rPr>
      <w:rFonts w:cs="OpenSymbol"/>
    </w:rPr>
  </w:style>
  <w:style w:type="character" w:styleId="ListLabel1673" w:customStyle="1">
    <w:name w:val="ListLabel 1673"/>
    <w:qFormat/>
    <w:rPr>
      <w:rFonts w:cs="OpenSymbol"/>
    </w:rPr>
  </w:style>
  <w:style w:type="character" w:styleId="ListLabel1674" w:customStyle="1">
    <w:name w:val="ListLabel 1674"/>
    <w:qFormat/>
    <w:rPr>
      <w:rFonts w:cs="OpenSymbol"/>
    </w:rPr>
  </w:style>
  <w:style w:type="character" w:styleId="ListLabel1675" w:customStyle="1">
    <w:name w:val="ListLabel 1675"/>
    <w:qFormat/>
    <w:rPr>
      <w:rFonts w:cs="OpenSymbol"/>
    </w:rPr>
  </w:style>
  <w:style w:type="character" w:styleId="ListLabel1676" w:customStyle="1">
    <w:name w:val="ListLabel 1676"/>
    <w:qFormat/>
    <w:rPr>
      <w:rFonts w:cs="OpenSymbol"/>
    </w:rPr>
  </w:style>
  <w:style w:type="character" w:styleId="ListLabel1677" w:customStyle="1">
    <w:name w:val="ListLabel 1677"/>
    <w:qFormat/>
    <w:rPr>
      <w:rFonts w:cs="OpenSymbol"/>
    </w:rPr>
  </w:style>
  <w:style w:type="character" w:styleId="ListLabel1678" w:customStyle="1">
    <w:name w:val="ListLabel 1678"/>
    <w:qFormat/>
    <w:rPr>
      <w:rFonts w:cs="OpenSymbol"/>
    </w:rPr>
  </w:style>
  <w:style w:type="character" w:styleId="ListLabel1679" w:customStyle="1">
    <w:name w:val="ListLabel 1679"/>
    <w:qFormat/>
    <w:rPr>
      <w:rFonts w:cs="OpenSymbol"/>
    </w:rPr>
  </w:style>
  <w:style w:type="character" w:styleId="ListLabel1680" w:customStyle="1">
    <w:name w:val="ListLabel 1680"/>
    <w:qFormat/>
    <w:rPr>
      <w:rFonts w:cs="OpenSymbol"/>
    </w:rPr>
  </w:style>
  <w:style w:type="character" w:styleId="ListLabel1681" w:customStyle="1">
    <w:name w:val="ListLabel 1681"/>
    <w:qFormat/>
    <w:rPr>
      <w:rFonts w:cs="OpenSymbol"/>
    </w:rPr>
  </w:style>
  <w:style w:type="character" w:styleId="ListLabel1682" w:customStyle="1">
    <w:name w:val="ListLabel 1682"/>
    <w:qFormat/>
    <w:rPr>
      <w:rFonts w:cs="OpenSymbol"/>
    </w:rPr>
  </w:style>
  <w:style w:type="character" w:styleId="ListLabel1683" w:customStyle="1">
    <w:name w:val="ListLabel 1683"/>
    <w:qFormat/>
    <w:rPr>
      <w:rFonts w:cs="OpenSymbol"/>
    </w:rPr>
  </w:style>
  <w:style w:type="character" w:styleId="ListLabel1684" w:customStyle="1">
    <w:name w:val="ListLabel 1684"/>
    <w:qFormat/>
    <w:rPr>
      <w:rFonts w:cs="OpenSymbol"/>
    </w:rPr>
  </w:style>
  <w:style w:type="character" w:styleId="ListLabel1685" w:customStyle="1">
    <w:name w:val="ListLabel 1685"/>
    <w:qFormat/>
    <w:rPr>
      <w:rFonts w:cs="OpenSymbol"/>
    </w:rPr>
  </w:style>
  <w:style w:type="character" w:styleId="ListLabel1686" w:customStyle="1">
    <w:name w:val="ListLabel 1686"/>
    <w:qFormat/>
    <w:rPr>
      <w:rFonts w:cs="OpenSymbol"/>
    </w:rPr>
  </w:style>
  <w:style w:type="character" w:styleId="ListLabel1687" w:customStyle="1">
    <w:name w:val="ListLabel 1687"/>
    <w:qFormat/>
    <w:rPr>
      <w:rFonts w:cs="OpenSymbol"/>
    </w:rPr>
  </w:style>
  <w:style w:type="character" w:styleId="ListLabel1688" w:customStyle="1">
    <w:name w:val="ListLabel 1688"/>
    <w:qFormat/>
    <w:rPr>
      <w:rFonts w:cs="OpenSymbol"/>
    </w:rPr>
  </w:style>
  <w:style w:type="character" w:styleId="ListLabel1689" w:customStyle="1">
    <w:name w:val="ListLabel 1689"/>
    <w:qFormat/>
    <w:rPr>
      <w:rFonts w:cs="OpenSymbol"/>
    </w:rPr>
  </w:style>
  <w:style w:type="character" w:styleId="ListLabel1690" w:customStyle="1">
    <w:name w:val="ListLabel 1690"/>
    <w:qFormat/>
    <w:rPr>
      <w:rFonts w:cs="OpenSymbol"/>
    </w:rPr>
  </w:style>
  <w:style w:type="character" w:styleId="ListLabel1691" w:customStyle="1">
    <w:name w:val="ListLabel 1691"/>
    <w:qFormat/>
    <w:rPr>
      <w:rFonts w:cs="OpenSymbol"/>
    </w:rPr>
  </w:style>
  <w:style w:type="character" w:styleId="ListLabel1692" w:customStyle="1">
    <w:name w:val="ListLabel 1692"/>
    <w:qFormat/>
    <w:rPr>
      <w:rFonts w:cs="OpenSymbol"/>
    </w:rPr>
  </w:style>
  <w:style w:type="character" w:styleId="ListLabel1693" w:customStyle="1">
    <w:name w:val="ListLabel 1693"/>
    <w:qFormat/>
    <w:rPr>
      <w:rFonts w:cs="OpenSymbol"/>
    </w:rPr>
  </w:style>
  <w:style w:type="character" w:styleId="ListLabel1694" w:customStyle="1">
    <w:name w:val="ListLabel 1694"/>
    <w:qFormat/>
    <w:rPr>
      <w:rFonts w:cs="OpenSymbol"/>
    </w:rPr>
  </w:style>
  <w:style w:type="character" w:styleId="ListLabel1695" w:customStyle="1">
    <w:name w:val="ListLabel 1695"/>
    <w:qFormat/>
    <w:rPr>
      <w:rFonts w:cs="OpenSymbol"/>
    </w:rPr>
  </w:style>
  <w:style w:type="character" w:styleId="ListLabel1696" w:customStyle="1">
    <w:name w:val="ListLabel 1696"/>
    <w:qFormat/>
    <w:rPr>
      <w:rFonts w:cs="OpenSymbol"/>
    </w:rPr>
  </w:style>
  <w:style w:type="character" w:styleId="ListLabel1697" w:customStyle="1">
    <w:name w:val="ListLabel 1697"/>
    <w:qFormat/>
    <w:rPr>
      <w:rFonts w:cs="OpenSymbol"/>
    </w:rPr>
  </w:style>
  <w:style w:type="character" w:styleId="ListLabel1698" w:customStyle="1">
    <w:name w:val="ListLabel 1698"/>
    <w:qFormat/>
    <w:rPr>
      <w:rFonts w:cs="OpenSymbol"/>
    </w:rPr>
  </w:style>
  <w:style w:type="character" w:styleId="ListLabel1699" w:customStyle="1">
    <w:name w:val="ListLabel 1699"/>
    <w:qFormat/>
    <w:rPr>
      <w:rFonts w:cs="OpenSymbol"/>
    </w:rPr>
  </w:style>
  <w:style w:type="character" w:styleId="ListLabel1700" w:customStyle="1">
    <w:name w:val="ListLabel 1700"/>
    <w:qFormat/>
    <w:rPr>
      <w:rFonts w:cs="OpenSymbol"/>
    </w:rPr>
  </w:style>
  <w:style w:type="character" w:styleId="ListLabel1701" w:customStyle="1">
    <w:name w:val="ListLabel 1701"/>
    <w:qFormat/>
    <w:rPr>
      <w:rFonts w:cs="OpenSymbol"/>
    </w:rPr>
  </w:style>
  <w:style w:type="character" w:styleId="ListLabel1702" w:customStyle="1">
    <w:name w:val="ListLabel 1702"/>
    <w:qFormat/>
    <w:rPr>
      <w:rFonts w:cs="OpenSymbol"/>
    </w:rPr>
  </w:style>
  <w:style w:type="character" w:styleId="ListLabel1703" w:customStyle="1">
    <w:name w:val="ListLabel 1703"/>
    <w:qFormat/>
    <w:rPr>
      <w:rFonts w:cs="OpenSymbol"/>
    </w:rPr>
  </w:style>
  <w:style w:type="character" w:styleId="ListLabel1704" w:customStyle="1">
    <w:name w:val="ListLabel 1704"/>
    <w:qFormat/>
    <w:rPr>
      <w:rFonts w:cs="OpenSymbol"/>
    </w:rPr>
  </w:style>
  <w:style w:type="character" w:styleId="ListLabel1705" w:customStyle="1">
    <w:name w:val="ListLabel 1705"/>
    <w:qFormat/>
    <w:rPr>
      <w:rFonts w:cs="OpenSymbol"/>
    </w:rPr>
  </w:style>
  <w:style w:type="character" w:styleId="ListLabel1706" w:customStyle="1">
    <w:name w:val="ListLabel 1706"/>
    <w:qFormat/>
    <w:rPr>
      <w:rFonts w:cs="OpenSymbol"/>
    </w:rPr>
  </w:style>
  <w:style w:type="character" w:styleId="ListLabel1707" w:customStyle="1">
    <w:name w:val="ListLabel 1707"/>
    <w:qFormat/>
    <w:rPr>
      <w:rFonts w:cs="OpenSymbol"/>
    </w:rPr>
  </w:style>
  <w:style w:type="character" w:styleId="ListLabel1708" w:customStyle="1">
    <w:name w:val="ListLabel 1708"/>
    <w:qFormat/>
    <w:rPr>
      <w:rFonts w:cs="OpenSymbol"/>
    </w:rPr>
  </w:style>
  <w:style w:type="character" w:styleId="ListLabel1709" w:customStyle="1">
    <w:name w:val="ListLabel 1709"/>
    <w:qFormat/>
    <w:rPr>
      <w:rFonts w:cs="OpenSymbol"/>
    </w:rPr>
  </w:style>
  <w:style w:type="character" w:styleId="ListLabel1710" w:customStyle="1">
    <w:name w:val="ListLabel 1710"/>
    <w:qFormat/>
    <w:rPr>
      <w:rFonts w:cs="OpenSymbol"/>
    </w:rPr>
  </w:style>
  <w:style w:type="character" w:styleId="ListLabel1711" w:customStyle="1">
    <w:name w:val="ListLabel 1711"/>
    <w:qFormat/>
    <w:rPr>
      <w:rFonts w:cs="OpenSymbol"/>
    </w:rPr>
  </w:style>
  <w:style w:type="character" w:styleId="ListLabel1712" w:customStyle="1">
    <w:name w:val="ListLabel 1712"/>
    <w:qFormat/>
    <w:rPr>
      <w:rFonts w:cs="OpenSymbol"/>
    </w:rPr>
  </w:style>
  <w:style w:type="character" w:styleId="ListLabel1713" w:customStyle="1">
    <w:name w:val="ListLabel 1713"/>
    <w:qFormat/>
    <w:rPr>
      <w:rFonts w:cs="OpenSymbol"/>
    </w:rPr>
  </w:style>
  <w:style w:type="character" w:styleId="ListLabel1714" w:customStyle="1">
    <w:name w:val="ListLabel 1714"/>
    <w:qFormat/>
    <w:rPr/>
  </w:style>
  <w:style w:type="character" w:styleId="SourceText" w:customStyle="1">
    <w:name w:val="Source Text"/>
    <w:qFormat/>
    <w:rPr>
      <w:rFonts w:ascii="Liberation Mono" w:hAnsi="Liberation Mono" w:eastAsia="Liberation Mono" w:cs="Liberation Mono"/>
    </w:rPr>
  </w:style>
  <w:style w:type="character" w:styleId="ListLabel1715" w:customStyle="1">
    <w:name w:val="ListLabel 1715"/>
    <w:qFormat/>
    <w:rPr>
      <w:rFonts w:cs="OpenSymbol"/>
    </w:rPr>
  </w:style>
  <w:style w:type="character" w:styleId="ListLabel1716" w:customStyle="1">
    <w:name w:val="ListLabel 1716"/>
    <w:qFormat/>
    <w:rPr>
      <w:rFonts w:cs="OpenSymbol"/>
    </w:rPr>
  </w:style>
  <w:style w:type="character" w:styleId="ListLabel1717" w:customStyle="1">
    <w:name w:val="ListLabel 1717"/>
    <w:qFormat/>
    <w:rPr>
      <w:rFonts w:cs="OpenSymbol"/>
    </w:rPr>
  </w:style>
  <w:style w:type="character" w:styleId="ListLabel1718" w:customStyle="1">
    <w:name w:val="ListLabel 1718"/>
    <w:qFormat/>
    <w:rPr>
      <w:rFonts w:cs="OpenSymbol"/>
    </w:rPr>
  </w:style>
  <w:style w:type="character" w:styleId="ListLabel1719" w:customStyle="1">
    <w:name w:val="ListLabel 1719"/>
    <w:qFormat/>
    <w:rPr>
      <w:rFonts w:cs="OpenSymbol"/>
    </w:rPr>
  </w:style>
  <w:style w:type="character" w:styleId="ListLabel1720" w:customStyle="1">
    <w:name w:val="ListLabel 1720"/>
    <w:qFormat/>
    <w:rPr>
      <w:rFonts w:cs="OpenSymbol"/>
    </w:rPr>
  </w:style>
  <w:style w:type="character" w:styleId="ListLabel1721" w:customStyle="1">
    <w:name w:val="ListLabel 1721"/>
    <w:qFormat/>
    <w:rPr>
      <w:rFonts w:cs="OpenSymbol"/>
    </w:rPr>
  </w:style>
  <w:style w:type="character" w:styleId="ListLabel1722" w:customStyle="1">
    <w:name w:val="ListLabel 1722"/>
    <w:qFormat/>
    <w:rPr>
      <w:rFonts w:cs="OpenSymbol"/>
    </w:rPr>
  </w:style>
  <w:style w:type="character" w:styleId="ListLabel1723" w:customStyle="1">
    <w:name w:val="ListLabel 1723"/>
    <w:qFormat/>
    <w:rPr>
      <w:rFonts w:cs="OpenSymbol"/>
    </w:rPr>
  </w:style>
  <w:style w:type="character" w:styleId="ListLabel1724" w:customStyle="1">
    <w:name w:val="ListLabel 1724"/>
    <w:qFormat/>
    <w:rPr>
      <w:rFonts w:cs="OpenSymbol"/>
    </w:rPr>
  </w:style>
  <w:style w:type="character" w:styleId="ListLabel1725" w:customStyle="1">
    <w:name w:val="ListLabel 1725"/>
    <w:qFormat/>
    <w:rPr>
      <w:rFonts w:cs="OpenSymbol"/>
    </w:rPr>
  </w:style>
  <w:style w:type="character" w:styleId="ListLabel1726" w:customStyle="1">
    <w:name w:val="ListLabel 1726"/>
    <w:qFormat/>
    <w:rPr>
      <w:rFonts w:cs="OpenSymbol"/>
    </w:rPr>
  </w:style>
  <w:style w:type="character" w:styleId="ListLabel1727" w:customStyle="1">
    <w:name w:val="ListLabel 1727"/>
    <w:qFormat/>
    <w:rPr>
      <w:rFonts w:cs="OpenSymbol"/>
    </w:rPr>
  </w:style>
  <w:style w:type="character" w:styleId="ListLabel1728" w:customStyle="1">
    <w:name w:val="ListLabel 1728"/>
    <w:qFormat/>
    <w:rPr>
      <w:rFonts w:cs="OpenSymbol"/>
    </w:rPr>
  </w:style>
  <w:style w:type="character" w:styleId="ListLabel1729" w:customStyle="1">
    <w:name w:val="ListLabel 1729"/>
    <w:qFormat/>
    <w:rPr>
      <w:rFonts w:cs="OpenSymbol"/>
    </w:rPr>
  </w:style>
  <w:style w:type="character" w:styleId="ListLabel1730" w:customStyle="1">
    <w:name w:val="ListLabel 1730"/>
    <w:qFormat/>
    <w:rPr>
      <w:rFonts w:cs="OpenSymbol"/>
    </w:rPr>
  </w:style>
  <w:style w:type="character" w:styleId="ListLabel1731" w:customStyle="1">
    <w:name w:val="ListLabel 1731"/>
    <w:qFormat/>
    <w:rPr>
      <w:rFonts w:cs="OpenSymbol"/>
    </w:rPr>
  </w:style>
  <w:style w:type="character" w:styleId="ListLabel1732" w:customStyle="1">
    <w:name w:val="ListLabel 1732"/>
    <w:qFormat/>
    <w:rPr>
      <w:rFonts w:cs="OpenSymbol"/>
    </w:rPr>
  </w:style>
  <w:style w:type="character" w:styleId="ListLabel1733" w:customStyle="1">
    <w:name w:val="ListLabel 1733"/>
    <w:qFormat/>
    <w:rPr>
      <w:rFonts w:cs="OpenSymbol"/>
    </w:rPr>
  </w:style>
  <w:style w:type="character" w:styleId="ListLabel1734" w:customStyle="1">
    <w:name w:val="ListLabel 1734"/>
    <w:qFormat/>
    <w:rPr>
      <w:rFonts w:cs="OpenSymbol"/>
    </w:rPr>
  </w:style>
  <w:style w:type="character" w:styleId="ListLabel1735" w:customStyle="1">
    <w:name w:val="ListLabel 1735"/>
    <w:qFormat/>
    <w:rPr>
      <w:rFonts w:cs="OpenSymbol"/>
    </w:rPr>
  </w:style>
  <w:style w:type="character" w:styleId="ListLabel1736" w:customStyle="1">
    <w:name w:val="ListLabel 1736"/>
    <w:qFormat/>
    <w:rPr>
      <w:rFonts w:cs="OpenSymbol"/>
    </w:rPr>
  </w:style>
  <w:style w:type="character" w:styleId="ListLabel1737" w:customStyle="1">
    <w:name w:val="ListLabel 1737"/>
    <w:qFormat/>
    <w:rPr>
      <w:rFonts w:cs="OpenSymbol"/>
    </w:rPr>
  </w:style>
  <w:style w:type="character" w:styleId="ListLabel1738" w:customStyle="1">
    <w:name w:val="ListLabel 1738"/>
    <w:qFormat/>
    <w:rPr>
      <w:rFonts w:cs="OpenSymbol"/>
    </w:rPr>
  </w:style>
  <w:style w:type="character" w:styleId="ListLabel1739" w:customStyle="1">
    <w:name w:val="ListLabel 1739"/>
    <w:qFormat/>
    <w:rPr>
      <w:rFonts w:cs="OpenSymbol"/>
    </w:rPr>
  </w:style>
  <w:style w:type="character" w:styleId="ListLabel1740" w:customStyle="1">
    <w:name w:val="ListLabel 1740"/>
    <w:qFormat/>
    <w:rPr>
      <w:rFonts w:cs="OpenSymbol"/>
    </w:rPr>
  </w:style>
  <w:style w:type="character" w:styleId="ListLabel1741" w:customStyle="1">
    <w:name w:val="ListLabel 1741"/>
    <w:qFormat/>
    <w:rPr>
      <w:rFonts w:cs="OpenSymbol"/>
    </w:rPr>
  </w:style>
  <w:style w:type="character" w:styleId="ListLabel1742" w:customStyle="1">
    <w:name w:val="ListLabel 1742"/>
    <w:qFormat/>
    <w:rPr>
      <w:rFonts w:cs="OpenSymbol"/>
    </w:rPr>
  </w:style>
  <w:style w:type="character" w:styleId="ListLabel1743" w:customStyle="1">
    <w:name w:val="ListLabel 1743"/>
    <w:qFormat/>
    <w:rPr>
      <w:rFonts w:cs="OpenSymbol"/>
    </w:rPr>
  </w:style>
  <w:style w:type="character" w:styleId="ListLabel1744" w:customStyle="1">
    <w:name w:val="ListLabel 1744"/>
    <w:qFormat/>
    <w:rPr>
      <w:rFonts w:cs="OpenSymbol"/>
    </w:rPr>
  </w:style>
  <w:style w:type="character" w:styleId="ListLabel1745" w:customStyle="1">
    <w:name w:val="ListLabel 1745"/>
    <w:qFormat/>
    <w:rPr>
      <w:rFonts w:cs="OpenSymbol"/>
    </w:rPr>
  </w:style>
  <w:style w:type="character" w:styleId="ListLabel1746" w:customStyle="1">
    <w:name w:val="ListLabel 1746"/>
    <w:qFormat/>
    <w:rPr>
      <w:rFonts w:cs="OpenSymbol"/>
    </w:rPr>
  </w:style>
  <w:style w:type="character" w:styleId="ListLabel1747" w:customStyle="1">
    <w:name w:val="ListLabel 1747"/>
    <w:qFormat/>
    <w:rPr>
      <w:rFonts w:cs="OpenSymbol"/>
    </w:rPr>
  </w:style>
  <w:style w:type="character" w:styleId="ListLabel1748" w:customStyle="1">
    <w:name w:val="ListLabel 1748"/>
    <w:qFormat/>
    <w:rPr>
      <w:rFonts w:cs="OpenSymbol"/>
    </w:rPr>
  </w:style>
  <w:style w:type="character" w:styleId="ListLabel1749" w:customStyle="1">
    <w:name w:val="ListLabel 1749"/>
    <w:qFormat/>
    <w:rPr>
      <w:rFonts w:cs="OpenSymbol"/>
    </w:rPr>
  </w:style>
  <w:style w:type="character" w:styleId="ListLabel1750" w:customStyle="1">
    <w:name w:val="ListLabel 1750"/>
    <w:qFormat/>
    <w:rPr>
      <w:rFonts w:cs="OpenSymbol"/>
    </w:rPr>
  </w:style>
  <w:style w:type="character" w:styleId="ListLabel1751" w:customStyle="1">
    <w:name w:val="ListLabel 1751"/>
    <w:qFormat/>
    <w:rPr>
      <w:rFonts w:cs="OpenSymbol"/>
    </w:rPr>
  </w:style>
  <w:style w:type="character" w:styleId="ListLabel1752" w:customStyle="1">
    <w:name w:val="ListLabel 1752"/>
    <w:qFormat/>
    <w:rPr>
      <w:rFonts w:cs="OpenSymbol"/>
    </w:rPr>
  </w:style>
  <w:style w:type="character" w:styleId="ListLabel1753" w:customStyle="1">
    <w:name w:val="ListLabel 1753"/>
    <w:qFormat/>
    <w:rPr>
      <w:rFonts w:cs="OpenSymbol"/>
    </w:rPr>
  </w:style>
  <w:style w:type="character" w:styleId="ListLabel1754" w:customStyle="1">
    <w:name w:val="ListLabel 1754"/>
    <w:qFormat/>
    <w:rPr>
      <w:rFonts w:cs="OpenSymbol"/>
    </w:rPr>
  </w:style>
  <w:style w:type="character" w:styleId="ListLabel1755" w:customStyle="1">
    <w:name w:val="ListLabel 1755"/>
    <w:qFormat/>
    <w:rPr>
      <w:rFonts w:cs="OpenSymbol"/>
    </w:rPr>
  </w:style>
  <w:style w:type="character" w:styleId="ListLabel1756" w:customStyle="1">
    <w:name w:val="ListLabel 1756"/>
    <w:qFormat/>
    <w:rPr>
      <w:rFonts w:cs="OpenSymbol"/>
    </w:rPr>
  </w:style>
  <w:style w:type="character" w:styleId="ListLabel1757" w:customStyle="1">
    <w:name w:val="ListLabel 1757"/>
    <w:qFormat/>
    <w:rPr>
      <w:rFonts w:cs="OpenSymbol"/>
    </w:rPr>
  </w:style>
  <w:style w:type="character" w:styleId="ListLabel1758" w:customStyle="1">
    <w:name w:val="ListLabel 1758"/>
    <w:qFormat/>
    <w:rPr>
      <w:rFonts w:cs="OpenSymbol"/>
    </w:rPr>
  </w:style>
  <w:style w:type="character" w:styleId="ListLabel1759" w:customStyle="1">
    <w:name w:val="ListLabel 1759"/>
    <w:qFormat/>
    <w:rPr>
      <w:rFonts w:cs="OpenSymbol"/>
    </w:rPr>
  </w:style>
  <w:style w:type="character" w:styleId="ListLabel1760" w:customStyle="1">
    <w:name w:val="ListLabel 1760"/>
    <w:qFormat/>
    <w:rPr>
      <w:rFonts w:cs="OpenSymbol"/>
    </w:rPr>
  </w:style>
  <w:style w:type="character" w:styleId="ListLabel1761" w:customStyle="1">
    <w:name w:val="ListLabel 1761"/>
    <w:qFormat/>
    <w:rPr>
      <w:rFonts w:cs="OpenSymbol"/>
    </w:rPr>
  </w:style>
  <w:style w:type="character" w:styleId="ListLabel1762" w:customStyle="1">
    <w:name w:val="ListLabel 1762"/>
    <w:qFormat/>
    <w:rPr>
      <w:rFonts w:cs="OpenSymbol"/>
    </w:rPr>
  </w:style>
  <w:style w:type="character" w:styleId="ListLabel1763" w:customStyle="1">
    <w:name w:val="ListLabel 1763"/>
    <w:qFormat/>
    <w:rPr>
      <w:rFonts w:cs="OpenSymbol"/>
    </w:rPr>
  </w:style>
  <w:style w:type="character" w:styleId="ListLabel1764" w:customStyle="1">
    <w:name w:val="ListLabel 1764"/>
    <w:qFormat/>
    <w:rPr>
      <w:rFonts w:cs="OpenSymbol"/>
    </w:rPr>
  </w:style>
  <w:style w:type="character" w:styleId="ListLabel1765" w:customStyle="1">
    <w:name w:val="ListLabel 1765"/>
    <w:qFormat/>
    <w:rPr>
      <w:rFonts w:cs="OpenSymbol"/>
    </w:rPr>
  </w:style>
  <w:style w:type="character" w:styleId="ListLabel1766" w:customStyle="1">
    <w:name w:val="ListLabel 1766"/>
    <w:qFormat/>
    <w:rPr>
      <w:rFonts w:cs="OpenSymbol"/>
    </w:rPr>
  </w:style>
  <w:style w:type="character" w:styleId="ListLabel1767" w:customStyle="1">
    <w:name w:val="ListLabel 1767"/>
    <w:qFormat/>
    <w:rPr>
      <w:rFonts w:cs="OpenSymbol"/>
    </w:rPr>
  </w:style>
  <w:style w:type="character" w:styleId="ListLabel1768" w:customStyle="1">
    <w:name w:val="ListLabel 1768"/>
    <w:qFormat/>
    <w:rPr>
      <w:rFonts w:cs="OpenSymbol"/>
    </w:rPr>
  </w:style>
  <w:style w:type="character" w:styleId="ListLabel1769" w:customStyle="1">
    <w:name w:val="ListLabel 1769"/>
    <w:qFormat/>
    <w:rPr>
      <w:rFonts w:cs="OpenSymbol"/>
      <w:sz w:val="22"/>
    </w:rPr>
  </w:style>
  <w:style w:type="character" w:styleId="ListLabel1770" w:customStyle="1">
    <w:name w:val="ListLabel 1770"/>
    <w:qFormat/>
    <w:rPr>
      <w:rFonts w:cs="OpenSymbol"/>
    </w:rPr>
  </w:style>
  <w:style w:type="character" w:styleId="ListLabel1771" w:customStyle="1">
    <w:name w:val="ListLabel 1771"/>
    <w:qFormat/>
    <w:rPr>
      <w:rFonts w:cs="OpenSymbol"/>
    </w:rPr>
  </w:style>
  <w:style w:type="character" w:styleId="ListLabel1772" w:customStyle="1">
    <w:name w:val="ListLabel 1772"/>
    <w:qFormat/>
    <w:rPr>
      <w:rFonts w:cs="OpenSymbol"/>
    </w:rPr>
  </w:style>
  <w:style w:type="character" w:styleId="ListLabel1773" w:customStyle="1">
    <w:name w:val="ListLabel 1773"/>
    <w:qFormat/>
    <w:rPr>
      <w:rFonts w:cs="OpenSymbol"/>
    </w:rPr>
  </w:style>
  <w:style w:type="character" w:styleId="ListLabel1774" w:customStyle="1">
    <w:name w:val="ListLabel 1774"/>
    <w:qFormat/>
    <w:rPr>
      <w:rFonts w:cs="OpenSymbol"/>
    </w:rPr>
  </w:style>
  <w:style w:type="character" w:styleId="ListLabel1775" w:customStyle="1">
    <w:name w:val="ListLabel 1775"/>
    <w:qFormat/>
    <w:rPr>
      <w:rFonts w:cs="OpenSymbol"/>
    </w:rPr>
  </w:style>
  <w:style w:type="character" w:styleId="ListLabel1776" w:customStyle="1">
    <w:name w:val="ListLabel 1776"/>
    <w:qFormat/>
    <w:rPr>
      <w:rFonts w:cs="OpenSymbol"/>
    </w:rPr>
  </w:style>
  <w:style w:type="character" w:styleId="ListLabel1777" w:customStyle="1">
    <w:name w:val="ListLabel 1777"/>
    <w:qFormat/>
    <w:rPr>
      <w:rFonts w:cs="OpenSymbol"/>
    </w:rPr>
  </w:style>
  <w:style w:type="character" w:styleId="ListLabel1778" w:customStyle="1">
    <w:name w:val="ListLabel 1778"/>
    <w:qFormat/>
    <w:rPr>
      <w:rFonts w:cs="OpenSymbol"/>
      <w:sz w:val="22"/>
    </w:rPr>
  </w:style>
  <w:style w:type="character" w:styleId="ListLabel1779" w:customStyle="1">
    <w:name w:val="ListLabel 1779"/>
    <w:qFormat/>
    <w:rPr>
      <w:rFonts w:cs="OpenSymbol"/>
    </w:rPr>
  </w:style>
  <w:style w:type="character" w:styleId="ListLabel1780" w:customStyle="1">
    <w:name w:val="ListLabel 1780"/>
    <w:qFormat/>
    <w:rPr>
      <w:rFonts w:cs="OpenSymbol"/>
    </w:rPr>
  </w:style>
  <w:style w:type="character" w:styleId="ListLabel1781" w:customStyle="1">
    <w:name w:val="ListLabel 1781"/>
    <w:qFormat/>
    <w:rPr>
      <w:rFonts w:cs="OpenSymbol"/>
    </w:rPr>
  </w:style>
  <w:style w:type="character" w:styleId="ListLabel1782" w:customStyle="1">
    <w:name w:val="ListLabel 1782"/>
    <w:qFormat/>
    <w:rPr>
      <w:rFonts w:cs="OpenSymbol"/>
    </w:rPr>
  </w:style>
  <w:style w:type="character" w:styleId="ListLabel1783" w:customStyle="1">
    <w:name w:val="ListLabel 1783"/>
    <w:qFormat/>
    <w:rPr>
      <w:rFonts w:cs="OpenSymbol"/>
    </w:rPr>
  </w:style>
  <w:style w:type="character" w:styleId="ListLabel1784" w:customStyle="1">
    <w:name w:val="ListLabel 1784"/>
    <w:qFormat/>
    <w:rPr>
      <w:rFonts w:cs="OpenSymbol"/>
    </w:rPr>
  </w:style>
  <w:style w:type="character" w:styleId="ListLabel1785" w:customStyle="1">
    <w:name w:val="ListLabel 1785"/>
    <w:qFormat/>
    <w:rPr>
      <w:rFonts w:cs="OpenSymbol"/>
    </w:rPr>
  </w:style>
  <w:style w:type="character" w:styleId="ListLabel1786" w:customStyle="1">
    <w:name w:val="ListLabel 1786"/>
    <w:qFormat/>
    <w:rPr>
      <w:rFonts w:cs="OpenSymbol"/>
    </w:rPr>
  </w:style>
  <w:style w:type="character" w:styleId="ListLabel1787" w:customStyle="1">
    <w:name w:val="ListLabel 1787"/>
    <w:qFormat/>
    <w:rPr>
      <w:rFonts w:cs="OpenSymbol"/>
    </w:rPr>
  </w:style>
  <w:style w:type="character" w:styleId="ListLabel1788" w:customStyle="1">
    <w:name w:val="ListLabel 1788"/>
    <w:qFormat/>
    <w:rPr>
      <w:rFonts w:cs="OpenSymbol"/>
    </w:rPr>
  </w:style>
  <w:style w:type="character" w:styleId="ListLabel1789" w:customStyle="1">
    <w:name w:val="ListLabel 1789"/>
    <w:qFormat/>
    <w:rPr>
      <w:rFonts w:cs="OpenSymbol"/>
    </w:rPr>
  </w:style>
  <w:style w:type="character" w:styleId="ListLabel1790" w:customStyle="1">
    <w:name w:val="ListLabel 1790"/>
    <w:qFormat/>
    <w:rPr>
      <w:rFonts w:cs="OpenSymbol"/>
    </w:rPr>
  </w:style>
  <w:style w:type="character" w:styleId="ListLabel1791" w:customStyle="1">
    <w:name w:val="ListLabel 1791"/>
    <w:qFormat/>
    <w:rPr>
      <w:rFonts w:cs="OpenSymbol"/>
    </w:rPr>
  </w:style>
  <w:style w:type="character" w:styleId="ListLabel1792" w:customStyle="1">
    <w:name w:val="ListLabel 1792"/>
    <w:qFormat/>
    <w:rPr>
      <w:rFonts w:cs="OpenSymbol"/>
    </w:rPr>
  </w:style>
  <w:style w:type="character" w:styleId="ListLabel1793" w:customStyle="1">
    <w:name w:val="ListLabel 1793"/>
    <w:qFormat/>
    <w:rPr>
      <w:rFonts w:cs="OpenSymbol"/>
    </w:rPr>
  </w:style>
  <w:style w:type="character" w:styleId="ListLabel1794" w:customStyle="1">
    <w:name w:val="ListLabel 1794"/>
    <w:qFormat/>
    <w:rPr>
      <w:rFonts w:cs="OpenSymbol"/>
    </w:rPr>
  </w:style>
  <w:style w:type="character" w:styleId="ListLabel1795" w:customStyle="1">
    <w:name w:val="ListLabel 1795"/>
    <w:qFormat/>
    <w:rPr>
      <w:rFonts w:cs="OpenSymbol"/>
    </w:rPr>
  </w:style>
  <w:style w:type="character" w:styleId="ListLabel1796" w:customStyle="1">
    <w:name w:val="ListLabel 1796"/>
    <w:qFormat/>
    <w:rPr>
      <w:rFonts w:cs="OpenSymbol"/>
    </w:rPr>
  </w:style>
  <w:style w:type="character" w:styleId="ListLabel1797" w:customStyle="1">
    <w:name w:val="ListLabel 1797"/>
    <w:qFormat/>
    <w:rPr>
      <w:rFonts w:cs="OpenSymbol"/>
    </w:rPr>
  </w:style>
  <w:style w:type="character" w:styleId="ListLabel1798" w:customStyle="1">
    <w:name w:val="ListLabel 1798"/>
    <w:qFormat/>
    <w:rPr>
      <w:rFonts w:cs="OpenSymbol"/>
    </w:rPr>
  </w:style>
  <w:style w:type="character" w:styleId="ListLabel1799" w:customStyle="1">
    <w:name w:val="ListLabel 1799"/>
    <w:qFormat/>
    <w:rPr>
      <w:rFonts w:cs="OpenSymbol"/>
    </w:rPr>
  </w:style>
  <w:style w:type="character" w:styleId="ListLabel1800" w:customStyle="1">
    <w:name w:val="ListLabel 1800"/>
    <w:qFormat/>
    <w:rPr>
      <w:rFonts w:cs="OpenSymbol"/>
    </w:rPr>
  </w:style>
  <w:style w:type="character" w:styleId="ListLabel1801" w:customStyle="1">
    <w:name w:val="ListLabel 1801"/>
    <w:qFormat/>
    <w:rPr>
      <w:rFonts w:cs="OpenSymbol"/>
    </w:rPr>
  </w:style>
  <w:style w:type="character" w:styleId="ListLabel1802" w:customStyle="1">
    <w:name w:val="ListLabel 1802"/>
    <w:qFormat/>
    <w:rPr>
      <w:rFonts w:cs="OpenSymbol"/>
    </w:rPr>
  </w:style>
  <w:style w:type="character" w:styleId="ListLabel1803" w:customStyle="1">
    <w:name w:val="ListLabel 1803"/>
    <w:qFormat/>
    <w:rPr>
      <w:rFonts w:cs="OpenSymbol"/>
    </w:rPr>
  </w:style>
  <w:style w:type="character" w:styleId="ListLabel1804" w:customStyle="1">
    <w:name w:val="ListLabel 1804"/>
    <w:qFormat/>
    <w:rPr>
      <w:rFonts w:cs="OpenSymbol"/>
    </w:rPr>
  </w:style>
  <w:style w:type="character" w:styleId="ListLabel1805" w:customStyle="1">
    <w:name w:val="ListLabel 1805"/>
    <w:qFormat/>
    <w:rPr>
      <w:rFonts w:cs="OpenSymbol"/>
    </w:rPr>
  </w:style>
  <w:style w:type="character" w:styleId="ListLabel1806" w:customStyle="1">
    <w:name w:val="ListLabel 1806"/>
    <w:qFormat/>
    <w:rPr>
      <w:rFonts w:cs="OpenSymbol"/>
    </w:rPr>
  </w:style>
  <w:style w:type="character" w:styleId="ListLabel1807" w:customStyle="1">
    <w:name w:val="ListLabel 1807"/>
    <w:qFormat/>
    <w:rPr>
      <w:rFonts w:cs="OpenSymbol"/>
    </w:rPr>
  </w:style>
  <w:style w:type="character" w:styleId="ListLabel1808" w:customStyle="1">
    <w:name w:val="ListLabel 1808"/>
    <w:qFormat/>
    <w:rPr>
      <w:rFonts w:cs="OpenSymbol"/>
    </w:rPr>
  </w:style>
  <w:style w:type="character" w:styleId="ListLabel1809" w:customStyle="1">
    <w:name w:val="ListLabel 1809"/>
    <w:qFormat/>
    <w:rPr>
      <w:rFonts w:cs="OpenSymbol"/>
    </w:rPr>
  </w:style>
  <w:style w:type="character" w:styleId="ListLabel1810" w:customStyle="1">
    <w:name w:val="ListLabel 1810"/>
    <w:qFormat/>
    <w:rPr>
      <w:rFonts w:cs="OpenSymbol"/>
    </w:rPr>
  </w:style>
  <w:style w:type="character" w:styleId="ListLabel1811" w:customStyle="1">
    <w:name w:val="ListLabel 1811"/>
    <w:qFormat/>
    <w:rPr>
      <w:rFonts w:cs="OpenSymbol"/>
    </w:rPr>
  </w:style>
  <w:style w:type="character" w:styleId="ListLabel1812" w:customStyle="1">
    <w:name w:val="ListLabel 1812"/>
    <w:qFormat/>
    <w:rPr>
      <w:rFonts w:cs="OpenSymbol"/>
    </w:rPr>
  </w:style>
  <w:style w:type="character" w:styleId="ListLabel1813" w:customStyle="1">
    <w:name w:val="ListLabel 1813"/>
    <w:qFormat/>
    <w:rPr>
      <w:rFonts w:cs="OpenSymbol"/>
    </w:rPr>
  </w:style>
  <w:style w:type="character" w:styleId="ListLabel1814" w:customStyle="1">
    <w:name w:val="ListLabel 1814"/>
    <w:qFormat/>
    <w:rPr>
      <w:rFonts w:cs="OpenSymbol"/>
    </w:rPr>
  </w:style>
  <w:style w:type="character" w:styleId="ListLabel1815" w:customStyle="1">
    <w:name w:val="ListLabel 1815"/>
    <w:qFormat/>
    <w:rPr>
      <w:rFonts w:cs="OpenSymbol"/>
    </w:rPr>
  </w:style>
  <w:style w:type="character" w:styleId="ListLabel1816" w:customStyle="1">
    <w:name w:val="ListLabel 1816"/>
    <w:qFormat/>
    <w:rPr>
      <w:rFonts w:cs="OpenSymbol"/>
    </w:rPr>
  </w:style>
  <w:style w:type="character" w:styleId="ListLabel1817" w:customStyle="1">
    <w:name w:val="ListLabel 1817"/>
    <w:qFormat/>
    <w:rPr>
      <w:rFonts w:cs="OpenSymbol"/>
    </w:rPr>
  </w:style>
  <w:style w:type="character" w:styleId="ListLabel1818" w:customStyle="1">
    <w:name w:val="ListLabel 1818"/>
    <w:qFormat/>
    <w:rPr>
      <w:rFonts w:cs="OpenSymbol"/>
    </w:rPr>
  </w:style>
  <w:style w:type="character" w:styleId="ListLabel1819" w:customStyle="1">
    <w:name w:val="ListLabel 1819"/>
    <w:qFormat/>
    <w:rPr>
      <w:rFonts w:cs="OpenSymbol"/>
    </w:rPr>
  </w:style>
  <w:style w:type="character" w:styleId="ListLabel1820" w:customStyle="1">
    <w:name w:val="ListLabel 1820"/>
    <w:qFormat/>
    <w:rPr>
      <w:rFonts w:cs="OpenSymbol"/>
    </w:rPr>
  </w:style>
  <w:style w:type="character" w:styleId="ListLabel1821" w:customStyle="1">
    <w:name w:val="ListLabel 1821"/>
    <w:qFormat/>
    <w:rPr>
      <w:rFonts w:cs="OpenSymbol"/>
    </w:rPr>
  </w:style>
  <w:style w:type="character" w:styleId="ListLabel1822" w:customStyle="1">
    <w:name w:val="ListLabel 1822"/>
    <w:qFormat/>
    <w:rPr>
      <w:rFonts w:cs="OpenSymbol"/>
    </w:rPr>
  </w:style>
  <w:style w:type="character" w:styleId="ListLabel1823" w:customStyle="1">
    <w:name w:val="ListLabel 1823"/>
    <w:qFormat/>
    <w:rPr>
      <w:rFonts w:cs="OpenSymbol"/>
    </w:rPr>
  </w:style>
  <w:style w:type="character" w:styleId="ListLabel1824" w:customStyle="1">
    <w:name w:val="ListLabel 1824"/>
    <w:qFormat/>
    <w:rPr>
      <w:rFonts w:cs="OpenSymbol"/>
    </w:rPr>
  </w:style>
  <w:style w:type="character" w:styleId="ListLabel1825" w:customStyle="1">
    <w:name w:val="ListLabel 1825"/>
    <w:qFormat/>
    <w:rPr>
      <w:rFonts w:cs="OpenSymbol"/>
    </w:rPr>
  </w:style>
  <w:style w:type="character" w:styleId="ListLabel1826" w:customStyle="1">
    <w:name w:val="ListLabel 1826"/>
    <w:qFormat/>
    <w:rPr>
      <w:rFonts w:cs="OpenSymbol"/>
    </w:rPr>
  </w:style>
  <w:style w:type="character" w:styleId="ListLabel1827" w:customStyle="1">
    <w:name w:val="ListLabel 1827"/>
    <w:qFormat/>
    <w:rPr>
      <w:rFonts w:cs="OpenSymbol"/>
    </w:rPr>
  </w:style>
  <w:style w:type="character" w:styleId="ListLabel1828" w:customStyle="1">
    <w:name w:val="ListLabel 1828"/>
    <w:qFormat/>
    <w:rPr>
      <w:rFonts w:cs="OpenSymbol"/>
    </w:rPr>
  </w:style>
  <w:style w:type="character" w:styleId="ListLabel1829" w:customStyle="1">
    <w:name w:val="ListLabel 1829"/>
    <w:qFormat/>
    <w:rPr>
      <w:rFonts w:cs="OpenSymbol"/>
    </w:rPr>
  </w:style>
  <w:style w:type="character" w:styleId="ListLabel1830" w:customStyle="1">
    <w:name w:val="ListLabel 1830"/>
    <w:qFormat/>
    <w:rPr>
      <w:rFonts w:cs="OpenSymbol"/>
    </w:rPr>
  </w:style>
  <w:style w:type="character" w:styleId="ListLabel1831" w:customStyle="1">
    <w:name w:val="ListLabel 1831"/>
    <w:qFormat/>
    <w:rPr>
      <w:rFonts w:cs="OpenSymbol"/>
    </w:rPr>
  </w:style>
  <w:style w:type="character" w:styleId="ListLabel1832" w:customStyle="1">
    <w:name w:val="ListLabel 1832"/>
    <w:qFormat/>
    <w:rPr>
      <w:rFonts w:cs="OpenSymbol"/>
    </w:rPr>
  </w:style>
  <w:style w:type="character" w:styleId="ListLabel1833" w:customStyle="1">
    <w:name w:val="ListLabel 1833"/>
    <w:qFormat/>
    <w:rPr>
      <w:rFonts w:cs="OpenSymbol"/>
    </w:rPr>
  </w:style>
  <w:style w:type="character" w:styleId="ListLabel1834" w:customStyle="1">
    <w:name w:val="ListLabel 1834"/>
    <w:qFormat/>
    <w:rPr>
      <w:rFonts w:cs="OpenSymbol"/>
    </w:rPr>
  </w:style>
  <w:style w:type="character" w:styleId="ListLabel1835" w:customStyle="1">
    <w:name w:val="ListLabel 1835"/>
    <w:qFormat/>
    <w:rPr>
      <w:rFonts w:cs="OpenSymbol"/>
    </w:rPr>
  </w:style>
  <w:style w:type="character" w:styleId="ListLabel1836" w:customStyle="1">
    <w:name w:val="ListLabel 1836"/>
    <w:qFormat/>
    <w:rPr>
      <w:rFonts w:cs="OpenSymbol"/>
    </w:rPr>
  </w:style>
  <w:style w:type="character" w:styleId="ListLabel1837" w:customStyle="1">
    <w:name w:val="ListLabel 1837"/>
    <w:qFormat/>
    <w:rPr>
      <w:rFonts w:cs="OpenSymbol"/>
    </w:rPr>
  </w:style>
  <w:style w:type="character" w:styleId="ListLabel1838" w:customStyle="1">
    <w:name w:val="ListLabel 1838"/>
    <w:qFormat/>
    <w:rPr>
      <w:rFonts w:cs="OpenSymbol"/>
    </w:rPr>
  </w:style>
  <w:style w:type="character" w:styleId="ListLabel1839" w:customStyle="1">
    <w:name w:val="ListLabel 1839"/>
    <w:qFormat/>
    <w:rPr>
      <w:rFonts w:cs="OpenSymbol"/>
    </w:rPr>
  </w:style>
  <w:style w:type="character" w:styleId="ListLabel1840" w:customStyle="1">
    <w:name w:val="ListLabel 1840"/>
    <w:qFormat/>
    <w:rPr>
      <w:rFonts w:cs="OpenSymbol"/>
    </w:rPr>
  </w:style>
  <w:style w:type="character" w:styleId="ListLabel1841" w:customStyle="1">
    <w:name w:val="ListLabel 1841"/>
    <w:qFormat/>
    <w:rPr>
      <w:rFonts w:cs="OpenSymbol"/>
    </w:rPr>
  </w:style>
  <w:style w:type="character" w:styleId="ListLabel1842" w:customStyle="1">
    <w:name w:val="ListLabel 1842"/>
    <w:qFormat/>
    <w:rPr>
      <w:rFonts w:cs="OpenSymbol"/>
    </w:rPr>
  </w:style>
  <w:style w:type="character" w:styleId="ListLabel1843" w:customStyle="1">
    <w:name w:val="ListLabel 1843"/>
    <w:qFormat/>
    <w:rPr>
      <w:rFonts w:cs="OpenSymbol"/>
    </w:rPr>
  </w:style>
  <w:style w:type="character" w:styleId="ListLabel1844" w:customStyle="1">
    <w:name w:val="ListLabel 1844"/>
    <w:qFormat/>
    <w:rPr>
      <w:rFonts w:cs="OpenSymbol"/>
    </w:rPr>
  </w:style>
  <w:style w:type="character" w:styleId="ListLabel1845" w:customStyle="1">
    <w:name w:val="ListLabel 1845"/>
    <w:qFormat/>
    <w:rPr>
      <w:rFonts w:cs="OpenSymbol"/>
    </w:rPr>
  </w:style>
  <w:style w:type="character" w:styleId="ListLabel1846" w:customStyle="1">
    <w:name w:val="ListLabel 1846"/>
    <w:qFormat/>
    <w:rPr>
      <w:rFonts w:cs="OpenSymbol"/>
    </w:rPr>
  </w:style>
  <w:style w:type="character" w:styleId="ListLabel1847" w:customStyle="1">
    <w:name w:val="ListLabel 1847"/>
    <w:qFormat/>
    <w:rPr>
      <w:rFonts w:cs="OpenSymbol"/>
    </w:rPr>
  </w:style>
  <w:style w:type="character" w:styleId="ListLabel1848" w:customStyle="1">
    <w:name w:val="ListLabel 1848"/>
    <w:qFormat/>
    <w:rPr>
      <w:rFonts w:cs="OpenSymbol"/>
    </w:rPr>
  </w:style>
  <w:style w:type="character" w:styleId="ListLabel1849" w:customStyle="1">
    <w:name w:val="ListLabel 1849"/>
    <w:qFormat/>
    <w:rPr>
      <w:rFonts w:cs="OpenSymbol"/>
    </w:rPr>
  </w:style>
  <w:style w:type="character" w:styleId="ListLabel1850" w:customStyle="1">
    <w:name w:val="ListLabel 1850"/>
    <w:qFormat/>
    <w:rPr>
      <w:rFonts w:cs="OpenSymbol"/>
    </w:rPr>
  </w:style>
  <w:style w:type="character" w:styleId="ListLabel1851" w:customStyle="1">
    <w:name w:val="ListLabel 1851"/>
    <w:qFormat/>
    <w:rPr>
      <w:rFonts w:cs="OpenSymbol"/>
    </w:rPr>
  </w:style>
  <w:style w:type="character" w:styleId="ListLabel1852" w:customStyle="1">
    <w:name w:val="ListLabel 1852"/>
    <w:qFormat/>
    <w:rPr>
      <w:rFonts w:cs="OpenSymbol"/>
    </w:rPr>
  </w:style>
  <w:style w:type="character" w:styleId="ListLabel1853" w:customStyle="1">
    <w:name w:val="ListLabel 1853"/>
    <w:qFormat/>
    <w:rPr>
      <w:rFonts w:cs="OpenSymbol"/>
    </w:rPr>
  </w:style>
  <w:style w:type="character" w:styleId="ListLabel1854" w:customStyle="1">
    <w:name w:val="ListLabel 1854"/>
    <w:qFormat/>
    <w:rPr>
      <w:rFonts w:cs="OpenSymbol"/>
    </w:rPr>
  </w:style>
  <w:style w:type="character" w:styleId="ListLabel1855" w:customStyle="1">
    <w:name w:val="ListLabel 1855"/>
    <w:qFormat/>
    <w:rPr>
      <w:rFonts w:cs="OpenSymbol"/>
    </w:rPr>
  </w:style>
  <w:style w:type="character" w:styleId="ListLabel1856" w:customStyle="1">
    <w:name w:val="ListLabel 1856"/>
    <w:qFormat/>
    <w:rPr>
      <w:rFonts w:cs="OpenSymbol"/>
    </w:rPr>
  </w:style>
  <w:style w:type="character" w:styleId="ListLabel1857" w:customStyle="1">
    <w:name w:val="ListLabel 1857"/>
    <w:qFormat/>
    <w:rPr>
      <w:rFonts w:cs="OpenSymbol"/>
    </w:rPr>
  </w:style>
  <w:style w:type="character" w:styleId="ListLabel1858" w:customStyle="1">
    <w:name w:val="ListLabel 1858"/>
    <w:qFormat/>
    <w:rPr>
      <w:rFonts w:cs="OpenSymbol"/>
    </w:rPr>
  </w:style>
  <w:style w:type="character" w:styleId="ListLabel1859" w:customStyle="1">
    <w:name w:val="ListLabel 1859"/>
    <w:qFormat/>
    <w:rPr>
      <w:rFonts w:cs="OpenSymbol"/>
    </w:rPr>
  </w:style>
  <w:style w:type="character" w:styleId="ListLabel1860" w:customStyle="1">
    <w:name w:val="ListLabel 1860"/>
    <w:qFormat/>
    <w:rPr>
      <w:rFonts w:cs="OpenSymbol"/>
    </w:rPr>
  </w:style>
  <w:style w:type="character" w:styleId="ListLabel1861" w:customStyle="1">
    <w:name w:val="ListLabel 1861"/>
    <w:qFormat/>
    <w:rPr>
      <w:rFonts w:cs="OpenSymbol"/>
    </w:rPr>
  </w:style>
  <w:style w:type="character" w:styleId="ListLabel1862" w:customStyle="1">
    <w:name w:val="ListLabel 1862"/>
    <w:qFormat/>
    <w:rPr>
      <w:rFonts w:cs="OpenSymbol"/>
    </w:rPr>
  </w:style>
  <w:style w:type="character" w:styleId="ListLabel1863" w:customStyle="1">
    <w:name w:val="ListLabel 1863"/>
    <w:qFormat/>
    <w:rPr>
      <w:rFonts w:cs="OpenSymbol"/>
    </w:rPr>
  </w:style>
  <w:style w:type="character" w:styleId="ListLabel1864" w:customStyle="1">
    <w:name w:val="ListLabel 1864"/>
    <w:qFormat/>
    <w:rPr>
      <w:rFonts w:cs="OpenSymbol"/>
    </w:rPr>
  </w:style>
  <w:style w:type="character" w:styleId="ListLabel1865" w:customStyle="1">
    <w:name w:val="ListLabel 1865"/>
    <w:qFormat/>
    <w:rPr>
      <w:rFonts w:cs="OpenSymbol"/>
    </w:rPr>
  </w:style>
  <w:style w:type="character" w:styleId="ListLabel1866" w:customStyle="1">
    <w:name w:val="ListLabel 1866"/>
    <w:qFormat/>
    <w:rPr>
      <w:rFonts w:cs="OpenSymbol"/>
    </w:rPr>
  </w:style>
  <w:style w:type="character" w:styleId="ListLabel1867" w:customStyle="1">
    <w:name w:val="ListLabel 1867"/>
    <w:qFormat/>
    <w:rPr>
      <w:rFonts w:cs="OpenSymbol"/>
    </w:rPr>
  </w:style>
  <w:style w:type="character" w:styleId="ListLabel1868" w:customStyle="1">
    <w:name w:val="ListLabel 1868"/>
    <w:qFormat/>
    <w:rPr>
      <w:rFonts w:cs="OpenSymbol"/>
    </w:rPr>
  </w:style>
  <w:style w:type="character" w:styleId="ListLabel1869" w:customStyle="1">
    <w:name w:val="ListLabel 1869"/>
    <w:qFormat/>
    <w:rPr>
      <w:rFonts w:cs="OpenSymbol"/>
    </w:rPr>
  </w:style>
  <w:style w:type="character" w:styleId="ListLabel1870" w:customStyle="1">
    <w:name w:val="ListLabel 1870"/>
    <w:qFormat/>
    <w:rPr>
      <w:rFonts w:cs="OpenSymbol"/>
    </w:rPr>
  </w:style>
  <w:style w:type="character" w:styleId="ListLabel1871" w:customStyle="1">
    <w:name w:val="ListLabel 1871"/>
    <w:qFormat/>
    <w:rPr>
      <w:rFonts w:cs="OpenSymbol"/>
    </w:rPr>
  </w:style>
  <w:style w:type="character" w:styleId="ListLabel1872" w:customStyle="1">
    <w:name w:val="ListLabel 1872"/>
    <w:qFormat/>
    <w:rPr>
      <w:rFonts w:cs="OpenSymbol"/>
    </w:rPr>
  </w:style>
  <w:style w:type="character" w:styleId="ListLabel1873" w:customStyle="1">
    <w:name w:val="ListLabel 1873"/>
    <w:qFormat/>
    <w:rPr>
      <w:rFonts w:cs="OpenSymbol"/>
    </w:rPr>
  </w:style>
  <w:style w:type="character" w:styleId="ListLabel1874" w:customStyle="1">
    <w:name w:val="ListLabel 1874"/>
    <w:qFormat/>
    <w:rPr>
      <w:rFonts w:cs="OpenSymbol"/>
    </w:rPr>
  </w:style>
  <w:style w:type="character" w:styleId="ListLabel1875" w:customStyle="1">
    <w:name w:val="ListLabel 1875"/>
    <w:qFormat/>
    <w:rPr>
      <w:rFonts w:cs="OpenSymbol"/>
    </w:rPr>
  </w:style>
  <w:style w:type="character" w:styleId="ListLabel1876" w:customStyle="1">
    <w:name w:val="ListLabel 1876"/>
    <w:qFormat/>
    <w:rPr>
      <w:rFonts w:cs="OpenSymbol"/>
    </w:rPr>
  </w:style>
  <w:style w:type="character" w:styleId="ListLabel1877" w:customStyle="1">
    <w:name w:val="ListLabel 1877"/>
    <w:qFormat/>
    <w:rPr/>
  </w:style>
  <w:style w:type="character" w:styleId="ListLabel1878" w:customStyle="1">
    <w:name w:val="ListLabel 1878"/>
    <w:qFormat/>
    <w:rPr>
      <w:rFonts w:cs="OpenSymbol"/>
    </w:rPr>
  </w:style>
  <w:style w:type="character" w:styleId="ListLabel1879" w:customStyle="1">
    <w:name w:val="ListLabel 1879"/>
    <w:qFormat/>
    <w:rPr>
      <w:rFonts w:cs="OpenSymbol"/>
    </w:rPr>
  </w:style>
  <w:style w:type="character" w:styleId="ListLabel1880" w:customStyle="1">
    <w:name w:val="ListLabel 1880"/>
    <w:qFormat/>
    <w:rPr>
      <w:rFonts w:cs="OpenSymbol"/>
    </w:rPr>
  </w:style>
  <w:style w:type="character" w:styleId="ListLabel1881" w:customStyle="1">
    <w:name w:val="ListLabel 1881"/>
    <w:qFormat/>
    <w:rPr>
      <w:rFonts w:cs="OpenSymbol"/>
    </w:rPr>
  </w:style>
  <w:style w:type="character" w:styleId="ListLabel1882" w:customStyle="1">
    <w:name w:val="ListLabel 1882"/>
    <w:qFormat/>
    <w:rPr>
      <w:rFonts w:cs="OpenSymbol"/>
    </w:rPr>
  </w:style>
  <w:style w:type="character" w:styleId="ListLabel1883" w:customStyle="1">
    <w:name w:val="ListLabel 1883"/>
    <w:qFormat/>
    <w:rPr>
      <w:rFonts w:cs="OpenSymbol"/>
    </w:rPr>
  </w:style>
  <w:style w:type="character" w:styleId="ListLabel1884" w:customStyle="1">
    <w:name w:val="ListLabel 1884"/>
    <w:qFormat/>
    <w:rPr>
      <w:rFonts w:cs="OpenSymbol"/>
    </w:rPr>
  </w:style>
  <w:style w:type="character" w:styleId="ListLabel1885" w:customStyle="1">
    <w:name w:val="ListLabel 1885"/>
    <w:qFormat/>
    <w:rPr>
      <w:rFonts w:cs="OpenSymbol"/>
    </w:rPr>
  </w:style>
  <w:style w:type="character" w:styleId="ListLabel1886" w:customStyle="1">
    <w:name w:val="ListLabel 1886"/>
    <w:qFormat/>
    <w:rPr>
      <w:rFonts w:cs="OpenSymbol"/>
    </w:rPr>
  </w:style>
  <w:style w:type="character" w:styleId="ListLabel1887" w:customStyle="1">
    <w:name w:val="ListLabel 1887"/>
    <w:qFormat/>
    <w:rPr>
      <w:rFonts w:cs="OpenSymbol"/>
    </w:rPr>
  </w:style>
  <w:style w:type="character" w:styleId="ListLabel1888" w:customStyle="1">
    <w:name w:val="ListLabel 1888"/>
    <w:qFormat/>
    <w:rPr>
      <w:rFonts w:cs="OpenSymbol"/>
    </w:rPr>
  </w:style>
  <w:style w:type="character" w:styleId="ListLabel1889" w:customStyle="1">
    <w:name w:val="ListLabel 1889"/>
    <w:qFormat/>
    <w:rPr>
      <w:rFonts w:cs="OpenSymbol"/>
    </w:rPr>
  </w:style>
  <w:style w:type="character" w:styleId="ListLabel1890" w:customStyle="1">
    <w:name w:val="ListLabel 1890"/>
    <w:qFormat/>
    <w:rPr>
      <w:rFonts w:cs="OpenSymbol"/>
    </w:rPr>
  </w:style>
  <w:style w:type="character" w:styleId="ListLabel1891" w:customStyle="1">
    <w:name w:val="ListLabel 1891"/>
    <w:qFormat/>
    <w:rPr>
      <w:rFonts w:cs="OpenSymbol"/>
    </w:rPr>
  </w:style>
  <w:style w:type="character" w:styleId="ListLabel1892" w:customStyle="1">
    <w:name w:val="ListLabel 1892"/>
    <w:qFormat/>
    <w:rPr>
      <w:rFonts w:cs="OpenSymbol"/>
    </w:rPr>
  </w:style>
  <w:style w:type="character" w:styleId="ListLabel1893" w:customStyle="1">
    <w:name w:val="ListLabel 1893"/>
    <w:qFormat/>
    <w:rPr>
      <w:rFonts w:cs="OpenSymbol"/>
    </w:rPr>
  </w:style>
  <w:style w:type="character" w:styleId="ListLabel1894" w:customStyle="1">
    <w:name w:val="ListLabel 1894"/>
    <w:qFormat/>
    <w:rPr>
      <w:rFonts w:cs="OpenSymbol"/>
    </w:rPr>
  </w:style>
  <w:style w:type="character" w:styleId="ListLabel1895" w:customStyle="1">
    <w:name w:val="ListLabel 1895"/>
    <w:qFormat/>
    <w:rPr>
      <w:rFonts w:cs="OpenSymbol"/>
    </w:rPr>
  </w:style>
  <w:style w:type="character" w:styleId="ListLabel1896" w:customStyle="1">
    <w:name w:val="ListLabel 1896"/>
    <w:qFormat/>
    <w:rPr>
      <w:rFonts w:cs="OpenSymbol"/>
    </w:rPr>
  </w:style>
  <w:style w:type="character" w:styleId="ListLabel1897" w:customStyle="1">
    <w:name w:val="ListLabel 1897"/>
    <w:qFormat/>
    <w:rPr>
      <w:rFonts w:cs="OpenSymbol"/>
    </w:rPr>
  </w:style>
  <w:style w:type="character" w:styleId="ListLabel1898" w:customStyle="1">
    <w:name w:val="ListLabel 1898"/>
    <w:qFormat/>
    <w:rPr>
      <w:rFonts w:cs="OpenSymbol"/>
    </w:rPr>
  </w:style>
  <w:style w:type="character" w:styleId="ListLabel1899" w:customStyle="1">
    <w:name w:val="ListLabel 1899"/>
    <w:qFormat/>
    <w:rPr>
      <w:rFonts w:cs="OpenSymbol"/>
    </w:rPr>
  </w:style>
  <w:style w:type="character" w:styleId="ListLabel1900" w:customStyle="1">
    <w:name w:val="ListLabel 1900"/>
    <w:qFormat/>
    <w:rPr>
      <w:rFonts w:cs="OpenSymbol"/>
    </w:rPr>
  </w:style>
  <w:style w:type="character" w:styleId="ListLabel1901" w:customStyle="1">
    <w:name w:val="ListLabel 1901"/>
    <w:qFormat/>
    <w:rPr>
      <w:rFonts w:cs="OpenSymbol"/>
    </w:rPr>
  </w:style>
  <w:style w:type="character" w:styleId="ListLabel1902" w:customStyle="1">
    <w:name w:val="ListLabel 1902"/>
    <w:qFormat/>
    <w:rPr>
      <w:rFonts w:cs="OpenSymbol"/>
    </w:rPr>
  </w:style>
  <w:style w:type="character" w:styleId="ListLabel1903" w:customStyle="1">
    <w:name w:val="ListLabel 1903"/>
    <w:qFormat/>
    <w:rPr>
      <w:rFonts w:cs="OpenSymbol"/>
    </w:rPr>
  </w:style>
  <w:style w:type="character" w:styleId="ListLabel1904" w:customStyle="1">
    <w:name w:val="ListLabel 1904"/>
    <w:qFormat/>
    <w:rPr>
      <w:rFonts w:cs="OpenSymbol"/>
    </w:rPr>
  </w:style>
  <w:style w:type="character" w:styleId="ListLabel1905" w:customStyle="1">
    <w:name w:val="ListLabel 1905"/>
    <w:qFormat/>
    <w:rPr>
      <w:rFonts w:cs="OpenSymbol"/>
    </w:rPr>
  </w:style>
  <w:style w:type="character" w:styleId="ListLabel1906" w:customStyle="1">
    <w:name w:val="ListLabel 1906"/>
    <w:qFormat/>
    <w:rPr>
      <w:rFonts w:cs="OpenSymbol"/>
    </w:rPr>
  </w:style>
  <w:style w:type="character" w:styleId="ListLabel1907" w:customStyle="1">
    <w:name w:val="ListLabel 1907"/>
    <w:qFormat/>
    <w:rPr>
      <w:rFonts w:cs="OpenSymbol"/>
    </w:rPr>
  </w:style>
  <w:style w:type="character" w:styleId="ListLabel1908" w:customStyle="1">
    <w:name w:val="ListLabel 1908"/>
    <w:qFormat/>
    <w:rPr>
      <w:rFonts w:cs="OpenSymbol"/>
    </w:rPr>
  </w:style>
  <w:style w:type="character" w:styleId="ListLabel1909" w:customStyle="1">
    <w:name w:val="ListLabel 1909"/>
    <w:qFormat/>
    <w:rPr>
      <w:rFonts w:cs="OpenSymbol"/>
    </w:rPr>
  </w:style>
  <w:style w:type="character" w:styleId="ListLabel1910" w:customStyle="1">
    <w:name w:val="ListLabel 1910"/>
    <w:qFormat/>
    <w:rPr>
      <w:rFonts w:cs="OpenSymbol"/>
    </w:rPr>
  </w:style>
  <w:style w:type="character" w:styleId="ListLabel1911" w:customStyle="1">
    <w:name w:val="ListLabel 1911"/>
    <w:qFormat/>
    <w:rPr>
      <w:rFonts w:cs="OpenSymbol"/>
    </w:rPr>
  </w:style>
  <w:style w:type="character" w:styleId="ListLabel1912" w:customStyle="1">
    <w:name w:val="ListLabel 1912"/>
    <w:qFormat/>
    <w:rPr>
      <w:rFonts w:cs="OpenSymbol"/>
    </w:rPr>
  </w:style>
  <w:style w:type="character" w:styleId="ListLabel1913" w:customStyle="1">
    <w:name w:val="ListLabel 1913"/>
    <w:qFormat/>
    <w:rPr>
      <w:rFonts w:cs="OpenSymbol"/>
    </w:rPr>
  </w:style>
  <w:style w:type="character" w:styleId="ListLabel1914" w:customStyle="1">
    <w:name w:val="ListLabel 1914"/>
    <w:qFormat/>
    <w:rPr>
      <w:rFonts w:cs="OpenSymbol"/>
    </w:rPr>
  </w:style>
  <w:style w:type="character" w:styleId="ListLabel1915" w:customStyle="1">
    <w:name w:val="ListLabel 1915"/>
    <w:qFormat/>
    <w:rPr>
      <w:rFonts w:cs="OpenSymbol"/>
    </w:rPr>
  </w:style>
  <w:style w:type="character" w:styleId="ListLabel1916" w:customStyle="1">
    <w:name w:val="ListLabel 1916"/>
    <w:qFormat/>
    <w:rPr>
      <w:rFonts w:cs="OpenSymbol"/>
    </w:rPr>
  </w:style>
  <w:style w:type="character" w:styleId="ListLabel1917" w:customStyle="1">
    <w:name w:val="ListLabel 1917"/>
    <w:qFormat/>
    <w:rPr>
      <w:rFonts w:cs="OpenSymbol"/>
    </w:rPr>
  </w:style>
  <w:style w:type="character" w:styleId="ListLabel1918" w:customStyle="1">
    <w:name w:val="ListLabel 1918"/>
    <w:qFormat/>
    <w:rPr>
      <w:rFonts w:cs="OpenSymbol"/>
    </w:rPr>
  </w:style>
  <w:style w:type="character" w:styleId="ListLabel1919" w:customStyle="1">
    <w:name w:val="ListLabel 1919"/>
    <w:qFormat/>
    <w:rPr>
      <w:rFonts w:cs="OpenSymbol"/>
    </w:rPr>
  </w:style>
  <w:style w:type="character" w:styleId="ListLabel1920" w:customStyle="1">
    <w:name w:val="ListLabel 1920"/>
    <w:qFormat/>
    <w:rPr>
      <w:rFonts w:cs="OpenSymbol"/>
    </w:rPr>
  </w:style>
  <w:style w:type="character" w:styleId="ListLabel1921" w:customStyle="1">
    <w:name w:val="ListLabel 1921"/>
    <w:qFormat/>
    <w:rPr>
      <w:rFonts w:cs="OpenSymbol"/>
    </w:rPr>
  </w:style>
  <w:style w:type="character" w:styleId="ListLabel1922" w:customStyle="1">
    <w:name w:val="ListLabel 1922"/>
    <w:qFormat/>
    <w:rPr>
      <w:rFonts w:cs="OpenSymbol"/>
    </w:rPr>
  </w:style>
  <w:style w:type="character" w:styleId="ListLabel1923" w:customStyle="1">
    <w:name w:val="ListLabel 1923"/>
    <w:qFormat/>
    <w:rPr>
      <w:rFonts w:cs="OpenSymbol"/>
    </w:rPr>
  </w:style>
  <w:style w:type="character" w:styleId="ListLabel1924" w:customStyle="1">
    <w:name w:val="ListLabel 1924"/>
    <w:qFormat/>
    <w:rPr>
      <w:rFonts w:cs="OpenSymbol"/>
    </w:rPr>
  </w:style>
  <w:style w:type="character" w:styleId="ListLabel1925" w:customStyle="1">
    <w:name w:val="ListLabel 1925"/>
    <w:qFormat/>
    <w:rPr>
      <w:rFonts w:cs="OpenSymbol"/>
    </w:rPr>
  </w:style>
  <w:style w:type="character" w:styleId="ListLabel1926" w:customStyle="1">
    <w:name w:val="ListLabel 1926"/>
    <w:qFormat/>
    <w:rPr>
      <w:rFonts w:cs="OpenSymbol"/>
    </w:rPr>
  </w:style>
  <w:style w:type="character" w:styleId="ListLabel1927" w:customStyle="1">
    <w:name w:val="ListLabel 1927"/>
    <w:qFormat/>
    <w:rPr>
      <w:rFonts w:cs="OpenSymbol"/>
    </w:rPr>
  </w:style>
  <w:style w:type="character" w:styleId="ListLabel1928" w:customStyle="1">
    <w:name w:val="ListLabel 1928"/>
    <w:qFormat/>
    <w:rPr>
      <w:rFonts w:cs="OpenSymbol"/>
    </w:rPr>
  </w:style>
  <w:style w:type="character" w:styleId="ListLabel1929" w:customStyle="1">
    <w:name w:val="ListLabel 1929"/>
    <w:qFormat/>
    <w:rPr>
      <w:rFonts w:cs="OpenSymbol"/>
    </w:rPr>
  </w:style>
  <w:style w:type="character" w:styleId="ListLabel1930" w:customStyle="1">
    <w:name w:val="ListLabel 1930"/>
    <w:qFormat/>
    <w:rPr>
      <w:rFonts w:cs="OpenSymbol"/>
    </w:rPr>
  </w:style>
  <w:style w:type="character" w:styleId="ListLabel1931" w:customStyle="1">
    <w:name w:val="ListLabel 1931"/>
    <w:qFormat/>
    <w:rPr>
      <w:rFonts w:cs="OpenSymbol"/>
    </w:rPr>
  </w:style>
  <w:style w:type="character" w:styleId="ListLabel1932" w:customStyle="1">
    <w:name w:val="ListLabel 1932"/>
    <w:qFormat/>
    <w:rPr>
      <w:rFonts w:cs="OpenSymbol"/>
      <w:sz w:val="22"/>
    </w:rPr>
  </w:style>
  <w:style w:type="character" w:styleId="ListLabel1933" w:customStyle="1">
    <w:name w:val="ListLabel 1933"/>
    <w:qFormat/>
    <w:rPr>
      <w:rFonts w:cs="OpenSymbol"/>
    </w:rPr>
  </w:style>
  <w:style w:type="character" w:styleId="ListLabel1934" w:customStyle="1">
    <w:name w:val="ListLabel 1934"/>
    <w:qFormat/>
    <w:rPr>
      <w:rFonts w:cs="OpenSymbol"/>
    </w:rPr>
  </w:style>
  <w:style w:type="character" w:styleId="ListLabel1935" w:customStyle="1">
    <w:name w:val="ListLabel 1935"/>
    <w:qFormat/>
    <w:rPr>
      <w:rFonts w:cs="OpenSymbol"/>
    </w:rPr>
  </w:style>
  <w:style w:type="character" w:styleId="ListLabel1936" w:customStyle="1">
    <w:name w:val="ListLabel 1936"/>
    <w:qFormat/>
    <w:rPr>
      <w:rFonts w:cs="OpenSymbol"/>
    </w:rPr>
  </w:style>
  <w:style w:type="character" w:styleId="ListLabel1937" w:customStyle="1">
    <w:name w:val="ListLabel 1937"/>
    <w:qFormat/>
    <w:rPr>
      <w:rFonts w:cs="OpenSymbol"/>
    </w:rPr>
  </w:style>
  <w:style w:type="character" w:styleId="ListLabel1938" w:customStyle="1">
    <w:name w:val="ListLabel 1938"/>
    <w:qFormat/>
    <w:rPr>
      <w:rFonts w:cs="OpenSymbol"/>
    </w:rPr>
  </w:style>
  <w:style w:type="character" w:styleId="ListLabel1939" w:customStyle="1">
    <w:name w:val="ListLabel 1939"/>
    <w:qFormat/>
    <w:rPr>
      <w:rFonts w:cs="OpenSymbol"/>
    </w:rPr>
  </w:style>
  <w:style w:type="character" w:styleId="ListLabel1940" w:customStyle="1">
    <w:name w:val="ListLabel 1940"/>
    <w:qFormat/>
    <w:rPr>
      <w:rFonts w:cs="OpenSymbol"/>
    </w:rPr>
  </w:style>
  <w:style w:type="character" w:styleId="ListLabel1941" w:customStyle="1">
    <w:name w:val="ListLabel 1941"/>
    <w:qFormat/>
    <w:rPr>
      <w:rFonts w:cs="OpenSymbol"/>
      <w:sz w:val="22"/>
    </w:rPr>
  </w:style>
  <w:style w:type="character" w:styleId="ListLabel1942" w:customStyle="1">
    <w:name w:val="ListLabel 1942"/>
    <w:qFormat/>
    <w:rPr>
      <w:rFonts w:cs="OpenSymbol"/>
    </w:rPr>
  </w:style>
  <w:style w:type="character" w:styleId="ListLabel1943" w:customStyle="1">
    <w:name w:val="ListLabel 1943"/>
    <w:qFormat/>
    <w:rPr>
      <w:rFonts w:cs="OpenSymbol"/>
    </w:rPr>
  </w:style>
  <w:style w:type="character" w:styleId="ListLabel1944" w:customStyle="1">
    <w:name w:val="ListLabel 1944"/>
    <w:qFormat/>
    <w:rPr>
      <w:rFonts w:cs="OpenSymbol"/>
    </w:rPr>
  </w:style>
  <w:style w:type="character" w:styleId="ListLabel1945" w:customStyle="1">
    <w:name w:val="ListLabel 1945"/>
    <w:qFormat/>
    <w:rPr>
      <w:rFonts w:cs="OpenSymbol"/>
    </w:rPr>
  </w:style>
  <w:style w:type="character" w:styleId="ListLabel1946" w:customStyle="1">
    <w:name w:val="ListLabel 1946"/>
    <w:qFormat/>
    <w:rPr>
      <w:rFonts w:cs="OpenSymbol"/>
    </w:rPr>
  </w:style>
  <w:style w:type="character" w:styleId="ListLabel1947" w:customStyle="1">
    <w:name w:val="ListLabel 1947"/>
    <w:qFormat/>
    <w:rPr>
      <w:rFonts w:cs="OpenSymbol"/>
    </w:rPr>
  </w:style>
  <w:style w:type="character" w:styleId="ListLabel1948" w:customStyle="1">
    <w:name w:val="ListLabel 1948"/>
    <w:qFormat/>
    <w:rPr>
      <w:rFonts w:cs="OpenSymbol"/>
    </w:rPr>
  </w:style>
  <w:style w:type="character" w:styleId="ListLabel1949" w:customStyle="1">
    <w:name w:val="ListLabel 1949"/>
    <w:qFormat/>
    <w:rPr>
      <w:rFonts w:cs="OpenSymbol"/>
    </w:rPr>
  </w:style>
  <w:style w:type="character" w:styleId="ListLabel1950" w:customStyle="1">
    <w:name w:val="ListLabel 1950"/>
    <w:qFormat/>
    <w:rPr>
      <w:rFonts w:cs="OpenSymbol"/>
    </w:rPr>
  </w:style>
  <w:style w:type="character" w:styleId="ListLabel1951" w:customStyle="1">
    <w:name w:val="ListLabel 1951"/>
    <w:qFormat/>
    <w:rPr>
      <w:rFonts w:cs="OpenSymbol"/>
    </w:rPr>
  </w:style>
  <w:style w:type="character" w:styleId="ListLabel1952" w:customStyle="1">
    <w:name w:val="ListLabel 1952"/>
    <w:qFormat/>
    <w:rPr>
      <w:rFonts w:cs="OpenSymbol"/>
    </w:rPr>
  </w:style>
  <w:style w:type="character" w:styleId="ListLabel1953" w:customStyle="1">
    <w:name w:val="ListLabel 1953"/>
    <w:qFormat/>
    <w:rPr>
      <w:rFonts w:cs="OpenSymbol"/>
    </w:rPr>
  </w:style>
  <w:style w:type="character" w:styleId="ListLabel1954" w:customStyle="1">
    <w:name w:val="ListLabel 1954"/>
    <w:qFormat/>
    <w:rPr>
      <w:rFonts w:cs="OpenSymbol"/>
    </w:rPr>
  </w:style>
  <w:style w:type="character" w:styleId="ListLabel1955" w:customStyle="1">
    <w:name w:val="ListLabel 1955"/>
    <w:qFormat/>
    <w:rPr>
      <w:rFonts w:cs="OpenSymbol"/>
    </w:rPr>
  </w:style>
  <w:style w:type="character" w:styleId="ListLabel1956" w:customStyle="1">
    <w:name w:val="ListLabel 1956"/>
    <w:qFormat/>
    <w:rPr>
      <w:rFonts w:cs="OpenSymbol"/>
    </w:rPr>
  </w:style>
  <w:style w:type="character" w:styleId="ListLabel1957" w:customStyle="1">
    <w:name w:val="ListLabel 1957"/>
    <w:qFormat/>
    <w:rPr>
      <w:rFonts w:cs="OpenSymbol"/>
    </w:rPr>
  </w:style>
  <w:style w:type="character" w:styleId="ListLabel1958" w:customStyle="1">
    <w:name w:val="ListLabel 1958"/>
    <w:qFormat/>
    <w:rPr>
      <w:rFonts w:cs="OpenSymbol"/>
    </w:rPr>
  </w:style>
  <w:style w:type="character" w:styleId="ListLabel1959" w:customStyle="1">
    <w:name w:val="ListLabel 1959"/>
    <w:qFormat/>
    <w:rPr>
      <w:rFonts w:cs="OpenSymbol"/>
    </w:rPr>
  </w:style>
  <w:style w:type="character" w:styleId="ListLabel1960" w:customStyle="1">
    <w:name w:val="ListLabel 1960"/>
    <w:qFormat/>
    <w:rPr>
      <w:rFonts w:cs="OpenSymbol"/>
    </w:rPr>
  </w:style>
  <w:style w:type="character" w:styleId="ListLabel1961" w:customStyle="1">
    <w:name w:val="ListLabel 1961"/>
    <w:qFormat/>
    <w:rPr>
      <w:rFonts w:cs="OpenSymbol"/>
    </w:rPr>
  </w:style>
  <w:style w:type="character" w:styleId="ListLabel1962" w:customStyle="1">
    <w:name w:val="ListLabel 1962"/>
    <w:qFormat/>
    <w:rPr>
      <w:rFonts w:cs="OpenSymbol"/>
    </w:rPr>
  </w:style>
  <w:style w:type="character" w:styleId="ListLabel1963" w:customStyle="1">
    <w:name w:val="ListLabel 1963"/>
    <w:qFormat/>
    <w:rPr>
      <w:rFonts w:cs="OpenSymbol"/>
    </w:rPr>
  </w:style>
  <w:style w:type="character" w:styleId="ListLabel1964" w:customStyle="1">
    <w:name w:val="ListLabel 1964"/>
    <w:qFormat/>
    <w:rPr>
      <w:rFonts w:cs="OpenSymbol"/>
    </w:rPr>
  </w:style>
  <w:style w:type="character" w:styleId="ListLabel1965" w:customStyle="1">
    <w:name w:val="ListLabel 1965"/>
    <w:qFormat/>
    <w:rPr>
      <w:rFonts w:cs="OpenSymbol"/>
    </w:rPr>
  </w:style>
  <w:style w:type="character" w:styleId="ListLabel1966" w:customStyle="1">
    <w:name w:val="ListLabel 1966"/>
    <w:qFormat/>
    <w:rPr>
      <w:rFonts w:cs="OpenSymbol"/>
    </w:rPr>
  </w:style>
  <w:style w:type="character" w:styleId="ListLabel1967" w:customStyle="1">
    <w:name w:val="ListLabel 1967"/>
    <w:qFormat/>
    <w:rPr>
      <w:rFonts w:cs="OpenSymbol"/>
    </w:rPr>
  </w:style>
  <w:style w:type="character" w:styleId="ListLabel1968" w:customStyle="1">
    <w:name w:val="ListLabel 1968"/>
    <w:qFormat/>
    <w:rPr>
      <w:rFonts w:cs="OpenSymbol"/>
    </w:rPr>
  </w:style>
  <w:style w:type="character" w:styleId="ListLabel1969" w:customStyle="1">
    <w:name w:val="ListLabel 1969"/>
    <w:qFormat/>
    <w:rPr>
      <w:rFonts w:cs="OpenSymbol"/>
    </w:rPr>
  </w:style>
  <w:style w:type="character" w:styleId="ListLabel1970" w:customStyle="1">
    <w:name w:val="ListLabel 1970"/>
    <w:qFormat/>
    <w:rPr>
      <w:rFonts w:cs="OpenSymbol"/>
    </w:rPr>
  </w:style>
  <w:style w:type="character" w:styleId="ListLabel1971" w:customStyle="1">
    <w:name w:val="ListLabel 1971"/>
    <w:qFormat/>
    <w:rPr>
      <w:rFonts w:cs="OpenSymbol"/>
    </w:rPr>
  </w:style>
  <w:style w:type="character" w:styleId="ListLabel1972" w:customStyle="1">
    <w:name w:val="ListLabel 1972"/>
    <w:qFormat/>
    <w:rPr>
      <w:rFonts w:cs="OpenSymbol"/>
    </w:rPr>
  </w:style>
  <w:style w:type="character" w:styleId="ListLabel1973" w:customStyle="1">
    <w:name w:val="ListLabel 1973"/>
    <w:qFormat/>
    <w:rPr>
      <w:rFonts w:cs="OpenSymbol"/>
    </w:rPr>
  </w:style>
  <w:style w:type="character" w:styleId="ListLabel1974" w:customStyle="1">
    <w:name w:val="ListLabel 1974"/>
    <w:qFormat/>
    <w:rPr>
      <w:rFonts w:cs="OpenSymbol"/>
    </w:rPr>
  </w:style>
  <w:style w:type="character" w:styleId="ListLabel1975" w:customStyle="1">
    <w:name w:val="ListLabel 1975"/>
    <w:qFormat/>
    <w:rPr>
      <w:rFonts w:cs="OpenSymbol"/>
    </w:rPr>
  </w:style>
  <w:style w:type="character" w:styleId="ListLabel1976" w:customStyle="1">
    <w:name w:val="ListLabel 1976"/>
    <w:qFormat/>
    <w:rPr>
      <w:rFonts w:cs="OpenSymbol"/>
    </w:rPr>
  </w:style>
  <w:style w:type="character" w:styleId="ListLabel1977" w:customStyle="1">
    <w:name w:val="ListLabel 1977"/>
    <w:qFormat/>
    <w:rPr>
      <w:rFonts w:cs="OpenSymbol"/>
    </w:rPr>
  </w:style>
  <w:style w:type="character" w:styleId="ListLabel1978" w:customStyle="1">
    <w:name w:val="ListLabel 1978"/>
    <w:qFormat/>
    <w:rPr>
      <w:rFonts w:cs="OpenSymbol"/>
    </w:rPr>
  </w:style>
  <w:style w:type="character" w:styleId="ListLabel1979" w:customStyle="1">
    <w:name w:val="ListLabel 1979"/>
    <w:qFormat/>
    <w:rPr>
      <w:rFonts w:cs="OpenSymbol"/>
    </w:rPr>
  </w:style>
  <w:style w:type="character" w:styleId="ListLabel1980" w:customStyle="1">
    <w:name w:val="ListLabel 1980"/>
    <w:qFormat/>
    <w:rPr>
      <w:rFonts w:cs="OpenSymbol"/>
    </w:rPr>
  </w:style>
  <w:style w:type="character" w:styleId="ListLabel1981" w:customStyle="1">
    <w:name w:val="ListLabel 1981"/>
    <w:qFormat/>
    <w:rPr>
      <w:rFonts w:cs="OpenSymbol"/>
    </w:rPr>
  </w:style>
  <w:style w:type="character" w:styleId="ListLabel1982" w:customStyle="1">
    <w:name w:val="ListLabel 1982"/>
    <w:qFormat/>
    <w:rPr>
      <w:rFonts w:cs="OpenSymbol"/>
    </w:rPr>
  </w:style>
  <w:style w:type="character" w:styleId="ListLabel1983" w:customStyle="1">
    <w:name w:val="ListLabel 1983"/>
    <w:qFormat/>
    <w:rPr>
      <w:rFonts w:cs="OpenSymbol"/>
    </w:rPr>
  </w:style>
  <w:style w:type="character" w:styleId="ListLabel1984" w:customStyle="1">
    <w:name w:val="ListLabel 1984"/>
    <w:qFormat/>
    <w:rPr>
      <w:rFonts w:cs="OpenSymbol"/>
    </w:rPr>
  </w:style>
  <w:style w:type="character" w:styleId="ListLabel1985" w:customStyle="1">
    <w:name w:val="ListLabel 1985"/>
    <w:qFormat/>
    <w:rPr>
      <w:rFonts w:cs="OpenSymbol"/>
    </w:rPr>
  </w:style>
  <w:style w:type="character" w:styleId="ListLabel1986" w:customStyle="1">
    <w:name w:val="ListLabel 1986"/>
    <w:qFormat/>
    <w:rPr>
      <w:rFonts w:cs="OpenSymbol"/>
    </w:rPr>
  </w:style>
  <w:style w:type="character" w:styleId="ListLabel1987" w:customStyle="1">
    <w:name w:val="ListLabel 1987"/>
    <w:qFormat/>
    <w:rPr>
      <w:rFonts w:cs="OpenSymbol"/>
    </w:rPr>
  </w:style>
  <w:style w:type="character" w:styleId="ListLabel1988" w:customStyle="1">
    <w:name w:val="ListLabel 1988"/>
    <w:qFormat/>
    <w:rPr>
      <w:rFonts w:cs="OpenSymbol"/>
    </w:rPr>
  </w:style>
  <w:style w:type="character" w:styleId="ListLabel1989" w:customStyle="1">
    <w:name w:val="ListLabel 1989"/>
    <w:qFormat/>
    <w:rPr>
      <w:rFonts w:cs="OpenSymbol"/>
    </w:rPr>
  </w:style>
  <w:style w:type="character" w:styleId="ListLabel1990" w:customStyle="1">
    <w:name w:val="ListLabel 1990"/>
    <w:qFormat/>
    <w:rPr>
      <w:rFonts w:cs="OpenSymbol"/>
    </w:rPr>
  </w:style>
  <w:style w:type="character" w:styleId="ListLabel1991" w:customStyle="1">
    <w:name w:val="ListLabel 1991"/>
    <w:qFormat/>
    <w:rPr>
      <w:rFonts w:cs="OpenSymbol"/>
    </w:rPr>
  </w:style>
  <w:style w:type="character" w:styleId="ListLabel1992" w:customStyle="1">
    <w:name w:val="ListLabel 1992"/>
    <w:qFormat/>
    <w:rPr>
      <w:rFonts w:cs="OpenSymbol"/>
    </w:rPr>
  </w:style>
  <w:style w:type="character" w:styleId="ListLabel1993" w:customStyle="1">
    <w:name w:val="ListLabel 1993"/>
    <w:qFormat/>
    <w:rPr>
      <w:rFonts w:cs="OpenSymbol"/>
    </w:rPr>
  </w:style>
  <w:style w:type="character" w:styleId="ListLabel1994" w:customStyle="1">
    <w:name w:val="ListLabel 1994"/>
    <w:qFormat/>
    <w:rPr>
      <w:rFonts w:cs="OpenSymbol"/>
    </w:rPr>
  </w:style>
  <w:style w:type="character" w:styleId="ListLabel1995" w:customStyle="1">
    <w:name w:val="ListLabel 1995"/>
    <w:qFormat/>
    <w:rPr>
      <w:rFonts w:cs="OpenSymbol"/>
    </w:rPr>
  </w:style>
  <w:style w:type="character" w:styleId="ListLabel1996" w:customStyle="1">
    <w:name w:val="ListLabel 1996"/>
    <w:qFormat/>
    <w:rPr>
      <w:rFonts w:cs="OpenSymbol"/>
    </w:rPr>
  </w:style>
  <w:style w:type="character" w:styleId="ListLabel1997" w:customStyle="1">
    <w:name w:val="ListLabel 1997"/>
    <w:qFormat/>
    <w:rPr>
      <w:rFonts w:cs="OpenSymbol"/>
    </w:rPr>
  </w:style>
  <w:style w:type="character" w:styleId="ListLabel1998" w:customStyle="1">
    <w:name w:val="ListLabel 1998"/>
    <w:qFormat/>
    <w:rPr>
      <w:rFonts w:cs="OpenSymbol"/>
    </w:rPr>
  </w:style>
  <w:style w:type="character" w:styleId="ListLabel1999" w:customStyle="1">
    <w:name w:val="ListLabel 1999"/>
    <w:qFormat/>
    <w:rPr>
      <w:rFonts w:cs="OpenSymbol"/>
    </w:rPr>
  </w:style>
  <w:style w:type="character" w:styleId="ListLabel2000" w:customStyle="1">
    <w:name w:val="ListLabel 2000"/>
    <w:qFormat/>
    <w:rPr>
      <w:rFonts w:cs="OpenSymbol"/>
    </w:rPr>
  </w:style>
  <w:style w:type="character" w:styleId="ListLabel2001" w:customStyle="1">
    <w:name w:val="ListLabel 2001"/>
    <w:qFormat/>
    <w:rPr>
      <w:rFonts w:cs="OpenSymbol"/>
    </w:rPr>
  </w:style>
  <w:style w:type="character" w:styleId="ListLabel2002" w:customStyle="1">
    <w:name w:val="ListLabel 2002"/>
    <w:qFormat/>
    <w:rPr>
      <w:rFonts w:cs="OpenSymbol"/>
    </w:rPr>
  </w:style>
  <w:style w:type="character" w:styleId="ListLabel2003" w:customStyle="1">
    <w:name w:val="ListLabel 2003"/>
    <w:qFormat/>
    <w:rPr>
      <w:rFonts w:cs="OpenSymbol"/>
    </w:rPr>
  </w:style>
  <w:style w:type="character" w:styleId="ListLabel2004" w:customStyle="1">
    <w:name w:val="ListLabel 2004"/>
    <w:qFormat/>
    <w:rPr>
      <w:rFonts w:cs="OpenSymbol"/>
    </w:rPr>
  </w:style>
  <w:style w:type="character" w:styleId="ListLabel2005" w:customStyle="1">
    <w:name w:val="ListLabel 2005"/>
    <w:qFormat/>
    <w:rPr>
      <w:rFonts w:cs="OpenSymbol"/>
    </w:rPr>
  </w:style>
  <w:style w:type="character" w:styleId="ListLabel2006" w:customStyle="1">
    <w:name w:val="ListLabel 2006"/>
    <w:qFormat/>
    <w:rPr>
      <w:rFonts w:cs="OpenSymbol"/>
    </w:rPr>
  </w:style>
  <w:style w:type="character" w:styleId="ListLabel2007" w:customStyle="1">
    <w:name w:val="ListLabel 2007"/>
    <w:qFormat/>
    <w:rPr>
      <w:rFonts w:cs="OpenSymbol"/>
    </w:rPr>
  </w:style>
  <w:style w:type="character" w:styleId="ListLabel2008" w:customStyle="1">
    <w:name w:val="ListLabel 2008"/>
    <w:qFormat/>
    <w:rPr>
      <w:rFonts w:cs="OpenSymbol"/>
    </w:rPr>
  </w:style>
  <w:style w:type="character" w:styleId="ListLabel2009" w:customStyle="1">
    <w:name w:val="ListLabel 2009"/>
    <w:qFormat/>
    <w:rPr>
      <w:rFonts w:cs="OpenSymbol"/>
    </w:rPr>
  </w:style>
  <w:style w:type="character" w:styleId="ListLabel2010" w:customStyle="1">
    <w:name w:val="ListLabel 2010"/>
    <w:qFormat/>
    <w:rPr>
      <w:rFonts w:cs="OpenSymbol"/>
    </w:rPr>
  </w:style>
  <w:style w:type="character" w:styleId="ListLabel2011" w:customStyle="1">
    <w:name w:val="ListLabel 2011"/>
    <w:qFormat/>
    <w:rPr>
      <w:rFonts w:cs="OpenSymbol"/>
    </w:rPr>
  </w:style>
  <w:style w:type="character" w:styleId="ListLabel2012" w:customStyle="1">
    <w:name w:val="ListLabel 2012"/>
    <w:qFormat/>
    <w:rPr>
      <w:rFonts w:cs="OpenSymbol"/>
    </w:rPr>
  </w:style>
  <w:style w:type="character" w:styleId="ListLabel2013" w:customStyle="1">
    <w:name w:val="ListLabel 2013"/>
    <w:qFormat/>
    <w:rPr>
      <w:rFonts w:cs="OpenSymbol"/>
    </w:rPr>
  </w:style>
  <w:style w:type="character" w:styleId="ListLabel2014" w:customStyle="1">
    <w:name w:val="ListLabel 2014"/>
    <w:qFormat/>
    <w:rPr>
      <w:rFonts w:cs="OpenSymbol"/>
    </w:rPr>
  </w:style>
  <w:style w:type="character" w:styleId="ListLabel2015" w:customStyle="1">
    <w:name w:val="ListLabel 2015"/>
    <w:qFormat/>
    <w:rPr>
      <w:rFonts w:cs="OpenSymbol"/>
    </w:rPr>
  </w:style>
  <w:style w:type="character" w:styleId="ListLabel2016" w:customStyle="1">
    <w:name w:val="ListLabel 2016"/>
    <w:qFormat/>
    <w:rPr>
      <w:rFonts w:cs="OpenSymbol"/>
    </w:rPr>
  </w:style>
  <w:style w:type="character" w:styleId="ListLabel2017" w:customStyle="1">
    <w:name w:val="ListLabel 2017"/>
    <w:qFormat/>
    <w:rPr>
      <w:rFonts w:cs="OpenSymbol"/>
    </w:rPr>
  </w:style>
  <w:style w:type="character" w:styleId="ListLabel2018" w:customStyle="1">
    <w:name w:val="ListLabel 2018"/>
    <w:qFormat/>
    <w:rPr>
      <w:rFonts w:cs="OpenSymbol"/>
    </w:rPr>
  </w:style>
  <w:style w:type="character" w:styleId="ListLabel2019" w:customStyle="1">
    <w:name w:val="ListLabel 2019"/>
    <w:qFormat/>
    <w:rPr>
      <w:rFonts w:cs="OpenSymbol"/>
    </w:rPr>
  </w:style>
  <w:style w:type="character" w:styleId="ListLabel2020" w:customStyle="1">
    <w:name w:val="ListLabel 2020"/>
    <w:qFormat/>
    <w:rPr>
      <w:rFonts w:cs="OpenSymbol"/>
    </w:rPr>
  </w:style>
  <w:style w:type="character" w:styleId="ListLabel2021" w:customStyle="1">
    <w:name w:val="ListLabel 2021"/>
    <w:qFormat/>
    <w:rPr>
      <w:rFonts w:cs="OpenSymbol"/>
    </w:rPr>
  </w:style>
  <w:style w:type="character" w:styleId="ListLabel2022" w:customStyle="1">
    <w:name w:val="ListLabel 2022"/>
    <w:qFormat/>
    <w:rPr>
      <w:rFonts w:cs="OpenSymbol"/>
    </w:rPr>
  </w:style>
  <w:style w:type="character" w:styleId="ListLabel2023" w:customStyle="1">
    <w:name w:val="ListLabel 2023"/>
    <w:qFormat/>
    <w:rPr>
      <w:rFonts w:cs="OpenSymbol"/>
    </w:rPr>
  </w:style>
  <w:style w:type="character" w:styleId="ListLabel2024" w:customStyle="1">
    <w:name w:val="ListLabel 2024"/>
    <w:qFormat/>
    <w:rPr>
      <w:rFonts w:cs="OpenSymbol"/>
    </w:rPr>
  </w:style>
  <w:style w:type="character" w:styleId="ListLabel2025" w:customStyle="1">
    <w:name w:val="ListLabel 2025"/>
    <w:qFormat/>
    <w:rPr>
      <w:rFonts w:cs="OpenSymbol"/>
    </w:rPr>
  </w:style>
  <w:style w:type="character" w:styleId="ListLabel2026" w:customStyle="1">
    <w:name w:val="ListLabel 2026"/>
    <w:qFormat/>
    <w:rPr>
      <w:rFonts w:cs="OpenSymbol"/>
    </w:rPr>
  </w:style>
  <w:style w:type="character" w:styleId="ListLabel2027" w:customStyle="1">
    <w:name w:val="ListLabel 2027"/>
    <w:qFormat/>
    <w:rPr>
      <w:rFonts w:cs="OpenSymbol"/>
    </w:rPr>
  </w:style>
  <w:style w:type="character" w:styleId="ListLabel2028" w:customStyle="1">
    <w:name w:val="ListLabel 2028"/>
    <w:qFormat/>
    <w:rPr>
      <w:rFonts w:cs="OpenSymbol"/>
    </w:rPr>
  </w:style>
  <w:style w:type="character" w:styleId="ListLabel2029" w:customStyle="1">
    <w:name w:val="ListLabel 2029"/>
    <w:qFormat/>
    <w:rPr>
      <w:rFonts w:cs="OpenSymbol"/>
    </w:rPr>
  </w:style>
  <w:style w:type="character" w:styleId="ListLabel2030" w:customStyle="1">
    <w:name w:val="ListLabel 2030"/>
    <w:qFormat/>
    <w:rPr>
      <w:rFonts w:cs="OpenSymbol"/>
    </w:rPr>
  </w:style>
  <w:style w:type="character" w:styleId="ListLabel2031" w:customStyle="1">
    <w:name w:val="ListLabel 2031"/>
    <w:qFormat/>
    <w:rPr>
      <w:rFonts w:cs="OpenSymbol"/>
    </w:rPr>
  </w:style>
  <w:style w:type="character" w:styleId="ListLabel2032" w:customStyle="1">
    <w:name w:val="ListLabel 2032"/>
    <w:qFormat/>
    <w:rPr>
      <w:rFonts w:cs="OpenSymbol"/>
    </w:rPr>
  </w:style>
  <w:style w:type="character" w:styleId="ListLabel2033" w:customStyle="1">
    <w:name w:val="ListLabel 2033"/>
    <w:qFormat/>
    <w:rPr>
      <w:rFonts w:cs="OpenSymbol"/>
    </w:rPr>
  </w:style>
  <w:style w:type="character" w:styleId="ListLabel2034" w:customStyle="1">
    <w:name w:val="ListLabel 2034"/>
    <w:qFormat/>
    <w:rPr>
      <w:rFonts w:cs="OpenSymbol"/>
    </w:rPr>
  </w:style>
  <w:style w:type="character" w:styleId="ListLabel2035" w:customStyle="1">
    <w:name w:val="ListLabel 2035"/>
    <w:qFormat/>
    <w:rPr>
      <w:rFonts w:cs="OpenSymbol"/>
    </w:rPr>
  </w:style>
  <w:style w:type="character" w:styleId="ListLabel2036" w:customStyle="1">
    <w:name w:val="ListLabel 2036"/>
    <w:qFormat/>
    <w:rPr>
      <w:rFonts w:cs="OpenSymbol"/>
    </w:rPr>
  </w:style>
  <w:style w:type="character" w:styleId="ListLabel2037" w:customStyle="1">
    <w:name w:val="ListLabel 2037"/>
    <w:qFormat/>
    <w:rPr>
      <w:rFonts w:cs="OpenSymbol"/>
    </w:rPr>
  </w:style>
  <w:style w:type="character" w:styleId="ListLabel2038" w:customStyle="1">
    <w:name w:val="ListLabel 2038"/>
    <w:qFormat/>
    <w:rPr>
      <w:rFonts w:cs="OpenSymbol"/>
    </w:rPr>
  </w:style>
  <w:style w:type="character" w:styleId="ListLabel2039" w:customStyle="1">
    <w:name w:val="ListLabel 2039"/>
    <w:qFormat/>
    <w:rPr>
      <w:rFonts w:cs="OpenSymbol"/>
    </w:rPr>
  </w:style>
  <w:style w:type="character" w:styleId="ListLabel2040" w:customStyle="1">
    <w:name w:val="ListLabel 2040"/>
    <w:qFormat/>
    <w:rPr>
      <w:rFonts w:cs="OpenSymbol"/>
    </w:rPr>
  </w:style>
  <w:style w:type="character" w:styleId="ListLabel2041" w:customStyle="1">
    <w:name w:val="ListLabel 2041"/>
    <w:qFormat/>
    <w:rPr>
      <w:rFonts w:cs="OpenSymbol"/>
    </w:rPr>
  </w:style>
  <w:style w:type="character" w:styleId="ListLabel2042" w:customStyle="1">
    <w:name w:val="ListLabel 2042"/>
    <w:qFormat/>
    <w:rPr>
      <w:rFonts w:cs="OpenSymbol"/>
    </w:rPr>
  </w:style>
  <w:style w:type="character" w:styleId="ListLabel2043" w:customStyle="1">
    <w:name w:val="ListLabel 2043"/>
    <w:qFormat/>
    <w:rPr>
      <w:rFonts w:cs="OpenSymbol"/>
    </w:rPr>
  </w:style>
  <w:style w:type="character" w:styleId="ListLabel2044" w:customStyle="1">
    <w:name w:val="ListLabel 2044"/>
    <w:qFormat/>
    <w:rPr>
      <w:rFonts w:cs="OpenSymbol"/>
    </w:rPr>
  </w:style>
  <w:style w:type="character" w:styleId="ListLabel2045" w:customStyle="1">
    <w:name w:val="ListLabel 2045"/>
    <w:qFormat/>
    <w:rPr>
      <w:rFonts w:cs="OpenSymbol"/>
    </w:rPr>
  </w:style>
  <w:style w:type="character" w:styleId="ListLabel2046" w:customStyle="1">
    <w:name w:val="ListLabel 2046"/>
    <w:qFormat/>
    <w:rPr>
      <w:rFonts w:cs="OpenSymbol"/>
    </w:rPr>
  </w:style>
  <w:style w:type="character" w:styleId="ListLabel2047" w:customStyle="1">
    <w:name w:val="ListLabel 2047"/>
    <w:qFormat/>
    <w:rPr>
      <w:rFonts w:cs="OpenSymbol"/>
    </w:rPr>
  </w:style>
  <w:style w:type="character" w:styleId="ListLabel2048" w:customStyle="1">
    <w:name w:val="ListLabel 2048"/>
    <w:qFormat/>
    <w:rPr>
      <w:rFonts w:cs="OpenSymbol"/>
    </w:rPr>
  </w:style>
  <w:style w:type="character" w:styleId="ListLabel2049" w:customStyle="1">
    <w:name w:val="ListLabel 2049"/>
    <w:qFormat/>
    <w:rPr>
      <w:rFonts w:ascii="Times New Roman" w:hAnsi="Times New Roman" w:cs="OpenSymbol"/>
      <w:sz w:val="22"/>
    </w:rPr>
  </w:style>
  <w:style w:type="character" w:styleId="ListLabel2050" w:customStyle="1">
    <w:name w:val="ListLabel 2050"/>
    <w:qFormat/>
    <w:rPr>
      <w:rFonts w:cs="OpenSymbol"/>
    </w:rPr>
  </w:style>
  <w:style w:type="character" w:styleId="ListLabel2051" w:customStyle="1">
    <w:name w:val="ListLabel 2051"/>
    <w:qFormat/>
    <w:rPr>
      <w:rFonts w:cs="OpenSymbol"/>
    </w:rPr>
  </w:style>
  <w:style w:type="character" w:styleId="ListLabel2052" w:customStyle="1">
    <w:name w:val="ListLabel 2052"/>
    <w:qFormat/>
    <w:rPr>
      <w:rFonts w:cs="OpenSymbol"/>
    </w:rPr>
  </w:style>
  <w:style w:type="character" w:styleId="ListLabel2053" w:customStyle="1">
    <w:name w:val="ListLabel 2053"/>
    <w:qFormat/>
    <w:rPr>
      <w:rFonts w:cs="OpenSymbol"/>
    </w:rPr>
  </w:style>
  <w:style w:type="character" w:styleId="ListLabel2054" w:customStyle="1">
    <w:name w:val="ListLabel 2054"/>
    <w:qFormat/>
    <w:rPr>
      <w:rFonts w:cs="OpenSymbol"/>
    </w:rPr>
  </w:style>
  <w:style w:type="character" w:styleId="ListLabel2055" w:customStyle="1">
    <w:name w:val="ListLabel 2055"/>
    <w:qFormat/>
    <w:rPr>
      <w:rFonts w:cs="OpenSymbol"/>
    </w:rPr>
  </w:style>
  <w:style w:type="character" w:styleId="ListLabel2056" w:customStyle="1">
    <w:name w:val="ListLabel 2056"/>
    <w:qFormat/>
    <w:rPr>
      <w:rFonts w:cs="OpenSymbol"/>
    </w:rPr>
  </w:style>
  <w:style w:type="character" w:styleId="ListLabel2057" w:customStyle="1">
    <w:name w:val="ListLabel 2057"/>
    <w:qFormat/>
    <w:rPr>
      <w:rFonts w:cs="OpenSymbol"/>
    </w:rPr>
  </w:style>
  <w:style w:type="character" w:styleId="ListLabel2058" w:customStyle="1">
    <w:name w:val="ListLabel 2058"/>
    <w:qFormat/>
    <w:rPr/>
  </w:style>
  <w:style w:type="character" w:styleId="ListLabel2059" w:customStyle="1">
    <w:name w:val="ListLabel 2059"/>
    <w:qFormat/>
    <w:rPr>
      <w:rFonts w:cs="OpenSymbol"/>
    </w:rPr>
  </w:style>
  <w:style w:type="character" w:styleId="ListLabel2060" w:customStyle="1">
    <w:name w:val="ListLabel 2060"/>
    <w:qFormat/>
    <w:rPr>
      <w:rFonts w:cs="OpenSymbol"/>
    </w:rPr>
  </w:style>
  <w:style w:type="character" w:styleId="ListLabel2061" w:customStyle="1">
    <w:name w:val="ListLabel 2061"/>
    <w:qFormat/>
    <w:rPr>
      <w:rFonts w:cs="OpenSymbol"/>
    </w:rPr>
  </w:style>
  <w:style w:type="character" w:styleId="ListLabel2062" w:customStyle="1">
    <w:name w:val="ListLabel 2062"/>
    <w:qFormat/>
    <w:rPr>
      <w:rFonts w:cs="OpenSymbol"/>
    </w:rPr>
  </w:style>
  <w:style w:type="character" w:styleId="ListLabel2063" w:customStyle="1">
    <w:name w:val="ListLabel 2063"/>
    <w:qFormat/>
    <w:rPr>
      <w:rFonts w:cs="OpenSymbol"/>
    </w:rPr>
  </w:style>
  <w:style w:type="character" w:styleId="ListLabel2064" w:customStyle="1">
    <w:name w:val="ListLabel 2064"/>
    <w:qFormat/>
    <w:rPr>
      <w:rFonts w:cs="OpenSymbol"/>
    </w:rPr>
  </w:style>
  <w:style w:type="character" w:styleId="ListLabel2065" w:customStyle="1">
    <w:name w:val="ListLabel 2065"/>
    <w:qFormat/>
    <w:rPr>
      <w:rFonts w:cs="OpenSymbol"/>
    </w:rPr>
  </w:style>
  <w:style w:type="character" w:styleId="ListLabel2066" w:customStyle="1">
    <w:name w:val="ListLabel 2066"/>
    <w:qFormat/>
    <w:rPr>
      <w:rFonts w:cs="OpenSymbol"/>
    </w:rPr>
  </w:style>
  <w:style w:type="character" w:styleId="ListLabel2067" w:customStyle="1">
    <w:name w:val="ListLabel 2067"/>
    <w:qFormat/>
    <w:rPr>
      <w:rFonts w:cs="OpenSymbol"/>
    </w:rPr>
  </w:style>
  <w:style w:type="character" w:styleId="ListLabel2068" w:customStyle="1">
    <w:name w:val="ListLabel 2068"/>
    <w:qFormat/>
    <w:rPr>
      <w:rFonts w:cs="OpenSymbol"/>
    </w:rPr>
  </w:style>
  <w:style w:type="character" w:styleId="ListLabel2069" w:customStyle="1">
    <w:name w:val="ListLabel 2069"/>
    <w:qFormat/>
    <w:rPr>
      <w:rFonts w:cs="OpenSymbol"/>
    </w:rPr>
  </w:style>
  <w:style w:type="character" w:styleId="ListLabel2070" w:customStyle="1">
    <w:name w:val="ListLabel 2070"/>
    <w:qFormat/>
    <w:rPr>
      <w:rFonts w:cs="OpenSymbol"/>
    </w:rPr>
  </w:style>
  <w:style w:type="character" w:styleId="ListLabel2071" w:customStyle="1">
    <w:name w:val="ListLabel 2071"/>
    <w:qFormat/>
    <w:rPr>
      <w:rFonts w:cs="OpenSymbol"/>
    </w:rPr>
  </w:style>
  <w:style w:type="character" w:styleId="ListLabel2072" w:customStyle="1">
    <w:name w:val="ListLabel 2072"/>
    <w:qFormat/>
    <w:rPr>
      <w:rFonts w:cs="OpenSymbol"/>
    </w:rPr>
  </w:style>
  <w:style w:type="character" w:styleId="ListLabel2073" w:customStyle="1">
    <w:name w:val="ListLabel 2073"/>
    <w:qFormat/>
    <w:rPr>
      <w:rFonts w:cs="OpenSymbol"/>
    </w:rPr>
  </w:style>
  <w:style w:type="character" w:styleId="ListLabel2074" w:customStyle="1">
    <w:name w:val="ListLabel 2074"/>
    <w:qFormat/>
    <w:rPr>
      <w:rFonts w:cs="OpenSymbol"/>
    </w:rPr>
  </w:style>
  <w:style w:type="character" w:styleId="ListLabel2075" w:customStyle="1">
    <w:name w:val="ListLabel 2075"/>
    <w:qFormat/>
    <w:rPr>
      <w:rFonts w:cs="OpenSymbol"/>
    </w:rPr>
  </w:style>
  <w:style w:type="character" w:styleId="ListLabel2076" w:customStyle="1">
    <w:name w:val="ListLabel 2076"/>
    <w:qFormat/>
    <w:rPr>
      <w:rFonts w:cs="OpenSymbol"/>
    </w:rPr>
  </w:style>
  <w:style w:type="character" w:styleId="ListLabel2077" w:customStyle="1">
    <w:name w:val="ListLabel 2077"/>
    <w:qFormat/>
    <w:rPr>
      <w:rFonts w:cs="OpenSymbol"/>
    </w:rPr>
  </w:style>
  <w:style w:type="character" w:styleId="ListLabel2078" w:customStyle="1">
    <w:name w:val="ListLabel 2078"/>
    <w:qFormat/>
    <w:rPr>
      <w:rFonts w:cs="OpenSymbol"/>
    </w:rPr>
  </w:style>
  <w:style w:type="character" w:styleId="ListLabel2079" w:customStyle="1">
    <w:name w:val="ListLabel 2079"/>
    <w:qFormat/>
    <w:rPr>
      <w:rFonts w:cs="OpenSymbol"/>
    </w:rPr>
  </w:style>
  <w:style w:type="character" w:styleId="ListLabel2080" w:customStyle="1">
    <w:name w:val="ListLabel 2080"/>
    <w:qFormat/>
    <w:rPr>
      <w:rFonts w:cs="OpenSymbol"/>
    </w:rPr>
  </w:style>
  <w:style w:type="character" w:styleId="ListLabel2081" w:customStyle="1">
    <w:name w:val="ListLabel 2081"/>
    <w:qFormat/>
    <w:rPr>
      <w:rFonts w:cs="OpenSymbol"/>
    </w:rPr>
  </w:style>
  <w:style w:type="character" w:styleId="ListLabel2082" w:customStyle="1">
    <w:name w:val="ListLabel 2082"/>
    <w:qFormat/>
    <w:rPr>
      <w:rFonts w:cs="OpenSymbol"/>
    </w:rPr>
  </w:style>
  <w:style w:type="character" w:styleId="ListLabel2083" w:customStyle="1">
    <w:name w:val="ListLabel 2083"/>
    <w:qFormat/>
    <w:rPr>
      <w:rFonts w:cs="OpenSymbol"/>
    </w:rPr>
  </w:style>
  <w:style w:type="character" w:styleId="ListLabel2084" w:customStyle="1">
    <w:name w:val="ListLabel 2084"/>
    <w:qFormat/>
    <w:rPr>
      <w:rFonts w:cs="OpenSymbol"/>
    </w:rPr>
  </w:style>
  <w:style w:type="character" w:styleId="ListLabel2085" w:customStyle="1">
    <w:name w:val="ListLabel 2085"/>
    <w:qFormat/>
    <w:rPr>
      <w:rFonts w:cs="OpenSymbol"/>
    </w:rPr>
  </w:style>
  <w:style w:type="character" w:styleId="ListLabel2086" w:customStyle="1">
    <w:name w:val="ListLabel 2086"/>
    <w:qFormat/>
    <w:rPr>
      <w:rFonts w:cs="OpenSymbol"/>
    </w:rPr>
  </w:style>
  <w:style w:type="character" w:styleId="ListLabel2087" w:customStyle="1">
    <w:name w:val="ListLabel 2087"/>
    <w:qFormat/>
    <w:rPr>
      <w:rFonts w:cs="OpenSymbol"/>
    </w:rPr>
  </w:style>
  <w:style w:type="character" w:styleId="ListLabel2088" w:customStyle="1">
    <w:name w:val="ListLabel 2088"/>
    <w:qFormat/>
    <w:rPr>
      <w:rFonts w:cs="OpenSymbol"/>
    </w:rPr>
  </w:style>
  <w:style w:type="character" w:styleId="ListLabel2089" w:customStyle="1">
    <w:name w:val="ListLabel 2089"/>
    <w:qFormat/>
    <w:rPr>
      <w:rFonts w:cs="OpenSymbol"/>
    </w:rPr>
  </w:style>
  <w:style w:type="character" w:styleId="ListLabel2090" w:customStyle="1">
    <w:name w:val="ListLabel 2090"/>
    <w:qFormat/>
    <w:rPr>
      <w:rFonts w:cs="OpenSymbol"/>
    </w:rPr>
  </w:style>
  <w:style w:type="character" w:styleId="ListLabel2091" w:customStyle="1">
    <w:name w:val="ListLabel 2091"/>
    <w:qFormat/>
    <w:rPr>
      <w:rFonts w:cs="OpenSymbol"/>
    </w:rPr>
  </w:style>
  <w:style w:type="character" w:styleId="ListLabel2092" w:customStyle="1">
    <w:name w:val="ListLabel 2092"/>
    <w:qFormat/>
    <w:rPr>
      <w:rFonts w:cs="OpenSymbol"/>
    </w:rPr>
  </w:style>
  <w:style w:type="character" w:styleId="ListLabel2093" w:customStyle="1">
    <w:name w:val="ListLabel 2093"/>
    <w:qFormat/>
    <w:rPr>
      <w:rFonts w:cs="OpenSymbol"/>
    </w:rPr>
  </w:style>
  <w:style w:type="character" w:styleId="ListLabel2094" w:customStyle="1">
    <w:name w:val="ListLabel 2094"/>
    <w:qFormat/>
    <w:rPr>
      <w:rFonts w:cs="OpenSymbol"/>
    </w:rPr>
  </w:style>
  <w:style w:type="character" w:styleId="ListLabel2095" w:customStyle="1">
    <w:name w:val="ListLabel 2095"/>
    <w:qFormat/>
    <w:rPr>
      <w:rFonts w:cs="OpenSymbol"/>
    </w:rPr>
  </w:style>
  <w:style w:type="character" w:styleId="ListLabel2096" w:customStyle="1">
    <w:name w:val="ListLabel 2096"/>
    <w:qFormat/>
    <w:rPr>
      <w:rFonts w:cs="OpenSymbol"/>
    </w:rPr>
  </w:style>
  <w:style w:type="character" w:styleId="ListLabel2097" w:customStyle="1">
    <w:name w:val="ListLabel 2097"/>
    <w:qFormat/>
    <w:rPr>
      <w:rFonts w:cs="OpenSymbol"/>
    </w:rPr>
  </w:style>
  <w:style w:type="character" w:styleId="ListLabel2098" w:customStyle="1">
    <w:name w:val="ListLabel 2098"/>
    <w:qFormat/>
    <w:rPr>
      <w:rFonts w:cs="OpenSymbol"/>
    </w:rPr>
  </w:style>
  <w:style w:type="character" w:styleId="ListLabel2099" w:customStyle="1">
    <w:name w:val="ListLabel 2099"/>
    <w:qFormat/>
    <w:rPr>
      <w:rFonts w:cs="OpenSymbol"/>
    </w:rPr>
  </w:style>
  <w:style w:type="character" w:styleId="ListLabel2100" w:customStyle="1">
    <w:name w:val="ListLabel 2100"/>
    <w:qFormat/>
    <w:rPr>
      <w:rFonts w:cs="OpenSymbol"/>
    </w:rPr>
  </w:style>
  <w:style w:type="character" w:styleId="ListLabel2101" w:customStyle="1">
    <w:name w:val="ListLabel 2101"/>
    <w:qFormat/>
    <w:rPr>
      <w:rFonts w:cs="OpenSymbol"/>
    </w:rPr>
  </w:style>
  <w:style w:type="character" w:styleId="ListLabel2102" w:customStyle="1">
    <w:name w:val="ListLabel 2102"/>
    <w:qFormat/>
    <w:rPr>
      <w:rFonts w:cs="OpenSymbol"/>
    </w:rPr>
  </w:style>
  <w:style w:type="character" w:styleId="ListLabel2103" w:customStyle="1">
    <w:name w:val="ListLabel 2103"/>
    <w:qFormat/>
    <w:rPr>
      <w:rFonts w:cs="OpenSymbol"/>
    </w:rPr>
  </w:style>
  <w:style w:type="character" w:styleId="ListLabel2104" w:customStyle="1">
    <w:name w:val="ListLabel 2104"/>
    <w:qFormat/>
    <w:rPr>
      <w:rFonts w:cs="OpenSymbol"/>
    </w:rPr>
  </w:style>
  <w:style w:type="character" w:styleId="ListLabel2105" w:customStyle="1">
    <w:name w:val="ListLabel 2105"/>
    <w:qFormat/>
    <w:rPr>
      <w:rFonts w:cs="OpenSymbol"/>
    </w:rPr>
  </w:style>
  <w:style w:type="character" w:styleId="ListLabel2106" w:customStyle="1">
    <w:name w:val="ListLabel 2106"/>
    <w:qFormat/>
    <w:rPr>
      <w:rFonts w:cs="OpenSymbol"/>
    </w:rPr>
  </w:style>
  <w:style w:type="character" w:styleId="ListLabel2107" w:customStyle="1">
    <w:name w:val="ListLabel 2107"/>
    <w:qFormat/>
    <w:rPr>
      <w:rFonts w:cs="OpenSymbol"/>
    </w:rPr>
  </w:style>
  <w:style w:type="character" w:styleId="ListLabel2108" w:customStyle="1">
    <w:name w:val="ListLabel 2108"/>
    <w:qFormat/>
    <w:rPr>
      <w:rFonts w:cs="OpenSymbol"/>
    </w:rPr>
  </w:style>
  <w:style w:type="character" w:styleId="ListLabel2109" w:customStyle="1">
    <w:name w:val="ListLabel 2109"/>
    <w:qFormat/>
    <w:rPr>
      <w:rFonts w:cs="OpenSymbol"/>
    </w:rPr>
  </w:style>
  <w:style w:type="character" w:styleId="ListLabel2110" w:customStyle="1">
    <w:name w:val="ListLabel 2110"/>
    <w:qFormat/>
    <w:rPr>
      <w:rFonts w:cs="OpenSymbol"/>
    </w:rPr>
  </w:style>
  <w:style w:type="character" w:styleId="ListLabel2111" w:customStyle="1">
    <w:name w:val="ListLabel 2111"/>
    <w:qFormat/>
    <w:rPr>
      <w:rFonts w:cs="OpenSymbol"/>
    </w:rPr>
  </w:style>
  <w:style w:type="character" w:styleId="ListLabel2112" w:customStyle="1">
    <w:name w:val="ListLabel 2112"/>
    <w:qFormat/>
    <w:rPr>
      <w:rFonts w:cs="OpenSymbol"/>
    </w:rPr>
  </w:style>
  <w:style w:type="character" w:styleId="ListLabel2113" w:customStyle="1">
    <w:name w:val="ListLabel 2113"/>
    <w:qFormat/>
    <w:rPr>
      <w:rFonts w:cs="OpenSymbol"/>
      <w:sz w:val="22"/>
    </w:rPr>
  </w:style>
  <w:style w:type="character" w:styleId="ListLabel2114" w:customStyle="1">
    <w:name w:val="ListLabel 2114"/>
    <w:qFormat/>
    <w:rPr>
      <w:rFonts w:cs="OpenSymbol"/>
    </w:rPr>
  </w:style>
  <w:style w:type="character" w:styleId="ListLabel2115" w:customStyle="1">
    <w:name w:val="ListLabel 2115"/>
    <w:qFormat/>
    <w:rPr>
      <w:rFonts w:cs="OpenSymbol"/>
    </w:rPr>
  </w:style>
  <w:style w:type="character" w:styleId="ListLabel2116" w:customStyle="1">
    <w:name w:val="ListLabel 2116"/>
    <w:qFormat/>
    <w:rPr>
      <w:rFonts w:cs="OpenSymbol"/>
    </w:rPr>
  </w:style>
  <w:style w:type="character" w:styleId="ListLabel2117" w:customStyle="1">
    <w:name w:val="ListLabel 2117"/>
    <w:qFormat/>
    <w:rPr>
      <w:rFonts w:cs="OpenSymbol"/>
    </w:rPr>
  </w:style>
  <w:style w:type="character" w:styleId="ListLabel2118" w:customStyle="1">
    <w:name w:val="ListLabel 2118"/>
    <w:qFormat/>
    <w:rPr>
      <w:rFonts w:cs="OpenSymbol"/>
    </w:rPr>
  </w:style>
  <w:style w:type="character" w:styleId="ListLabel2119" w:customStyle="1">
    <w:name w:val="ListLabel 2119"/>
    <w:qFormat/>
    <w:rPr>
      <w:rFonts w:cs="OpenSymbol"/>
    </w:rPr>
  </w:style>
  <w:style w:type="character" w:styleId="ListLabel2120" w:customStyle="1">
    <w:name w:val="ListLabel 2120"/>
    <w:qFormat/>
    <w:rPr>
      <w:rFonts w:cs="OpenSymbol"/>
    </w:rPr>
  </w:style>
  <w:style w:type="character" w:styleId="ListLabel2121" w:customStyle="1">
    <w:name w:val="ListLabel 2121"/>
    <w:qFormat/>
    <w:rPr>
      <w:rFonts w:cs="OpenSymbol"/>
    </w:rPr>
  </w:style>
  <w:style w:type="character" w:styleId="ListLabel2122" w:customStyle="1">
    <w:name w:val="ListLabel 2122"/>
    <w:qFormat/>
    <w:rPr>
      <w:rFonts w:cs="OpenSymbol"/>
      <w:sz w:val="22"/>
    </w:rPr>
  </w:style>
  <w:style w:type="character" w:styleId="ListLabel2123" w:customStyle="1">
    <w:name w:val="ListLabel 2123"/>
    <w:qFormat/>
    <w:rPr>
      <w:rFonts w:cs="OpenSymbol"/>
    </w:rPr>
  </w:style>
  <w:style w:type="character" w:styleId="ListLabel2124" w:customStyle="1">
    <w:name w:val="ListLabel 2124"/>
    <w:qFormat/>
    <w:rPr>
      <w:rFonts w:cs="OpenSymbol"/>
    </w:rPr>
  </w:style>
  <w:style w:type="character" w:styleId="ListLabel2125" w:customStyle="1">
    <w:name w:val="ListLabel 2125"/>
    <w:qFormat/>
    <w:rPr>
      <w:rFonts w:cs="OpenSymbol"/>
    </w:rPr>
  </w:style>
  <w:style w:type="character" w:styleId="ListLabel2126" w:customStyle="1">
    <w:name w:val="ListLabel 2126"/>
    <w:qFormat/>
    <w:rPr>
      <w:rFonts w:cs="OpenSymbol"/>
    </w:rPr>
  </w:style>
  <w:style w:type="character" w:styleId="ListLabel2127" w:customStyle="1">
    <w:name w:val="ListLabel 2127"/>
    <w:qFormat/>
    <w:rPr>
      <w:rFonts w:cs="OpenSymbol"/>
    </w:rPr>
  </w:style>
  <w:style w:type="character" w:styleId="ListLabel2128" w:customStyle="1">
    <w:name w:val="ListLabel 2128"/>
    <w:qFormat/>
    <w:rPr>
      <w:rFonts w:cs="OpenSymbol"/>
    </w:rPr>
  </w:style>
  <w:style w:type="character" w:styleId="ListLabel2129" w:customStyle="1">
    <w:name w:val="ListLabel 2129"/>
    <w:qFormat/>
    <w:rPr>
      <w:rFonts w:cs="OpenSymbol"/>
    </w:rPr>
  </w:style>
  <w:style w:type="character" w:styleId="ListLabel2130" w:customStyle="1">
    <w:name w:val="ListLabel 2130"/>
    <w:qFormat/>
    <w:rPr>
      <w:rFonts w:cs="OpenSymbol"/>
    </w:rPr>
  </w:style>
  <w:style w:type="character" w:styleId="ListLabel2131" w:customStyle="1">
    <w:name w:val="ListLabel 2131"/>
    <w:qFormat/>
    <w:rPr>
      <w:rFonts w:cs="OpenSymbol"/>
    </w:rPr>
  </w:style>
  <w:style w:type="character" w:styleId="ListLabel2132" w:customStyle="1">
    <w:name w:val="ListLabel 2132"/>
    <w:qFormat/>
    <w:rPr>
      <w:rFonts w:cs="OpenSymbol"/>
    </w:rPr>
  </w:style>
  <w:style w:type="character" w:styleId="ListLabel2133" w:customStyle="1">
    <w:name w:val="ListLabel 2133"/>
    <w:qFormat/>
    <w:rPr>
      <w:rFonts w:cs="OpenSymbol"/>
    </w:rPr>
  </w:style>
  <w:style w:type="character" w:styleId="ListLabel2134" w:customStyle="1">
    <w:name w:val="ListLabel 2134"/>
    <w:qFormat/>
    <w:rPr>
      <w:rFonts w:cs="OpenSymbol"/>
    </w:rPr>
  </w:style>
  <w:style w:type="character" w:styleId="ListLabel2135" w:customStyle="1">
    <w:name w:val="ListLabel 2135"/>
    <w:qFormat/>
    <w:rPr>
      <w:rFonts w:cs="OpenSymbol"/>
    </w:rPr>
  </w:style>
  <w:style w:type="character" w:styleId="ListLabel2136" w:customStyle="1">
    <w:name w:val="ListLabel 2136"/>
    <w:qFormat/>
    <w:rPr>
      <w:rFonts w:cs="OpenSymbol"/>
    </w:rPr>
  </w:style>
  <w:style w:type="character" w:styleId="ListLabel2137" w:customStyle="1">
    <w:name w:val="ListLabel 2137"/>
    <w:qFormat/>
    <w:rPr>
      <w:rFonts w:cs="OpenSymbol"/>
    </w:rPr>
  </w:style>
  <w:style w:type="character" w:styleId="ListLabel2138" w:customStyle="1">
    <w:name w:val="ListLabel 2138"/>
    <w:qFormat/>
    <w:rPr>
      <w:rFonts w:cs="OpenSymbol"/>
    </w:rPr>
  </w:style>
  <w:style w:type="character" w:styleId="ListLabel2139" w:customStyle="1">
    <w:name w:val="ListLabel 2139"/>
    <w:qFormat/>
    <w:rPr>
      <w:rFonts w:cs="OpenSymbol"/>
    </w:rPr>
  </w:style>
  <w:style w:type="character" w:styleId="ListLabel2140" w:customStyle="1">
    <w:name w:val="ListLabel 2140"/>
    <w:qFormat/>
    <w:rPr>
      <w:rFonts w:cs="OpenSymbol"/>
    </w:rPr>
  </w:style>
  <w:style w:type="character" w:styleId="ListLabel2141" w:customStyle="1">
    <w:name w:val="ListLabel 2141"/>
    <w:qFormat/>
    <w:rPr>
      <w:rFonts w:cs="OpenSymbol"/>
    </w:rPr>
  </w:style>
  <w:style w:type="character" w:styleId="ListLabel2142" w:customStyle="1">
    <w:name w:val="ListLabel 2142"/>
    <w:qFormat/>
    <w:rPr>
      <w:rFonts w:cs="OpenSymbol"/>
    </w:rPr>
  </w:style>
  <w:style w:type="character" w:styleId="ListLabel2143" w:customStyle="1">
    <w:name w:val="ListLabel 2143"/>
    <w:qFormat/>
    <w:rPr>
      <w:rFonts w:cs="OpenSymbol"/>
    </w:rPr>
  </w:style>
  <w:style w:type="character" w:styleId="ListLabel2144" w:customStyle="1">
    <w:name w:val="ListLabel 2144"/>
    <w:qFormat/>
    <w:rPr>
      <w:rFonts w:cs="OpenSymbol"/>
    </w:rPr>
  </w:style>
  <w:style w:type="character" w:styleId="ListLabel2145" w:customStyle="1">
    <w:name w:val="ListLabel 2145"/>
    <w:qFormat/>
    <w:rPr>
      <w:rFonts w:cs="OpenSymbol"/>
    </w:rPr>
  </w:style>
  <w:style w:type="character" w:styleId="ListLabel2146" w:customStyle="1">
    <w:name w:val="ListLabel 2146"/>
    <w:qFormat/>
    <w:rPr>
      <w:rFonts w:cs="OpenSymbol"/>
    </w:rPr>
  </w:style>
  <w:style w:type="character" w:styleId="ListLabel2147" w:customStyle="1">
    <w:name w:val="ListLabel 2147"/>
    <w:qFormat/>
    <w:rPr>
      <w:rFonts w:cs="OpenSymbol"/>
    </w:rPr>
  </w:style>
  <w:style w:type="character" w:styleId="ListLabel2148" w:customStyle="1">
    <w:name w:val="ListLabel 2148"/>
    <w:qFormat/>
    <w:rPr>
      <w:rFonts w:cs="OpenSymbol"/>
    </w:rPr>
  </w:style>
  <w:style w:type="character" w:styleId="ListLabel2149" w:customStyle="1">
    <w:name w:val="ListLabel 2149"/>
    <w:qFormat/>
    <w:rPr>
      <w:rFonts w:cs="OpenSymbol"/>
    </w:rPr>
  </w:style>
  <w:style w:type="character" w:styleId="ListLabel2150" w:customStyle="1">
    <w:name w:val="ListLabel 2150"/>
    <w:qFormat/>
    <w:rPr>
      <w:rFonts w:cs="OpenSymbol"/>
    </w:rPr>
  </w:style>
  <w:style w:type="character" w:styleId="ListLabel2151" w:customStyle="1">
    <w:name w:val="ListLabel 2151"/>
    <w:qFormat/>
    <w:rPr>
      <w:rFonts w:cs="OpenSymbol"/>
    </w:rPr>
  </w:style>
  <w:style w:type="character" w:styleId="ListLabel2152" w:customStyle="1">
    <w:name w:val="ListLabel 2152"/>
    <w:qFormat/>
    <w:rPr>
      <w:rFonts w:cs="OpenSymbol"/>
    </w:rPr>
  </w:style>
  <w:style w:type="character" w:styleId="ListLabel2153" w:customStyle="1">
    <w:name w:val="ListLabel 2153"/>
    <w:qFormat/>
    <w:rPr>
      <w:rFonts w:cs="OpenSymbol"/>
    </w:rPr>
  </w:style>
  <w:style w:type="character" w:styleId="ListLabel2154" w:customStyle="1">
    <w:name w:val="ListLabel 2154"/>
    <w:qFormat/>
    <w:rPr>
      <w:rFonts w:cs="OpenSymbol"/>
    </w:rPr>
  </w:style>
  <w:style w:type="character" w:styleId="ListLabel2155" w:customStyle="1">
    <w:name w:val="ListLabel 2155"/>
    <w:qFormat/>
    <w:rPr>
      <w:rFonts w:cs="OpenSymbol"/>
    </w:rPr>
  </w:style>
  <w:style w:type="character" w:styleId="ListLabel2156" w:customStyle="1">
    <w:name w:val="ListLabel 2156"/>
    <w:qFormat/>
    <w:rPr>
      <w:rFonts w:cs="OpenSymbol"/>
    </w:rPr>
  </w:style>
  <w:style w:type="character" w:styleId="ListLabel2157" w:customStyle="1">
    <w:name w:val="ListLabel 2157"/>
    <w:qFormat/>
    <w:rPr>
      <w:rFonts w:cs="OpenSymbol"/>
    </w:rPr>
  </w:style>
  <w:style w:type="character" w:styleId="ListLabel2158" w:customStyle="1">
    <w:name w:val="ListLabel 2158"/>
    <w:qFormat/>
    <w:rPr>
      <w:rFonts w:cs="OpenSymbol"/>
    </w:rPr>
  </w:style>
  <w:style w:type="character" w:styleId="ListLabel2159" w:customStyle="1">
    <w:name w:val="ListLabel 2159"/>
    <w:qFormat/>
    <w:rPr>
      <w:rFonts w:cs="OpenSymbol"/>
    </w:rPr>
  </w:style>
  <w:style w:type="character" w:styleId="ListLabel2160" w:customStyle="1">
    <w:name w:val="ListLabel 2160"/>
    <w:qFormat/>
    <w:rPr>
      <w:rFonts w:cs="OpenSymbol"/>
    </w:rPr>
  </w:style>
  <w:style w:type="character" w:styleId="ListLabel2161" w:customStyle="1">
    <w:name w:val="ListLabel 2161"/>
    <w:qFormat/>
    <w:rPr>
      <w:rFonts w:cs="OpenSymbol"/>
    </w:rPr>
  </w:style>
  <w:style w:type="character" w:styleId="ListLabel2162" w:customStyle="1">
    <w:name w:val="ListLabel 2162"/>
    <w:qFormat/>
    <w:rPr>
      <w:rFonts w:cs="OpenSymbol"/>
    </w:rPr>
  </w:style>
  <w:style w:type="character" w:styleId="ListLabel2163" w:customStyle="1">
    <w:name w:val="ListLabel 2163"/>
    <w:qFormat/>
    <w:rPr>
      <w:rFonts w:cs="OpenSymbol"/>
    </w:rPr>
  </w:style>
  <w:style w:type="character" w:styleId="ListLabel2164" w:customStyle="1">
    <w:name w:val="ListLabel 2164"/>
    <w:qFormat/>
    <w:rPr>
      <w:rFonts w:cs="OpenSymbol"/>
    </w:rPr>
  </w:style>
  <w:style w:type="character" w:styleId="ListLabel2165" w:customStyle="1">
    <w:name w:val="ListLabel 2165"/>
    <w:qFormat/>
    <w:rPr>
      <w:rFonts w:cs="OpenSymbol"/>
    </w:rPr>
  </w:style>
  <w:style w:type="character" w:styleId="ListLabel2166" w:customStyle="1">
    <w:name w:val="ListLabel 2166"/>
    <w:qFormat/>
    <w:rPr>
      <w:rFonts w:cs="OpenSymbol"/>
    </w:rPr>
  </w:style>
  <w:style w:type="character" w:styleId="ListLabel2167" w:customStyle="1">
    <w:name w:val="ListLabel 2167"/>
    <w:qFormat/>
    <w:rPr>
      <w:rFonts w:cs="OpenSymbol"/>
    </w:rPr>
  </w:style>
  <w:style w:type="character" w:styleId="ListLabel2168" w:customStyle="1">
    <w:name w:val="ListLabel 2168"/>
    <w:qFormat/>
    <w:rPr>
      <w:rFonts w:cs="OpenSymbol"/>
    </w:rPr>
  </w:style>
  <w:style w:type="character" w:styleId="ListLabel2169" w:customStyle="1">
    <w:name w:val="ListLabel 2169"/>
    <w:qFormat/>
    <w:rPr>
      <w:rFonts w:cs="OpenSymbol"/>
    </w:rPr>
  </w:style>
  <w:style w:type="character" w:styleId="ListLabel2170" w:customStyle="1">
    <w:name w:val="ListLabel 2170"/>
    <w:qFormat/>
    <w:rPr>
      <w:rFonts w:cs="OpenSymbol"/>
    </w:rPr>
  </w:style>
  <w:style w:type="character" w:styleId="ListLabel2171" w:customStyle="1">
    <w:name w:val="ListLabel 2171"/>
    <w:qFormat/>
    <w:rPr>
      <w:rFonts w:cs="OpenSymbol"/>
    </w:rPr>
  </w:style>
  <w:style w:type="character" w:styleId="ListLabel2172" w:customStyle="1">
    <w:name w:val="ListLabel 2172"/>
    <w:qFormat/>
    <w:rPr>
      <w:rFonts w:cs="OpenSymbol"/>
    </w:rPr>
  </w:style>
  <w:style w:type="character" w:styleId="ListLabel2173" w:customStyle="1">
    <w:name w:val="ListLabel 2173"/>
    <w:qFormat/>
    <w:rPr>
      <w:rFonts w:cs="OpenSymbol"/>
    </w:rPr>
  </w:style>
  <w:style w:type="character" w:styleId="ListLabel2174" w:customStyle="1">
    <w:name w:val="ListLabel 2174"/>
    <w:qFormat/>
    <w:rPr>
      <w:rFonts w:cs="OpenSymbol"/>
    </w:rPr>
  </w:style>
  <w:style w:type="character" w:styleId="ListLabel2175" w:customStyle="1">
    <w:name w:val="ListLabel 2175"/>
    <w:qFormat/>
    <w:rPr>
      <w:rFonts w:cs="OpenSymbol"/>
    </w:rPr>
  </w:style>
  <w:style w:type="character" w:styleId="ListLabel2176" w:customStyle="1">
    <w:name w:val="ListLabel 2176"/>
    <w:qFormat/>
    <w:rPr>
      <w:rFonts w:cs="OpenSymbol"/>
    </w:rPr>
  </w:style>
  <w:style w:type="character" w:styleId="ListLabel2177" w:customStyle="1">
    <w:name w:val="ListLabel 2177"/>
    <w:qFormat/>
    <w:rPr>
      <w:rFonts w:cs="OpenSymbol"/>
    </w:rPr>
  </w:style>
  <w:style w:type="character" w:styleId="ListLabel2178" w:customStyle="1">
    <w:name w:val="ListLabel 2178"/>
    <w:qFormat/>
    <w:rPr>
      <w:rFonts w:cs="OpenSymbol"/>
    </w:rPr>
  </w:style>
  <w:style w:type="character" w:styleId="ListLabel2179" w:customStyle="1">
    <w:name w:val="ListLabel 2179"/>
    <w:qFormat/>
    <w:rPr>
      <w:rFonts w:cs="OpenSymbol"/>
    </w:rPr>
  </w:style>
  <w:style w:type="character" w:styleId="ListLabel2180" w:customStyle="1">
    <w:name w:val="ListLabel 2180"/>
    <w:qFormat/>
    <w:rPr>
      <w:rFonts w:cs="OpenSymbol"/>
    </w:rPr>
  </w:style>
  <w:style w:type="character" w:styleId="ListLabel2181" w:customStyle="1">
    <w:name w:val="ListLabel 2181"/>
    <w:qFormat/>
    <w:rPr>
      <w:rFonts w:cs="OpenSymbol"/>
    </w:rPr>
  </w:style>
  <w:style w:type="character" w:styleId="ListLabel2182" w:customStyle="1">
    <w:name w:val="ListLabel 2182"/>
    <w:qFormat/>
    <w:rPr>
      <w:rFonts w:cs="OpenSymbol"/>
    </w:rPr>
  </w:style>
  <w:style w:type="character" w:styleId="ListLabel2183" w:customStyle="1">
    <w:name w:val="ListLabel 2183"/>
    <w:qFormat/>
    <w:rPr>
      <w:rFonts w:cs="OpenSymbol"/>
    </w:rPr>
  </w:style>
  <w:style w:type="character" w:styleId="ListLabel2184" w:customStyle="1">
    <w:name w:val="ListLabel 2184"/>
    <w:qFormat/>
    <w:rPr>
      <w:rFonts w:cs="OpenSymbol"/>
    </w:rPr>
  </w:style>
  <w:style w:type="character" w:styleId="ListLabel2185" w:customStyle="1">
    <w:name w:val="ListLabel 2185"/>
    <w:qFormat/>
    <w:rPr>
      <w:rFonts w:cs="OpenSymbol"/>
    </w:rPr>
  </w:style>
  <w:style w:type="character" w:styleId="ListLabel2186" w:customStyle="1">
    <w:name w:val="ListLabel 2186"/>
    <w:qFormat/>
    <w:rPr>
      <w:rFonts w:cs="OpenSymbol"/>
    </w:rPr>
  </w:style>
  <w:style w:type="character" w:styleId="ListLabel2187" w:customStyle="1">
    <w:name w:val="ListLabel 2187"/>
    <w:qFormat/>
    <w:rPr>
      <w:rFonts w:cs="OpenSymbol"/>
    </w:rPr>
  </w:style>
  <w:style w:type="character" w:styleId="ListLabel2188" w:customStyle="1">
    <w:name w:val="ListLabel 2188"/>
    <w:qFormat/>
    <w:rPr>
      <w:rFonts w:cs="OpenSymbol"/>
    </w:rPr>
  </w:style>
  <w:style w:type="character" w:styleId="ListLabel2189" w:customStyle="1">
    <w:name w:val="ListLabel 2189"/>
    <w:qFormat/>
    <w:rPr>
      <w:rFonts w:cs="OpenSymbol"/>
    </w:rPr>
  </w:style>
  <w:style w:type="character" w:styleId="ListLabel2190" w:customStyle="1">
    <w:name w:val="ListLabel 2190"/>
    <w:qFormat/>
    <w:rPr>
      <w:rFonts w:cs="OpenSymbol"/>
    </w:rPr>
  </w:style>
  <w:style w:type="character" w:styleId="ListLabel2191" w:customStyle="1">
    <w:name w:val="ListLabel 2191"/>
    <w:qFormat/>
    <w:rPr>
      <w:rFonts w:cs="OpenSymbol"/>
    </w:rPr>
  </w:style>
  <w:style w:type="character" w:styleId="ListLabel2192" w:customStyle="1">
    <w:name w:val="ListLabel 2192"/>
    <w:qFormat/>
    <w:rPr>
      <w:rFonts w:cs="OpenSymbol"/>
    </w:rPr>
  </w:style>
  <w:style w:type="character" w:styleId="ListLabel2193" w:customStyle="1">
    <w:name w:val="ListLabel 2193"/>
    <w:qFormat/>
    <w:rPr>
      <w:rFonts w:cs="OpenSymbol"/>
    </w:rPr>
  </w:style>
  <w:style w:type="character" w:styleId="ListLabel2194" w:customStyle="1">
    <w:name w:val="ListLabel 2194"/>
    <w:qFormat/>
    <w:rPr>
      <w:rFonts w:cs="OpenSymbol"/>
    </w:rPr>
  </w:style>
  <w:style w:type="character" w:styleId="ListLabel2195" w:customStyle="1">
    <w:name w:val="ListLabel 2195"/>
    <w:qFormat/>
    <w:rPr>
      <w:rFonts w:cs="OpenSymbol"/>
    </w:rPr>
  </w:style>
  <w:style w:type="character" w:styleId="ListLabel2196" w:customStyle="1">
    <w:name w:val="ListLabel 2196"/>
    <w:qFormat/>
    <w:rPr>
      <w:rFonts w:cs="OpenSymbol"/>
    </w:rPr>
  </w:style>
  <w:style w:type="character" w:styleId="ListLabel2197" w:customStyle="1">
    <w:name w:val="ListLabel 2197"/>
    <w:qFormat/>
    <w:rPr>
      <w:rFonts w:cs="OpenSymbol"/>
    </w:rPr>
  </w:style>
  <w:style w:type="character" w:styleId="ListLabel2198" w:customStyle="1">
    <w:name w:val="ListLabel 2198"/>
    <w:qFormat/>
    <w:rPr>
      <w:rFonts w:cs="OpenSymbol"/>
    </w:rPr>
  </w:style>
  <w:style w:type="character" w:styleId="ListLabel2199" w:customStyle="1">
    <w:name w:val="ListLabel 2199"/>
    <w:qFormat/>
    <w:rPr>
      <w:rFonts w:cs="OpenSymbol"/>
    </w:rPr>
  </w:style>
  <w:style w:type="character" w:styleId="ListLabel2200" w:customStyle="1">
    <w:name w:val="ListLabel 2200"/>
    <w:qFormat/>
    <w:rPr>
      <w:rFonts w:cs="OpenSymbol"/>
    </w:rPr>
  </w:style>
  <w:style w:type="character" w:styleId="ListLabel2201" w:customStyle="1">
    <w:name w:val="ListLabel 2201"/>
    <w:qFormat/>
    <w:rPr>
      <w:rFonts w:cs="OpenSymbol"/>
    </w:rPr>
  </w:style>
  <w:style w:type="character" w:styleId="ListLabel2202" w:customStyle="1">
    <w:name w:val="ListLabel 2202"/>
    <w:qFormat/>
    <w:rPr>
      <w:rFonts w:cs="OpenSymbol"/>
    </w:rPr>
  </w:style>
  <w:style w:type="character" w:styleId="ListLabel2203" w:customStyle="1">
    <w:name w:val="ListLabel 2203"/>
    <w:qFormat/>
    <w:rPr>
      <w:rFonts w:cs="OpenSymbol"/>
    </w:rPr>
  </w:style>
  <w:style w:type="character" w:styleId="ListLabel2204" w:customStyle="1">
    <w:name w:val="ListLabel 2204"/>
    <w:qFormat/>
    <w:rPr>
      <w:rFonts w:cs="OpenSymbol"/>
    </w:rPr>
  </w:style>
  <w:style w:type="character" w:styleId="ListLabel2205" w:customStyle="1">
    <w:name w:val="ListLabel 2205"/>
    <w:qFormat/>
    <w:rPr>
      <w:rFonts w:cs="OpenSymbol"/>
    </w:rPr>
  </w:style>
  <w:style w:type="character" w:styleId="ListLabel2206" w:customStyle="1">
    <w:name w:val="ListLabel 2206"/>
    <w:qFormat/>
    <w:rPr>
      <w:rFonts w:cs="OpenSymbol"/>
    </w:rPr>
  </w:style>
  <w:style w:type="character" w:styleId="ListLabel2207" w:customStyle="1">
    <w:name w:val="ListLabel 2207"/>
    <w:qFormat/>
    <w:rPr>
      <w:rFonts w:cs="OpenSymbol"/>
    </w:rPr>
  </w:style>
  <w:style w:type="character" w:styleId="ListLabel2208" w:customStyle="1">
    <w:name w:val="ListLabel 2208"/>
    <w:qFormat/>
    <w:rPr>
      <w:rFonts w:cs="OpenSymbol"/>
    </w:rPr>
  </w:style>
  <w:style w:type="character" w:styleId="ListLabel2209" w:customStyle="1">
    <w:name w:val="ListLabel 2209"/>
    <w:qFormat/>
    <w:rPr>
      <w:rFonts w:cs="OpenSymbol"/>
    </w:rPr>
  </w:style>
  <w:style w:type="character" w:styleId="ListLabel2210" w:customStyle="1">
    <w:name w:val="ListLabel 2210"/>
    <w:qFormat/>
    <w:rPr>
      <w:rFonts w:cs="OpenSymbol"/>
    </w:rPr>
  </w:style>
  <w:style w:type="character" w:styleId="ListLabel2211" w:customStyle="1">
    <w:name w:val="ListLabel 2211"/>
    <w:qFormat/>
    <w:rPr>
      <w:rFonts w:cs="OpenSymbol"/>
    </w:rPr>
  </w:style>
  <w:style w:type="character" w:styleId="ListLabel2212" w:customStyle="1">
    <w:name w:val="ListLabel 2212"/>
    <w:qFormat/>
    <w:rPr>
      <w:rFonts w:cs="OpenSymbol"/>
    </w:rPr>
  </w:style>
  <w:style w:type="character" w:styleId="ListLabel2213" w:customStyle="1">
    <w:name w:val="ListLabel 2213"/>
    <w:qFormat/>
    <w:rPr>
      <w:rFonts w:cs="OpenSymbol"/>
    </w:rPr>
  </w:style>
  <w:style w:type="character" w:styleId="ListLabel2214" w:customStyle="1">
    <w:name w:val="ListLabel 2214"/>
    <w:qFormat/>
    <w:rPr>
      <w:rFonts w:cs="OpenSymbol"/>
    </w:rPr>
  </w:style>
  <w:style w:type="character" w:styleId="ListLabel2215" w:customStyle="1">
    <w:name w:val="ListLabel 2215"/>
    <w:qFormat/>
    <w:rPr>
      <w:rFonts w:cs="OpenSymbol"/>
    </w:rPr>
  </w:style>
  <w:style w:type="character" w:styleId="ListLabel2216" w:customStyle="1">
    <w:name w:val="ListLabel 2216"/>
    <w:qFormat/>
    <w:rPr>
      <w:rFonts w:cs="OpenSymbol"/>
    </w:rPr>
  </w:style>
  <w:style w:type="character" w:styleId="ListLabel2217" w:customStyle="1">
    <w:name w:val="ListLabel 2217"/>
    <w:qFormat/>
    <w:rPr>
      <w:rFonts w:cs="OpenSymbol"/>
    </w:rPr>
  </w:style>
  <w:style w:type="character" w:styleId="ListLabel2218" w:customStyle="1">
    <w:name w:val="ListLabel 2218"/>
    <w:qFormat/>
    <w:rPr>
      <w:rFonts w:cs="OpenSymbol"/>
    </w:rPr>
  </w:style>
  <w:style w:type="character" w:styleId="ListLabel2219" w:customStyle="1">
    <w:name w:val="ListLabel 2219"/>
    <w:qFormat/>
    <w:rPr>
      <w:rFonts w:cs="OpenSymbol"/>
    </w:rPr>
  </w:style>
  <w:style w:type="character" w:styleId="ListLabel2220" w:customStyle="1">
    <w:name w:val="ListLabel 2220"/>
    <w:qFormat/>
    <w:rPr>
      <w:rFonts w:cs="OpenSymbol"/>
    </w:rPr>
  </w:style>
  <w:style w:type="character" w:styleId="ListLabel2221" w:customStyle="1">
    <w:name w:val="ListLabel 2221"/>
    <w:qFormat/>
    <w:rPr>
      <w:rFonts w:cs="OpenSymbol"/>
    </w:rPr>
  </w:style>
  <w:style w:type="character" w:styleId="ListLabel2222" w:customStyle="1">
    <w:name w:val="ListLabel 2222"/>
    <w:qFormat/>
    <w:rPr>
      <w:rFonts w:cs="OpenSymbol"/>
    </w:rPr>
  </w:style>
  <w:style w:type="character" w:styleId="ListLabel2223" w:customStyle="1">
    <w:name w:val="ListLabel 2223"/>
    <w:qFormat/>
    <w:rPr>
      <w:rFonts w:cs="OpenSymbol"/>
    </w:rPr>
  </w:style>
  <w:style w:type="character" w:styleId="ListLabel2224" w:customStyle="1">
    <w:name w:val="ListLabel 2224"/>
    <w:qFormat/>
    <w:rPr>
      <w:rFonts w:cs="OpenSymbol"/>
    </w:rPr>
  </w:style>
  <w:style w:type="character" w:styleId="ListLabel2225" w:customStyle="1">
    <w:name w:val="ListLabel 2225"/>
    <w:qFormat/>
    <w:rPr>
      <w:rFonts w:cs="OpenSymbol"/>
    </w:rPr>
  </w:style>
  <w:style w:type="character" w:styleId="ListLabel2226" w:customStyle="1">
    <w:name w:val="ListLabel 2226"/>
    <w:qFormat/>
    <w:rPr>
      <w:rFonts w:cs="OpenSymbol"/>
    </w:rPr>
  </w:style>
  <w:style w:type="character" w:styleId="ListLabel2227" w:customStyle="1">
    <w:name w:val="ListLabel 2227"/>
    <w:qFormat/>
    <w:rPr>
      <w:rFonts w:cs="OpenSymbol"/>
    </w:rPr>
  </w:style>
  <w:style w:type="character" w:styleId="ListLabel2228" w:customStyle="1">
    <w:name w:val="ListLabel 2228"/>
    <w:qFormat/>
    <w:rPr>
      <w:rFonts w:cs="OpenSymbol"/>
    </w:rPr>
  </w:style>
  <w:style w:type="character" w:styleId="ListLabel2229" w:customStyle="1">
    <w:name w:val="ListLabel 2229"/>
    <w:qFormat/>
    <w:rPr>
      <w:rFonts w:cs="OpenSymbol"/>
    </w:rPr>
  </w:style>
  <w:style w:type="character" w:styleId="ListLabel2230" w:customStyle="1">
    <w:name w:val="ListLabel 2230"/>
    <w:qFormat/>
    <w:rPr>
      <w:rFonts w:ascii="Times New Roman" w:hAnsi="Times New Roman" w:cs="OpenSymbol"/>
      <w:sz w:val="22"/>
    </w:rPr>
  </w:style>
  <w:style w:type="character" w:styleId="ListLabel2231" w:customStyle="1">
    <w:name w:val="ListLabel 2231"/>
    <w:qFormat/>
    <w:rPr>
      <w:rFonts w:cs="OpenSymbol"/>
    </w:rPr>
  </w:style>
  <w:style w:type="character" w:styleId="ListLabel2232" w:customStyle="1">
    <w:name w:val="ListLabel 2232"/>
    <w:qFormat/>
    <w:rPr>
      <w:rFonts w:cs="OpenSymbol"/>
    </w:rPr>
  </w:style>
  <w:style w:type="character" w:styleId="ListLabel2233" w:customStyle="1">
    <w:name w:val="ListLabel 2233"/>
    <w:qFormat/>
    <w:rPr>
      <w:rFonts w:cs="OpenSymbol"/>
    </w:rPr>
  </w:style>
  <w:style w:type="character" w:styleId="ListLabel2234" w:customStyle="1">
    <w:name w:val="ListLabel 2234"/>
    <w:qFormat/>
    <w:rPr>
      <w:rFonts w:cs="OpenSymbol"/>
    </w:rPr>
  </w:style>
  <w:style w:type="character" w:styleId="ListLabel2235" w:customStyle="1">
    <w:name w:val="ListLabel 2235"/>
    <w:qFormat/>
    <w:rPr>
      <w:rFonts w:cs="OpenSymbol"/>
    </w:rPr>
  </w:style>
  <w:style w:type="character" w:styleId="ListLabel2236" w:customStyle="1">
    <w:name w:val="ListLabel 2236"/>
    <w:qFormat/>
    <w:rPr>
      <w:rFonts w:cs="OpenSymbol"/>
    </w:rPr>
  </w:style>
  <w:style w:type="character" w:styleId="ListLabel2237" w:customStyle="1">
    <w:name w:val="ListLabel 2237"/>
    <w:qFormat/>
    <w:rPr>
      <w:rFonts w:cs="OpenSymbol"/>
    </w:rPr>
  </w:style>
  <w:style w:type="character" w:styleId="ListLabel2238" w:customStyle="1">
    <w:name w:val="ListLabel 2238"/>
    <w:qFormat/>
    <w:rPr>
      <w:rFonts w:cs="OpenSymbol"/>
    </w:rPr>
  </w:style>
  <w:style w:type="character" w:styleId="ListLabel2239" w:customStyle="1">
    <w:name w:val="ListLabel 2239"/>
    <w:qFormat/>
    <w:rPr>
      <w:rFonts w:cs="OpenSymbol"/>
    </w:rPr>
  </w:style>
  <w:style w:type="character" w:styleId="ListLabel2240" w:customStyle="1">
    <w:name w:val="ListLabel 2240"/>
    <w:qFormat/>
    <w:rPr>
      <w:rFonts w:cs="OpenSymbol"/>
    </w:rPr>
  </w:style>
  <w:style w:type="character" w:styleId="ListLabel2241" w:customStyle="1">
    <w:name w:val="ListLabel 2241"/>
    <w:qFormat/>
    <w:rPr>
      <w:rFonts w:cs="OpenSymbol"/>
    </w:rPr>
  </w:style>
  <w:style w:type="character" w:styleId="ListLabel2242" w:customStyle="1">
    <w:name w:val="ListLabel 2242"/>
    <w:qFormat/>
    <w:rPr>
      <w:rFonts w:cs="OpenSymbol"/>
    </w:rPr>
  </w:style>
  <w:style w:type="character" w:styleId="ListLabel2243" w:customStyle="1">
    <w:name w:val="ListLabel 2243"/>
    <w:qFormat/>
    <w:rPr>
      <w:rFonts w:cs="OpenSymbol"/>
    </w:rPr>
  </w:style>
  <w:style w:type="character" w:styleId="ListLabel2244" w:customStyle="1">
    <w:name w:val="ListLabel 2244"/>
    <w:qFormat/>
    <w:rPr>
      <w:rFonts w:cs="OpenSymbol"/>
    </w:rPr>
  </w:style>
  <w:style w:type="character" w:styleId="ListLabel2245" w:customStyle="1">
    <w:name w:val="ListLabel 2245"/>
    <w:qFormat/>
    <w:rPr>
      <w:rFonts w:cs="OpenSymbol"/>
    </w:rPr>
  </w:style>
  <w:style w:type="character" w:styleId="ListLabel2246" w:customStyle="1">
    <w:name w:val="ListLabel 2246"/>
    <w:qFormat/>
    <w:rPr>
      <w:rFonts w:cs="OpenSymbol"/>
    </w:rPr>
  </w:style>
  <w:style w:type="character" w:styleId="ListLabel2247" w:customStyle="1">
    <w:name w:val="ListLabel 2247"/>
    <w:qFormat/>
    <w:rPr>
      <w:rFonts w:cs="OpenSymbol"/>
    </w:rPr>
  </w:style>
  <w:style w:type="character" w:styleId="ListLabel2248" w:customStyle="1">
    <w:name w:val="ListLabel 2248"/>
    <w:qFormat/>
    <w:rPr>
      <w:rFonts w:cs="OpenSymbol"/>
    </w:rPr>
  </w:style>
  <w:style w:type="character" w:styleId="ListLabel2249" w:customStyle="1">
    <w:name w:val="ListLabel 2249"/>
    <w:qFormat/>
    <w:rPr>
      <w:rFonts w:cs="OpenSymbol"/>
    </w:rPr>
  </w:style>
  <w:style w:type="character" w:styleId="ListLabel2250" w:customStyle="1">
    <w:name w:val="ListLabel 2250"/>
    <w:qFormat/>
    <w:rPr>
      <w:rFonts w:cs="OpenSymbol"/>
    </w:rPr>
  </w:style>
  <w:style w:type="character" w:styleId="ListLabel2251" w:customStyle="1">
    <w:name w:val="ListLabel 2251"/>
    <w:qFormat/>
    <w:rPr>
      <w:rFonts w:cs="OpenSymbol"/>
    </w:rPr>
  </w:style>
  <w:style w:type="character" w:styleId="ListLabel2252" w:customStyle="1">
    <w:name w:val="ListLabel 2252"/>
    <w:qFormat/>
    <w:rPr>
      <w:rFonts w:cs="OpenSymbol"/>
    </w:rPr>
  </w:style>
  <w:style w:type="character" w:styleId="ListLabel2253" w:customStyle="1">
    <w:name w:val="ListLabel 2253"/>
    <w:qFormat/>
    <w:rPr>
      <w:rFonts w:cs="OpenSymbol"/>
    </w:rPr>
  </w:style>
  <w:style w:type="character" w:styleId="ListLabel2254" w:customStyle="1">
    <w:name w:val="ListLabel 2254"/>
    <w:qFormat/>
    <w:rPr>
      <w:rFonts w:cs="OpenSymbol"/>
    </w:rPr>
  </w:style>
  <w:style w:type="character" w:styleId="ListLabel2255" w:customStyle="1">
    <w:name w:val="ListLabel 2255"/>
    <w:qFormat/>
    <w:rPr>
      <w:rFonts w:cs="OpenSymbol"/>
    </w:rPr>
  </w:style>
  <w:style w:type="character" w:styleId="ListLabel2256" w:customStyle="1">
    <w:name w:val="ListLabel 2256"/>
    <w:qFormat/>
    <w:rPr>
      <w:rFonts w:cs="OpenSymbol"/>
    </w:rPr>
  </w:style>
  <w:style w:type="character" w:styleId="ListLabel2257" w:customStyle="1">
    <w:name w:val="ListLabel 2257"/>
    <w:qFormat/>
    <w:rPr>
      <w:rFonts w:cs="OpenSymbol"/>
    </w:rPr>
  </w:style>
  <w:style w:type="character" w:styleId="ListLabel2258" w:customStyle="1">
    <w:name w:val="ListLabel 2258"/>
    <w:qFormat/>
    <w:rPr>
      <w:rFonts w:cs="OpenSymbol"/>
    </w:rPr>
  </w:style>
  <w:style w:type="character" w:styleId="ListLabel2259" w:customStyle="1">
    <w:name w:val="ListLabel 2259"/>
    <w:qFormat/>
    <w:rPr>
      <w:rFonts w:cs="OpenSymbol"/>
    </w:rPr>
  </w:style>
  <w:style w:type="character" w:styleId="ListLabel2260" w:customStyle="1">
    <w:name w:val="ListLabel 2260"/>
    <w:qFormat/>
    <w:rPr>
      <w:rFonts w:cs="OpenSymbol"/>
    </w:rPr>
  </w:style>
  <w:style w:type="character" w:styleId="ListLabel2261" w:customStyle="1">
    <w:name w:val="ListLabel 2261"/>
    <w:qFormat/>
    <w:rPr>
      <w:rFonts w:cs="OpenSymbol"/>
    </w:rPr>
  </w:style>
  <w:style w:type="character" w:styleId="ListLabel2262" w:customStyle="1">
    <w:name w:val="ListLabel 2262"/>
    <w:qFormat/>
    <w:rPr>
      <w:rFonts w:cs="OpenSymbol"/>
    </w:rPr>
  </w:style>
  <w:style w:type="character" w:styleId="ListLabel2263" w:customStyle="1">
    <w:name w:val="ListLabel 2263"/>
    <w:qFormat/>
    <w:rPr>
      <w:rFonts w:cs="OpenSymbol"/>
    </w:rPr>
  </w:style>
  <w:style w:type="character" w:styleId="ListLabel2264" w:customStyle="1">
    <w:name w:val="ListLabel 2264"/>
    <w:qFormat/>
    <w:rPr>
      <w:rFonts w:cs="OpenSymbol"/>
    </w:rPr>
  </w:style>
  <w:style w:type="character" w:styleId="ListLabel2265" w:customStyle="1">
    <w:name w:val="ListLabel 2265"/>
    <w:qFormat/>
    <w:rPr>
      <w:rFonts w:cs="OpenSymbol"/>
    </w:rPr>
  </w:style>
  <w:style w:type="character" w:styleId="ListLabel2266" w:customStyle="1">
    <w:name w:val="ListLabel 2266"/>
    <w:qFormat/>
    <w:rPr>
      <w:rFonts w:cs="OpenSymbol"/>
    </w:rPr>
  </w:style>
  <w:style w:type="character" w:styleId="ListLabel2267" w:customStyle="1">
    <w:name w:val="ListLabel 2267"/>
    <w:qFormat/>
    <w:rPr>
      <w:rFonts w:cs="OpenSymbol"/>
    </w:rPr>
  </w:style>
  <w:style w:type="character" w:styleId="ListLabel2268" w:customStyle="1">
    <w:name w:val="ListLabel 2268"/>
    <w:qFormat/>
    <w:rPr>
      <w:rFonts w:cs="OpenSymbol"/>
    </w:rPr>
  </w:style>
  <w:style w:type="character" w:styleId="ListLabel2269" w:customStyle="1">
    <w:name w:val="ListLabel 2269"/>
    <w:qFormat/>
    <w:rPr>
      <w:rFonts w:cs="OpenSymbol"/>
    </w:rPr>
  </w:style>
  <w:style w:type="character" w:styleId="ListLabel2270" w:customStyle="1">
    <w:name w:val="ListLabel 2270"/>
    <w:qFormat/>
    <w:rPr>
      <w:rFonts w:cs="OpenSymbol"/>
    </w:rPr>
  </w:style>
  <w:style w:type="character" w:styleId="ListLabel2271" w:customStyle="1">
    <w:name w:val="ListLabel 2271"/>
    <w:qFormat/>
    <w:rPr>
      <w:rFonts w:cs="OpenSymbol"/>
    </w:rPr>
  </w:style>
  <w:style w:type="character" w:styleId="ListLabel2272" w:customStyle="1">
    <w:name w:val="ListLabel 2272"/>
    <w:qFormat/>
    <w:rPr>
      <w:rFonts w:cs="OpenSymbol"/>
    </w:rPr>
  </w:style>
  <w:style w:type="character" w:styleId="ListLabel2273" w:customStyle="1">
    <w:name w:val="ListLabel 2273"/>
    <w:qFormat/>
    <w:rPr>
      <w:rFonts w:cs="OpenSymbol"/>
    </w:rPr>
  </w:style>
  <w:style w:type="character" w:styleId="ListLabel2274" w:customStyle="1">
    <w:name w:val="ListLabel 2274"/>
    <w:qFormat/>
    <w:rPr>
      <w:rFonts w:cs="OpenSymbol"/>
    </w:rPr>
  </w:style>
  <w:style w:type="character" w:styleId="ListLabel2275" w:customStyle="1">
    <w:name w:val="ListLabel 2275"/>
    <w:qFormat/>
    <w:rPr>
      <w:rFonts w:cs="OpenSymbol"/>
    </w:rPr>
  </w:style>
  <w:style w:type="character" w:styleId="ListLabel2276" w:customStyle="1">
    <w:name w:val="ListLabel 2276"/>
    <w:qFormat/>
    <w:rPr>
      <w:rFonts w:cs="OpenSymbol"/>
    </w:rPr>
  </w:style>
  <w:style w:type="character" w:styleId="ListLabel2277" w:customStyle="1">
    <w:name w:val="ListLabel 2277"/>
    <w:qFormat/>
    <w:rPr>
      <w:rFonts w:cs="OpenSymbol"/>
    </w:rPr>
  </w:style>
  <w:style w:type="character" w:styleId="ListLabel2278" w:customStyle="1">
    <w:name w:val="ListLabel 2278"/>
    <w:qFormat/>
    <w:rPr>
      <w:rFonts w:cs="OpenSymbol"/>
    </w:rPr>
  </w:style>
  <w:style w:type="character" w:styleId="ListLabel2279" w:customStyle="1">
    <w:name w:val="ListLabel 2279"/>
    <w:qFormat/>
    <w:rPr>
      <w:rFonts w:cs="OpenSymbol"/>
    </w:rPr>
  </w:style>
  <w:style w:type="character" w:styleId="ListLabel2280" w:customStyle="1">
    <w:name w:val="ListLabel 2280"/>
    <w:qFormat/>
    <w:rPr>
      <w:rFonts w:cs="OpenSymbol"/>
    </w:rPr>
  </w:style>
  <w:style w:type="character" w:styleId="ListLabel2281" w:customStyle="1">
    <w:name w:val="ListLabel 2281"/>
    <w:qFormat/>
    <w:rPr>
      <w:rFonts w:cs="OpenSymbol"/>
    </w:rPr>
  </w:style>
  <w:style w:type="character" w:styleId="ListLabel2282" w:customStyle="1">
    <w:name w:val="ListLabel 2282"/>
    <w:qFormat/>
    <w:rPr>
      <w:rFonts w:cs="OpenSymbol"/>
    </w:rPr>
  </w:style>
  <w:style w:type="character" w:styleId="ListLabel2283" w:customStyle="1">
    <w:name w:val="ListLabel 2283"/>
    <w:qFormat/>
    <w:rPr>
      <w:rFonts w:cs="OpenSymbol"/>
    </w:rPr>
  </w:style>
  <w:style w:type="character" w:styleId="ListLabel2284" w:customStyle="1">
    <w:name w:val="ListLabel 2284"/>
    <w:qFormat/>
    <w:rPr>
      <w:rFonts w:cs="OpenSymbol"/>
    </w:rPr>
  </w:style>
  <w:style w:type="character" w:styleId="ListLabel2285" w:customStyle="1">
    <w:name w:val="ListLabel 2285"/>
    <w:qFormat/>
    <w:rPr>
      <w:rFonts w:cs="OpenSymbol"/>
    </w:rPr>
  </w:style>
  <w:style w:type="character" w:styleId="ListLabel2286" w:customStyle="1">
    <w:name w:val="ListLabel 2286"/>
    <w:qFormat/>
    <w:rPr>
      <w:rFonts w:cs="OpenSymbol"/>
    </w:rPr>
  </w:style>
  <w:style w:type="character" w:styleId="ListLabel2287" w:customStyle="1">
    <w:name w:val="ListLabel 2287"/>
    <w:qFormat/>
    <w:rPr>
      <w:rFonts w:cs="OpenSymbol"/>
    </w:rPr>
  </w:style>
  <w:style w:type="character" w:styleId="ListLabel2288" w:customStyle="1">
    <w:name w:val="ListLabel 2288"/>
    <w:qFormat/>
    <w:rPr>
      <w:rFonts w:cs="OpenSymbol"/>
    </w:rPr>
  </w:style>
  <w:style w:type="character" w:styleId="ListLabel2289" w:customStyle="1">
    <w:name w:val="ListLabel 2289"/>
    <w:qFormat/>
    <w:rPr>
      <w:rFonts w:cs="OpenSymbol"/>
    </w:rPr>
  </w:style>
  <w:style w:type="character" w:styleId="ListLabel2290" w:customStyle="1">
    <w:name w:val="ListLabel 2290"/>
    <w:qFormat/>
    <w:rPr>
      <w:rFonts w:cs="OpenSymbol"/>
    </w:rPr>
  </w:style>
  <w:style w:type="character" w:styleId="ListLabel2291" w:customStyle="1">
    <w:name w:val="ListLabel 2291"/>
    <w:qFormat/>
    <w:rPr>
      <w:rFonts w:cs="OpenSymbol"/>
    </w:rPr>
  </w:style>
  <w:style w:type="character" w:styleId="ListLabel2292" w:customStyle="1">
    <w:name w:val="ListLabel 2292"/>
    <w:qFormat/>
    <w:rPr>
      <w:rFonts w:cs="OpenSymbol"/>
    </w:rPr>
  </w:style>
  <w:style w:type="character" w:styleId="ListLabel2293" w:customStyle="1">
    <w:name w:val="ListLabel 2293"/>
    <w:qFormat/>
    <w:rPr>
      <w:color w:val="000000"/>
    </w:rPr>
  </w:style>
  <w:style w:type="character" w:styleId="ListLabel2294" w:customStyle="1">
    <w:name w:val="ListLabel 2294"/>
    <w:qFormat/>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Open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OpenSymbol"/>
    </w:rPr>
  </w:style>
  <w:style w:type="character" w:styleId="ListLabel2301">
    <w:name w:val="ListLabel 2301"/>
    <w:qFormat/>
    <w:rPr>
      <w:rFonts w:cs="OpenSymbol"/>
    </w:rPr>
  </w:style>
  <w:style w:type="character" w:styleId="ListLabel2302">
    <w:name w:val="ListLabel 2302"/>
    <w:qFormat/>
    <w:rPr>
      <w:rFonts w:cs="OpenSymbol"/>
    </w:rPr>
  </w:style>
  <w:style w:type="character" w:styleId="ListLabel2303">
    <w:name w:val="ListLabel 2303"/>
    <w:qFormat/>
    <w:rPr>
      <w:rFonts w:cs="Open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Open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OpenSymbol"/>
    </w:rPr>
  </w:style>
  <w:style w:type="character" w:styleId="ListLabel2310">
    <w:name w:val="ListLabel 2310"/>
    <w:qFormat/>
    <w:rPr>
      <w:rFonts w:cs="OpenSymbol"/>
    </w:rPr>
  </w:style>
  <w:style w:type="character" w:styleId="ListLabel2311">
    <w:name w:val="ListLabel 2311"/>
    <w:qFormat/>
    <w:rPr>
      <w:rFonts w:cs="OpenSymbol"/>
    </w:rPr>
  </w:style>
  <w:style w:type="character" w:styleId="ListLabel2312">
    <w:name w:val="ListLabel 2312"/>
    <w:qFormat/>
    <w:rPr>
      <w:rFonts w:cs="Open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Open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OpenSymbol"/>
    </w:rPr>
  </w:style>
  <w:style w:type="character" w:styleId="ListLabel2319">
    <w:name w:val="ListLabel 2319"/>
    <w:qFormat/>
    <w:rPr>
      <w:rFonts w:cs="OpenSymbol"/>
    </w:rPr>
  </w:style>
  <w:style w:type="character" w:styleId="ListLabel2320">
    <w:name w:val="ListLabel 2320"/>
    <w:qFormat/>
    <w:rPr>
      <w:rFonts w:cs="OpenSymbol"/>
    </w:rPr>
  </w:style>
  <w:style w:type="character" w:styleId="ListLabel2321">
    <w:name w:val="ListLabel 2321"/>
    <w:qFormat/>
    <w:rPr>
      <w:rFonts w:cs="Open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Open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OpenSymbol"/>
    </w:rPr>
  </w:style>
  <w:style w:type="character" w:styleId="ListLabel2328">
    <w:name w:val="ListLabel 2328"/>
    <w:qFormat/>
    <w:rPr>
      <w:rFonts w:cs="OpenSymbol"/>
    </w:rPr>
  </w:style>
  <w:style w:type="character" w:styleId="ListLabel2329">
    <w:name w:val="ListLabel 2329"/>
    <w:qFormat/>
    <w:rPr>
      <w:rFonts w:cs="OpenSymbol"/>
    </w:rPr>
  </w:style>
  <w:style w:type="character" w:styleId="ListLabel2330">
    <w:name w:val="ListLabel 2330"/>
    <w:qFormat/>
    <w:rPr>
      <w:rFonts w:cs="OpenSymbol"/>
    </w:rPr>
  </w:style>
  <w:style w:type="character" w:styleId="ListLabel2331">
    <w:name w:val="ListLabel 2331"/>
    <w:qFormat/>
    <w:rPr>
      <w:rFonts w:cs="OpenSymbol"/>
    </w:rPr>
  </w:style>
  <w:style w:type="character" w:styleId="ListLabel2332">
    <w:name w:val="ListLabel 2332"/>
    <w:qFormat/>
    <w:rPr>
      <w:rFonts w:cs="OpenSymbol"/>
    </w:rPr>
  </w:style>
  <w:style w:type="character" w:styleId="ListLabel2333">
    <w:name w:val="ListLabel 2333"/>
    <w:qFormat/>
    <w:rPr>
      <w:rFonts w:cs="OpenSymbol"/>
    </w:rPr>
  </w:style>
  <w:style w:type="character" w:styleId="ListLabel2334">
    <w:name w:val="ListLabel 2334"/>
    <w:qFormat/>
    <w:rPr>
      <w:rFonts w:cs="OpenSymbol"/>
    </w:rPr>
  </w:style>
  <w:style w:type="character" w:styleId="ListLabel2335">
    <w:name w:val="ListLabel 2335"/>
    <w:qFormat/>
    <w:rPr>
      <w:rFonts w:cs="OpenSymbol"/>
    </w:rPr>
  </w:style>
  <w:style w:type="character" w:styleId="ListLabel2336">
    <w:name w:val="ListLabel 2336"/>
    <w:qFormat/>
    <w:rPr>
      <w:rFonts w:cs="Open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cs="Open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Open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OpenSymbol"/>
    </w:rPr>
  </w:style>
  <w:style w:type="character" w:styleId="ListLabel2346">
    <w:name w:val="ListLabel 2346"/>
    <w:qFormat/>
    <w:rPr>
      <w:rFonts w:cs="OpenSymbol"/>
    </w:rPr>
  </w:style>
  <w:style w:type="character" w:styleId="ListLabel2347">
    <w:name w:val="ListLabel 2347"/>
    <w:qFormat/>
    <w:rPr>
      <w:rFonts w:cs="OpenSymbol"/>
    </w:rPr>
  </w:style>
  <w:style w:type="character" w:styleId="ListLabel2348">
    <w:name w:val="ListLabel 2348"/>
    <w:qFormat/>
    <w:rPr>
      <w:rFonts w:cs="OpenSymbol"/>
    </w:rPr>
  </w:style>
  <w:style w:type="character" w:styleId="ListLabel2349">
    <w:name w:val="ListLabel 2349"/>
    <w:qFormat/>
    <w:rPr>
      <w:rFonts w:cs="OpenSymbol"/>
      <w:sz w:val="22"/>
    </w:rPr>
  </w:style>
  <w:style w:type="character" w:styleId="ListLabel2350">
    <w:name w:val="ListLabel 2350"/>
    <w:qFormat/>
    <w:rPr>
      <w:rFonts w:cs="OpenSymbol"/>
    </w:rPr>
  </w:style>
  <w:style w:type="character" w:styleId="ListLabel2351">
    <w:name w:val="ListLabel 2351"/>
    <w:qFormat/>
    <w:rPr>
      <w:rFonts w:cs="Open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OpenSymbol"/>
    </w:rPr>
  </w:style>
  <w:style w:type="character" w:styleId="ListLabel2355">
    <w:name w:val="ListLabel 2355"/>
    <w:qFormat/>
    <w:rPr>
      <w:rFonts w:cs="OpenSymbol"/>
    </w:rPr>
  </w:style>
  <w:style w:type="character" w:styleId="ListLabel2356">
    <w:name w:val="ListLabel 2356"/>
    <w:qFormat/>
    <w:rPr>
      <w:rFonts w:cs="OpenSymbol"/>
    </w:rPr>
  </w:style>
  <w:style w:type="character" w:styleId="ListLabel2357">
    <w:name w:val="ListLabel 2357"/>
    <w:qFormat/>
    <w:rPr>
      <w:rFonts w:cs="OpenSymbol"/>
    </w:rPr>
  </w:style>
  <w:style w:type="character" w:styleId="ListLabel2358">
    <w:name w:val="ListLabel 2358"/>
    <w:qFormat/>
    <w:rPr>
      <w:rFonts w:cs="OpenSymbol"/>
      <w:sz w:val="22"/>
    </w:rPr>
  </w:style>
  <w:style w:type="character" w:styleId="ListLabel2359">
    <w:name w:val="ListLabel 2359"/>
    <w:qFormat/>
    <w:rPr>
      <w:rFonts w:cs="OpenSymbol"/>
    </w:rPr>
  </w:style>
  <w:style w:type="character" w:styleId="ListLabel2360">
    <w:name w:val="ListLabel 2360"/>
    <w:qFormat/>
    <w:rPr>
      <w:rFonts w:cs="Open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OpenSymbol"/>
    </w:rPr>
  </w:style>
  <w:style w:type="character" w:styleId="ListLabel2364">
    <w:name w:val="ListLabel 2364"/>
    <w:qFormat/>
    <w:rPr>
      <w:rFonts w:cs="OpenSymbol"/>
    </w:rPr>
  </w:style>
  <w:style w:type="character" w:styleId="ListLabel2365">
    <w:name w:val="ListLabel 2365"/>
    <w:qFormat/>
    <w:rPr>
      <w:rFonts w:cs="OpenSymbol"/>
    </w:rPr>
  </w:style>
  <w:style w:type="character" w:styleId="ListLabel2366">
    <w:name w:val="ListLabel 2366"/>
    <w:qFormat/>
    <w:rPr>
      <w:rFonts w:cs="Open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Open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OpenSymbol"/>
    </w:rPr>
  </w:style>
  <w:style w:type="character" w:styleId="ListLabel2373">
    <w:name w:val="ListLabel 2373"/>
    <w:qFormat/>
    <w:rPr>
      <w:rFonts w:cs="OpenSymbol"/>
    </w:rPr>
  </w:style>
  <w:style w:type="character" w:styleId="ListLabel2374">
    <w:name w:val="ListLabel 2374"/>
    <w:qFormat/>
    <w:rPr>
      <w:rFonts w:cs="OpenSymbol"/>
    </w:rPr>
  </w:style>
  <w:style w:type="character" w:styleId="ListLabel2375">
    <w:name w:val="ListLabel 2375"/>
    <w:qFormat/>
    <w:rPr>
      <w:rFonts w:cs="OpenSymbol"/>
    </w:rPr>
  </w:style>
  <w:style w:type="character" w:styleId="ListLabel2376">
    <w:name w:val="ListLabel 2376"/>
    <w:qFormat/>
    <w:rPr>
      <w:rFonts w:cs="OpenSymbol"/>
    </w:rPr>
  </w:style>
  <w:style w:type="character" w:styleId="ListLabel2377">
    <w:name w:val="ListLabel 2377"/>
    <w:qFormat/>
    <w:rPr>
      <w:rFonts w:cs="OpenSymbol"/>
    </w:rPr>
  </w:style>
  <w:style w:type="character" w:styleId="ListLabel2378">
    <w:name w:val="ListLabel 2378"/>
    <w:qFormat/>
    <w:rPr>
      <w:rFonts w:cs="Open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Open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OpenSymbol"/>
    </w:rPr>
  </w:style>
  <w:style w:type="character" w:styleId="ListLabel2385">
    <w:name w:val="ListLabel 2385"/>
    <w:qFormat/>
    <w:rPr>
      <w:rFonts w:cs="OpenSymbol"/>
    </w:rPr>
  </w:style>
  <w:style w:type="character" w:styleId="ListLabel2386">
    <w:name w:val="ListLabel 2386"/>
    <w:qFormat/>
    <w:rPr>
      <w:rFonts w:cs="OpenSymbol"/>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Open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Open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cs="OpenSymbol"/>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Open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Open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cs="OpenSymbol"/>
    </w:rPr>
  </w:style>
  <w:style w:type="character" w:styleId="ListLabel2405">
    <w:name w:val="ListLabel 2405"/>
    <w:qFormat/>
    <w:rPr>
      <w:rFonts w:cs="OpenSymbol"/>
    </w:rPr>
  </w:style>
  <w:style w:type="character" w:styleId="ListLabel2406">
    <w:name w:val="ListLabel 2406"/>
    <w:qFormat/>
    <w:rPr>
      <w:rFonts w:cs="OpenSymbol"/>
    </w:rPr>
  </w:style>
  <w:style w:type="character" w:styleId="ListLabel2407">
    <w:name w:val="ListLabel 2407"/>
    <w:qFormat/>
    <w:rPr>
      <w:rFonts w:cs="Open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Open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OpenSymbol"/>
    </w:rPr>
  </w:style>
  <w:style w:type="character" w:styleId="ListLabel2414">
    <w:name w:val="ListLabel 2414"/>
    <w:qFormat/>
    <w:rPr>
      <w:rFonts w:cs="OpenSymbol"/>
    </w:rPr>
  </w:style>
  <w:style w:type="character" w:styleId="ListLabel2415">
    <w:name w:val="ListLabel 2415"/>
    <w:qFormat/>
    <w:rPr>
      <w:rFonts w:cs="OpenSymbol"/>
    </w:rPr>
  </w:style>
  <w:style w:type="character" w:styleId="ListLabel2416">
    <w:name w:val="ListLabel 2416"/>
    <w:qFormat/>
    <w:rPr>
      <w:rFonts w:cs="Open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Open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OpenSymbol"/>
    </w:rPr>
  </w:style>
  <w:style w:type="character" w:styleId="ListLabel2423">
    <w:name w:val="ListLabel 2423"/>
    <w:qFormat/>
    <w:rPr>
      <w:rFonts w:cs="OpenSymbol"/>
    </w:rPr>
  </w:style>
  <w:style w:type="character" w:styleId="ListLabel2424">
    <w:name w:val="ListLabel 2424"/>
    <w:qFormat/>
    <w:rPr>
      <w:rFonts w:cs="OpenSymbol"/>
    </w:rPr>
  </w:style>
  <w:style w:type="character" w:styleId="ListLabel2425">
    <w:name w:val="ListLabel 2425"/>
    <w:qFormat/>
    <w:rPr>
      <w:rFonts w:cs="Open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Open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cs="OpenSymbol"/>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Open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OpenSymbol"/>
    </w:rPr>
  </w:style>
  <w:style w:type="character" w:styleId="ListLabel2438">
    <w:name w:val="ListLabel 2438"/>
    <w:qFormat/>
    <w:rPr>
      <w:rFonts w:cs="OpenSymbol"/>
    </w:rPr>
  </w:style>
  <w:style w:type="character" w:styleId="ListLabel2439">
    <w:name w:val="ListLabel 2439"/>
    <w:qFormat/>
    <w:rPr>
      <w:rFonts w:cs="OpenSymbol"/>
    </w:rPr>
  </w:style>
  <w:style w:type="character" w:styleId="ListLabel2440">
    <w:name w:val="ListLabel 2440"/>
    <w:qFormat/>
    <w:rPr>
      <w:rFonts w:cs="Open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Open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OpenSymbol"/>
    </w:rPr>
  </w:style>
  <w:style w:type="character" w:styleId="ListLabel2447">
    <w:name w:val="ListLabel 2447"/>
    <w:qFormat/>
    <w:rPr>
      <w:rFonts w:cs="OpenSymbol"/>
    </w:rPr>
  </w:style>
  <w:style w:type="character" w:styleId="ListLabel2448">
    <w:name w:val="ListLabel 2448"/>
    <w:qFormat/>
    <w:rPr>
      <w:rFonts w:cs="OpenSymbol"/>
    </w:rPr>
  </w:style>
  <w:style w:type="character" w:styleId="ListLabel2449">
    <w:name w:val="ListLabel 2449"/>
    <w:qFormat/>
    <w:rPr>
      <w:rFonts w:ascii="Consolas" w:hAnsi="Consolas" w:cs="Open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Open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cs="OpenSymbol"/>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Open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Open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OpenSymbol"/>
    </w:rPr>
  </w:style>
  <w:style w:type="character" w:styleId="ListLabel2465">
    <w:name w:val="ListLabel 2465"/>
    <w:qFormat/>
    <w:rPr>
      <w:rFonts w:cs="OpenSymbol"/>
    </w:rPr>
  </w:style>
  <w:style w:type="character" w:styleId="ListLabel2466">
    <w:name w:val="ListLabel 2466"/>
    <w:qFormat/>
    <w:rPr>
      <w:rFonts w:cs="OpenSymbol"/>
      <w:sz w:val="22"/>
    </w:rPr>
  </w:style>
  <w:style w:type="character" w:styleId="ListLabel2467">
    <w:name w:val="ListLabel 2467"/>
    <w:qFormat/>
    <w:rPr>
      <w:rFonts w:cs="OpenSymbol"/>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Open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ascii="Consolas" w:hAnsi="Consola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cs="OpenSymbol"/>
    </w:rPr>
  </w:style>
  <w:style w:type="character" w:styleId="ListLabel2522">
    <w:name w:val="ListLabel 2522"/>
    <w:qFormat/>
    <w:rPr>
      <w:rFonts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Courier New"/>
    </w:rPr>
  </w:style>
  <w:style w:type="character" w:styleId="ListLabel2530">
    <w:name w:val="ListLabel 2530"/>
    <w:qFormat/>
    <w:rPr>
      <w:rFonts w:cs="Courier New"/>
    </w:rPr>
  </w:style>
  <w:style w:type="character" w:styleId="ListLabel2531">
    <w:name w:val="ListLabel 2531"/>
    <w:qFormat/>
    <w:rPr>
      <w:rFonts w:cs="Courier New"/>
    </w:rPr>
  </w:style>
  <w:style w:type="character" w:styleId="ListLabel2532">
    <w:name w:val="ListLabel 2532"/>
    <w:qFormat/>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cs="OpenSymbol"/>
    </w:rPr>
  </w:style>
  <w:style w:type="character" w:styleId="ListLabel2546">
    <w:name w:val="ListLabel 2546"/>
    <w:qFormat/>
    <w:rPr>
      <w:rFonts w:cs="OpenSymbol"/>
    </w:rPr>
  </w:style>
  <w:style w:type="character" w:styleId="ListLabel2547">
    <w:name w:val="ListLabel 2547"/>
    <w:qFormat/>
    <w:rPr>
      <w:rFonts w:cs="OpenSymbol"/>
    </w:rPr>
  </w:style>
  <w:style w:type="character" w:styleId="ListLabel2548">
    <w:name w:val="ListLabel 2548"/>
    <w:qFormat/>
    <w:rPr>
      <w:rFonts w:cs="OpenSymbol"/>
    </w:rPr>
  </w:style>
  <w:style w:type="character" w:styleId="ListLabel2549">
    <w:name w:val="ListLabel 2549"/>
    <w:qFormat/>
    <w:rPr>
      <w:rFonts w:cs="OpenSymbol"/>
    </w:rPr>
  </w:style>
  <w:style w:type="character" w:styleId="ListLabel2550">
    <w:name w:val="ListLabel 2550"/>
    <w:qFormat/>
    <w:rPr>
      <w:rFonts w:cs="Open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OpenSymbol"/>
    </w:rPr>
  </w:style>
  <w:style w:type="character" w:styleId="ListLabel2554">
    <w:name w:val="ListLabel 2554"/>
    <w:qFormat/>
    <w:rPr>
      <w:rFonts w:cs="OpenSymbol"/>
    </w:rPr>
  </w:style>
  <w:style w:type="character" w:styleId="ListLabel2555">
    <w:name w:val="ListLabel 2555"/>
    <w:qFormat/>
    <w:rPr>
      <w:rFonts w:cs="OpenSymbol"/>
    </w:rPr>
  </w:style>
  <w:style w:type="character" w:styleId="ListLabel2556">
    <w:name w:val="ListLabel 2556"/>
    <w:qFormat/>
    <w:rPr>
      <w:rFonts w:cs="Open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Open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OpenSymbol"/>
    </w:rPr>
  </w:style>
  <w:style w:type="character" w:styleId="ListLabel2563">
    <w:name w:val="ListLabel 2563"/>
    <w:qFormat/>
    <w:rPr>
      <w:rFonts w:cs="OpenSymbol"/>
    </w:rPr>
  </w:style>
  <w:style w:type="character" w:styleId="ListLabel2564">
    <w:name w:val="ListLabel 2564"/>
    <w:qFormat/>
    <w:rPr>
      <w:rFonts w:cs="OpenSymbol"/>
    </w:rPr>
  </w:style>
  <w:style w:type="character" w:styleId="ListLabel2565">
    <w:name w:val="ListLabel 2565"/>
    <w:qFormat/>
    <w:rPr>
      <w:rFonts w:cs="Open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Open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OpenSymbol"/>
    </w:rPr>
  </w:style>
  <w:style w:type="character" w:styleId="ListLabel2572">
    <w:name w:val="ListLabel 2572"/>
    <w:qFormat/>
    <w:rPr>
      <w:rFonts w:cs="OpenSymbol"/>
    </w:rPr>
  </w:style>
  <w:style w:type="character" w:styleId="ListLabel2573">
    <w:name w:val="ListLabel 2573"/>
    <w:qFormat/>
    <w:rPr>
      <w:rFonts w:cs="OpenSymbol"/>
    </w:rPr>
  </w:style>
  <w:style w:type="character" w:styleId="ListLabel2574">
    <w:name w:val="ListLabel 2574"/>
    <w:qFormat/>
    <w:rPr>
      <w:rFonts w:cs="Open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Open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OpenSymbol"/>
    </w:rPr>
  </w:style>
  <w:style w:type="character" w:styleId="ListLabel2581">
    <w:name w:val="ListLabel 2581"/>
    <w:qFormat/>
    <w:rPr>
      <w:rFonts w:cs="OpenSymbol"/>
    </w:rPr>
  </w:style>
  <w:style w:type="character" w:styleId="ListLabel2582">
    <w:name w:val="ListLabel 2582"/>
    <w:qFormat/>
    <w:rPr>
      <w:rFonts w:cs="OpenSymbol"/>
    </w:rPr>
  </w:style>
  <w:style w:type="character" w:styleId="ListLabel2583">
    <w:name w:val="ListLabel 2583"/>
    <w:qFormat/>
    <w:rPr>
      <w:rFonts w:cs="Open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OpenSymbol"/>
    </w:rPr>
  </w:style>
  <w:style w:type="character" w:styleId="ListLabel2587">
    <w:name w:val="ListLabel 2587"/>
    <w:qFormat/>
    <w:rPr>
      <w:rFonts w:cs="OpenSymbol"/>
      <w:sz w:val="22"/>
    </w:rPr>
  </w:style>
  <w:style w:type="character" w:styleId="ListLabel2588">
    <w:name w:val="ListLabel 2588"/>
    <w:qFormat/>
    <w:rPr>
      <w:rFonts w:cs="OpenSymbol"/>
    </w:rPr>
  </w:style>
  <w:style w:type="character" w:styleId="ListLabel2589">
    <w:name w:val="ListLabel 2589"/>
    <w:qFormat/>
    <w:rPr>
      <w:rFonts w:cs="OpenSymbol"/>
    </w:rPr>
  </w:style>
  <w:style w:type="character" w:styleId="ListLabel2590">
    <w:name w:val="ListLabel 2590"/>
    <w:qFormat/>
    <w:rPr>
      <w:rFonts w:cs="OpenSymbol"/>
    </w:rPr>
  </w:style>
  <w:style w:type="character" w:styleId="ListLabel2591">
    <w:name w:val="ListLabel 2591"/>
    <w:qFormat/>
    <w:rPr>
      <w:rFonts w:cs="OpenSymbol"/>
    </w:rPr>
  </w:style>
  <w:style w:type="character" w:styleId="ListLabel2592">
    <w:name w:val="ListLabel 2592"/>
    <w:qFormat/>
    <w:rPr>
      <w:rFonts w:cs="Open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OpenSymbol"/>
    </w:rPr>
  </w:style>
  <w:style w:type="character" w:styleId="ListLabel2596">
    <w:name w:val="ListLabel 2596"/>
    <w:qFormat/>
    <w:rPr>
      <w:rFonts w:cs="OpenSymbol"/>
      <w:sz w:val="22"/>
    </w:rPr>
  </w:style>
  <w:style w:type="character" w:styleId="ListLabel2597">
    <w:name w:val="ListLabel 2597"/>
    <w:qFormat/>
    <w:rPr>
      <w:rFonts w:cs="OpenSymbol"/>
    </w:rPr>
  </w:style>
  <w:style w:type="character" w:styleId="ListLabel2598">
    <w:name w:val="ListLabel 2598"/>
    <w:qFormat/>
    <w:rPr>
      <w:rFonts w:cs="OpenSymbol"/>
    </w:rPr>
  </w:style>
  <w:style w:type="character" w:styleId="ListLabel2599">
    <w:name w:val="ListLabel 2599"/>
    <w:qFormat/>
    <w:rPr>
      <w:rFonts w:cs="OpenSymbol"/>
    </w:rPr>
  </w:style>
  <w:style w:type="character" w:styleId="ListLabel2600">
    <w:name w:val="ListLabel 2600"/>
    <w:qFormat/>
    <w:rPr>
      <w:rFonts w:cs="OpenSymbol"/>
    </w:rPr>
  </w:style>
  <w:style w:type="character" w:styleId="ListLabel2601">
    <w:name w:val="ListLabel 2601"/>
    <w:qFormat/>
    <w:rPr>
      <w:rFonts w:cs="Open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Open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OpenSymbol"/>
    </w:rPr>
  </w:style>
  <w:style w:type="character" w:styleId="ListLabel2608">
    <w:name w:val="ListLabel 2608"/>
    <w:qFormat/>
    <w:rPr>
      <w:rFonts w:cs="OpenSymbol"/>
    </w:rPr>
  </w:style>
  <w:style w:type="character" w:styleId="ListLabel2609">
    <w:name w:val="ListLabel 2609"/>
    <w:qFormat/>
    <w:rPr>
      <w:rFonts w:cs="OpenSymbol"/>
    </w:rPr>
  </w:style>
  <w:style w:type="character" w:styleId="ListLabel2610">
    <w:name w:val="ListLabel 2610"/>
    <w:qFormat/>
    <w:rPr>
      <w:rFonts w:cs="Open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Open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OpenSymbol"/>
    </w:rPr>
  </w:style>
  <w:style w:type="character" w:styleId="ListLabel2617">
    <w:name w:val="ListLabel 2617"/>
    <w:qFormat/>
    <w:rPr>
      <w:rFonts w:cs="OpenSymbol"/>
    </w:rPr>
  </w:style>
  <w:style w:type="character" w:styleId="ListLabel2618">
    <w:name w:val="ListLabel 2618"/>
    <w:qFormat/>
    <w:rPr>
      <w:rFonts w:cs="OpenSymbol"/>
    </w:rPr>
  </w:style>
  <w:style w:type="character" w:styleId="ListLabel2619">
    <w:name w:val="ListLabel 2619"/>
    <w:qFormat/>
    <w:rPr>
      <w:rFonts w:cs="Open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Open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OpenSymbol"/>
    </w:rPr>
  </w:style>
  <w:style w:type="character" w:styleId="ListLabel2626">
    <w:name w:val="ListLabel 2626"/>
    <w:qFormat/>
    <w:rPr>
      <w:rFonts w:cs="OpenSymbol"/>
    </w:rPr>
  </w:style>
  <w:style w:type="character" w:styleId="ListLabel2627">
    <w:name w:val="ListLabel 2627"/>
    <w:qFormat/>
    <w:rPr>
      <w:rFonts w:cs="OpenSymbol"/>
    </w:rPr>
  </w:style>
  <w:style w:type="character" w:styleId="ListLabel2628">
    <w:name w:val="ListLabel 2628"/>
    <w:qFormat/>
    <w:rPr>
      <w:rFonts w:cs="Open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Open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Open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OpenSymbol"/>
    </w:rPr>
  </w:style>
  <w:style w:type="character" w:styleId="ListLabel2638">
    <w:name w:val="ListLabel 2638"/>
    <w:qFormat/>
    <w:rPr>
      <w:rFonts w:cs="OpenSymbol"/>
    </w:rPr>
  </w:style>
  <w:style w:type="character" w:styleId="ListLabel2639">
    <w:name w:val="ListLabel 2639"/>
    <w:qFormat/>
    <w:rPr>
      <w:rFonts w:cs="OpenSymbol"/>
    </w:rPr>
  </w:style>
  <w:style w:type="character" w:styleId="ListLabel2640">
    <w:name w:val="ListLabel 2640"/>
    <w:qFormat/>
    <w:rPr>
      <w:rFonts w:cs="Open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Open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OpenSymbol"/>
    </w:rPr>
  </w:style>
  <w:style w:type="character" w:styleId="ListLabel2647">
    <w:name w:val="ListLabel 2647"/>
    <w:qFormat/>
    <w:rPr>
      <w:rFonts w:cs="OpenSymbol"/>
    </w:rPr>
  </w:style>
  <w:style w:type="character" w:styleId="ListLabel2648">
    <w:name w:val="ListLabel 2648"/>
    <w:qFormat/>
    <w:rPr>
      <w:rFonts w:cs="OpenSymbol"/>
    </w:rPr>
  </w:style>
  <w:style w:type="character" w:styleId="ListLabel2649">
    <w:name w:val="ListLabel 2649"/>
    <w:qFormat/>
    <w:rPr>
      <w:rFonts w:cs="Open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Open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OpenSymbol"/>
    </w:rPr>
  </w:style>
  <w:style w:type="character" w:styleId="ListLabel2656">
    <w:name w:val="ListLabel 2656"/>
    <w:qFormat/>
    <w:rPr>
      <w:rFonts w:cs="OpenSymbol"/>
    </w:rPr>
  </w:style>
  <w:style w:type="character" w:styleId="ListLabel2657">
    <w:name w:val="ListLabel 2657"/>
    <w:qFormat/>
    <w:rPr>
      <w:rFonts w:cs="OpenSymbol"/>
    </w:rPr>
  </w:style>
  <w:style w:type="character" w:styleId="ListLabel2658">
    <w:name w:val="ListLabel 2658"/>
    <w:qFormat/>
    <w:rPr>
      <w:rFonts w:cs="Open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Open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OpenSymbol"/>
    </w:rPr>
  </w:style>
  <w:style w:type="character" w:styleId="ListLabel2665">
    <w:name w:val="ListLabel 2665"/>
    <w:qFormat/>
    <w:rPr>
      <w:rFonts w:cs="OpenSymbol"/>
    </w:rPr>
  </w:style>
  <w:style w:type="character" w:styleId="ListLabel2666">
    <w:name w:val="ListLabel 2666"/>
    <w:qFormat/>
    <w:rPr>
      <w:rFonts w:cs="OpenSymbol"/>
    </w:rPr>
  </w:style>
  <w:style w:type="character" w:styleId="ListLabel2667">
    <w:name w:val="ListLabel 2667"/>
    <w:qFormat/>
    <w:rPr>
      <w:rFonts w:cs="OpenSymbol"/>
    </w:rPr>
  </w:style>
  <w:style w:type="character" w:styleId="ListLabel2668">
    <w:name w:val="ListLabel 2668"/>
    <w:qFormat/>
    <w:rPr>
      <w:rFonts w:cs="OpenSymbol"/>
    </w:rPr>
  </w:style>
  <w:style w:type="character" w:styleId="ListLabel2669">
    <w:name w:val="ListLabel 2669"/>
    <w:qFormat/>
    <w:rPr>
      <w:rFonts w:cs="OpenSymbol"/>
    </w:rPr>
  </w:style>
  <w:style w:type="character" w:styleId="ListLabel2670">
    <w:name w:val="ListLabel 2670"/>
    <w:qFormat/>
    <w:rPr>
      <w:rFonts w:cs="OpenSymbol"/>
    </w:rPr>
  </w:style>
  <w:style w:type="character" w:styleId="ListLabel2671">
    <w:name w:val="ListLabel 2671"/>
    <w:qFormat/>
    <w:rPr>
      <w:rFonts w:cs="OpenSymbol"/>
    </w:rPr>
  </w:style>
  <w:style w:type="character" w:styleId="ListLabel2672">
    <w:name w:val="ListLabel 2672"/>
    <w:qFormat/>
    <w:rPr>
      <w:rFonts w:cs="OpenSymbol"/>
    </w:rPr>
  </w:style>
  <w:style w:type="character" w:styleId="ListLabel2673">
    <w:name w:val="ListLabel 2673"/>
    <w:qFormat/>
    <w:rPr>
      <w:rFonts w:cs="Open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cs="Open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Open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OpenSymbol"/>
    </w:rPr>
  </w:style>
  <w:style w:type="character" w:styleId="ListLabel2683">
    <w:name w:val="ListLabel 2683"/>
    <w:qFormat/>
    <w:rPr>
      <w:rFonts w:cs="OpenSymbol"/>
    </w:rPr>
  </w:style>
  <w:style w:type="character" w:styleId="ListLabel2684">
    <w:name w:val="ListLabel 2684"/>
    <w:qFormat/>
    <w:rPr>
      <w:rFonts w:cs="OpenSymbol"/>
    </w:rPr>
  </w:style>
  <w:style w:type="character" w:styleId="ListLabel2685">
    <w:name w:val="ListLabel 2685"/>
    <w:qFormat/>
    <w:rPr>
      <w:rFonts w:cs="OpenSymbol"/>
    </w:rPr>
  </w:style>
  <w:style w:type="character" w:styleId="ListLabel2686">
    <w:name w:val="ListLabel 2686"/>
    <w:qFormat/>
    <w:rPr>
      <w:rFonts w:cs="OpenSymbol"/>
    </w:rPr>
  </w:style>
  <w:style w:type="character" w:styleId="ListLabel2687">
    <w:name w:val="ListLabel 2687"/>
    <w:qFormat/>
    <w:rPr>
      <w:rFonts w:ascii="Consolas" w:hAnsi="Consolas" w:cs="OpenSymbol"/>
    </w:rPr>
  </w:style>
  <w:style w:type="character" w:styleId="ListLabel2688">
    <w:name w:val="ListLabel 2688"/>
    <w:qFormat/>
    <w:rPr>
      <w:rFonts w:cs="Open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OpenSymbol"/>
    </w:rPr>
  </w:style>
  <w:style w:type="character" w:styleId="ListLabel2692">
    <w:name w:val="ListLabel 2692"/>
    <w:qFormat/>
    <w:rPr>
      <w:rFonts w:cs="OpenSymbol"/>
    </w:rPr>
  </w:style>
  <w:style w:type="character" w:styleId="ListLabel2693">
    <w:name w:val="ListLabel 2693"/>
    <w:qFormat/>
    <w:rPr>
      <w:rFonts w:cs="OpenSymbol"/>
    </w:rPr>
  </w:style>
  <w:style w:type="character" w:styleId="ListLabel2694">
    <w:name w:val="ListLabel 2694"/>
    <w:qFormat/>
    <w:rPr>
      <w:rFonts w:cs="Open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Open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OpenSymbol"/>
    </w:rPr>
  </w:style>
  <w:style w:type="character" w:styleId="ListLabel2701">
    <w:name w:val="ListLabel 2701"/>
    <w:qFormat/>
    <w:rPr>
      <w:rFonts w:cs="OpenSymbol"/>
    </w:rPr>
  </w:style>
  <w:style w:type="character" w:styleId="ListLabel2702">
    <w:name w:val="ListLabel 2702"/>
    <w:qFormat/>
    <w:rPr>
      <w:rFonts w:cs="OpenSymbol"/>
    </w:rPr>
  </w:style>
  <w:style w:type="character" w:styleId="ListLabel2703">
    <w:name w:val="ListLabel 2703"/>
    <w:qFormat/>
    <w:rPr>
      <w:rFonts w:cs="OpenSymbol"/>
    </w:rPr>
  </w:style>
  <w:style w:type="character" w:styleId="ListLabel2704">
    <w:name w:val="ListLabel 2704"/>
    <w:qFormat/>
    <w:rPr>
      <w:rFonts w:cs="OpenSymbol"/>
      <w:sz w:val="22"/>
    </w:rPr>
  </w:style>
  <w:style w:type="character" w:styleId="ListLabel2705">
    <w:name w:val="ListLabel 2705"/>
    <w:qFormat/>
    <w:rPr>
      <w:rFonts w:cs="OpenSymbol"/>
    </w:rPr>
  </w:style>
  <w:style w:type="character" w:styleId="ListLabel2706">
    <w:name w:val="ListLabel 2706"/>
    <w:qFormat/>
    <w:rPr>
      <w:rFonts w:cs="Open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OpenSymbol"/>
    </w:rPr>
  </w:style>
  <w:style w:type="character" w:styleId="ListLabel2710">
    <w:name w:val="ListLabel 2710"/>
    <w:qFormat/>
    <w:rPr>
      <w:rFonts w:cs="OpenSymbol"/>
    </w:rPr>
  </w:style>
  <w:style w:type="character" w:styleId="ListLabel2711">
    <w:name w:val="ListLabel 2711"/>
    <w:qFormat/>
    <w:rPr>
      <w:rFonts w:cs="OpenSymbol"/>
    </w:rPr>
  </w:style>
  <w:style w:type="character" w:styleId="ListLabel2712">
    <w:name w:val="ListLabel 2712"/>
    <w:qFormat/>
    <w:rPr>
      <w:rFonts w:cs="OpenSymbol"/>
    </w:rPr>
  </w:style>
  <w:style w:type="character" w:styleId="ListLabel2713">
    <w:name w:val="ListLabel 2713"/>
    <w:qFormat/>
    <w:rPr>
      <w:rFonts w:ascii="Consolas" w:hAnsi="Consolas" w:cs="OpenSymbol"/>
    </w:rPr>
  </w:style>
  <w:style w:type="character" w:styleId="ListLabel2714">
    <w:name w:val="ListLabel 2714"/>
    <w:qFormat/>
    <w:rPr>
      <w:rFonts w:cs="OpenSymbol"/>
    </w:rPr>
  </w:style>
  <w:style w:type="character" w:styleId="ListLabel2715">
    <w:name w:val="ListLabel 2715"/>
    <w:qFormat/>
    <w:rPr>
      <w:rFonts w:cs="Open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Open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OpenSymbol"/>
    </w:rPr>
  </w:style>
  <w:style w:type="character" w:styleId="ListLabel2722">
    <w:name w:val="ListLabel 2722"/>
    <w:qFormat/>
    <w:rPr>
      <w:rFonts w:cs="OpenSymbol"/>
    </w:rPr>
  </w:style>
  <w:style w:type="character" w:styleId="ListLabel2723">
    <w:name w:val="ListLabel 2723"/>
    <w:qFormat/>
    <w:rPr>
      <w:rFonts w:cs="OpenSymbol"/>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Open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Open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cs="OpenSymbol"/>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Open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Open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cs="OpenSymbol"/>
    </w:rPr>
  </w:style>
  <w:style w:type="character" w:styleId="ListLabel2742">
    <w:name w:val="ListLabel 2742"/>
    <w:qFormat/>
    <w:rPr>
      <w:rFonts w:cs="OpenSymbol"/>
    </w:rPr>
  </w:style>
  <w:style w:type="character" w:styleId="ListLabel2743">
    <w:name w:val="ListLabel 2743"/>
    <w:qFormat/>
    <w:rPr>
      <w:rFonts w:cs="OpenSymbol"/>
    </w:rPr>
  </w:style>
  <w:style w:type="character" w:styleId="ListLabel2744">
    <w:name w:val="ListLabel 2744"/>
    <w:qFormat/>
    <w:rPr>
      <w:rFonts w:cs="Open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Open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OpenSymbol"/>
    </w:rPr>
  </w:style>
  <w:style w:type="character" w:styleId="ListLabel2751">
    <w:name w:val="ListLabel 2751"/>
    <w:qFormat/>
    <w:rPr>
      <w:rFonts w:cs="OpenSymbol"/>
    </w:rPr>
  </w:style>
  <w:style w:type="character" w:styleId="ListLabel2752">
    <w:name w:val="ListLabel 2752"/>
    <w:qFormat/>
    <w:rPr>
      <w:rFonts w:cs="OpenSymbol"/>
    </w:rPr>
  </w:style>
  <w:style w:type="character" w:styleId="ListLabel2753">
    <w:name w:val="ListLabel 2753"/>
    <w:qFormat/>
    <w:rPr>
      <w:rFonts w:cs="Open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Open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OpenSymbol"/>
    </w:rPr>
  </w:style>
  <w:style w:type="character" w:styleId="ListLabel2760">
    <w:name w:val="ListLabel 2760"/>
    <w:qFormat/>
    <w:rPr>
      <w:rFonts w:cs="OpenSymbol"/>
    </w:rPr>
  </w:style>
  <w:style w:type="character" w:styleId="ListLabel2761">
    <w:name w:val="ListLabel 2761"/>
    <w:qFormat/>
    <w:rPr>
      <w:rFonts w:cs="OpenSymbol"/>
    </w:rPr>
  </w:style>
  <w:style w:type="character" w:styleId="ListLabel2762">
    <w:name w:val="ListLabel 2762"/>
    <w:qFormat/>
    <w:rPr>
      <w:rFonts w:cs="Open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OpenSymbol"/>
    </w:rPr>
  </w:style>
  <w:style w:type="character" w:styleId="ListLabel2766">
    <w:name w:val="ListLabel 2766"/>
    <w:qFormat/>
    <w:rPr>
      <w:rFonts w:cs="OpenSymbol"/>
    </w:rPr>
  </w:style>
  <w:style w:type="character" w:styleId="ListLabel2767">
    <w:name w:val="ListLabel 2767"/>
    <w:qFormat/>
    <w:rPr>
      <w:rFonts w:cs="Symbol"/>
    </w:rPr>
  </w:style>
  <w:style w:type="character" w:styleId="ListLabel2768">
    <w:name w:val="ListLabel 2768"/>
    <w:qFormat/>
    <w:rPr>
      <w:rFonts w:cs="Courier New"/>
    </w:rPr>
  </w:style>
  <w:style w:type="character" w:styleId="ListLabel2769">
    <w:name w:val="ListLabel 2769"/>
    <w:qFormat/>
    <w:rPr>
      <w:rFonts w:cs="Wingdings"/>
    </w:rPr>
  </w:style>
  <w:style w:type="character" w:styleId="ListLabel2770">
    <w:name w:val="ListLabel 2770"/>
    <w:qFormat/>
    <w:rPr>
      <w:rFonts w:cs="Symbol"/>
    </w:rPr>
  </w:style>
  <w:style w:type="character" w:styleId="ListLabel2771">
    <w:name w:val="ListLabel 2771"/>
    <w:qFormat/>
    <w:rPr>
      <w:rFonts w:cs="Courier New"/>
    </w:rPr>
  </w:style>
  <w:style w:type="character" w:styleId="ListLabel2772">
    <w:name w:val="ListLabel 2772"/>
    <w:qFormat/>
    <w:rPr>
      <w:rFonts w:cs="Wingdings"/>
    </w:rPr>
  </w:style>
  <w:style w:type="character" w:styleId="ListLabel2773">
    <w:name w:val="ListLabel 2773"/>
    <w:qFormat/>
    <w:rPr>
      <w:rFonts w:cs="Symbol"/>
    </w:rPr>
  </w:style>
  <w:style w:type="character" w:styleId="ListLabel2774">
    <w:name w:val="ListLabel 2774"/>
    <w:qFormat/>
    <w:rPr>
      <w:rFonts w:cs="Courier New"/>
    </w:rPr>
  </w:style>
  <w:style w:type="character" w:styleId="ListLabel2775">
    <w:name w:val="ListLabel 2775"/>
    <w:qFormat/>
    <w:rPr>
      <w:rFonts w:cs="Wingdings"/>
    </w:rPr>
  </w:style>
  <w:style w:type="character" w:styleId="ListLabel2776">
    <w:name w:val="ListLabel 2776"/>
    <w:qFormat/>
    <w:rPr/>
  </w:style>
  <w:style w:type="character" w:styleId="ListLabel2777">
    <w:name w:val="ListLabel 2777"/>
    <w:qFormat/>
    <w:rPr>
      <w:rFonts w:cs="Open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Open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OpenSymbol"/>
    </w:rPr>
  </w:style>
  <w:style w:type="character" w:styleId="ListLabel2784">
    <w:name w:val="ListLabel 2784"/>
    <w:qFormat/>
    <w:rPr>
      <w:rFonts w:cs="OpenSymbol"/>
    </w:rPr>
  </w:style>
  <w:style w:type="character" w:styleId="ListLabel2785">
    <w:name w:val="ListLabel 2785"/>
    <w:qFormat/>
    <w:rPr>
      <w:rFonts w:cs="OpenSymbol"/>
    </w:rPr>
  </w:style>
  <w:style w:type="character" w:styleId="ListLabel2786">
    <w:name w:val="ListLabel 2786"/>
    <w:qFormat/>
    <w:rPr>
      <w:rFonts w:cs="Open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Open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cs="OpenSymbol"/>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Open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Open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Open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cs="OpenSymbol"/>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Open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sz w:val="22"/>
    </w:rPr>
  </w:style>
  <w:style w:type="character" w:styleId="ListLabel2832">
    <w:name w:val="ListLabel 2832"/>
    <w:qFormat/>
    <w:rPr>
      <w:rFonts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cs="OpenSymbol"/>
      <w:sz w:val="22"/>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cs="OpenSymbol"/>
    </w:rPr>
  </w:style>
  <w:style w:type="character" w:styleId="ListLabel2859">
    <w:name w:val="ListLabel 2859"/>
    <w:qFormat/>
    <w:rPr>
      <w:rFonts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cs="OpenSymbol"/>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cs="OpenSymbol"/>
    </w:rPr>
  </w:style>
  <w:style w:type="character" w:styleId="ListLabel2892">
    <w:name w:val="ListLabel 2892"/>
    <w:qFormat/>
    <w:rPr>
      <w:rFonts w:cs="OpenSymbol"/>
    </w:rPr>
  </w:style>
  <w:style w:type="character" w:styleId="ListLabel2893">
    <w:name w:val="ListLabel 2893"/>
    <w:qFormat/>
    <w:rPr>
      <w:rFonts w:cs="OpenSymbol"/>
    </w:rPr>
  </w:style>
  <w:style w:type="character" w:styleId="ListLabel2894">
    <w:name w:val="ListLabel 2894"/>
    <w:qFormat/>
    <w:rPr>
      <w:rFonts w:cs="OpenSymbol"/>
    </w:rPr>
  </w:style>
  <w:style w:type="character" w:styleId="ListLabel2895">
    <w:name w:val="ListLabel 2895"/>
    <w:qFormat/>
    <w:rPr>
      <w:rFonts w:cs="OpenSymbol"/>
    </w:rPr>
  </w:style>
  <w:style w:type="character" w:styleId="ListLabel2896">
    <w:name w:val="ListLabel 2896"/>
    <w:qFormat/>
    <w:rPr>
      <w:rFonts w:cs="Open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OpenSymbol"/>
    </w:rPr>
  </w:style>
  <w:style w:type="character" w:styleId="ListLabel2900">
    <w:name w:val="ListLabel 2900"/>
    <w:qFormat/>
    <w:rPr>
      <w:rFonts w:cs="OpenSymbol"/>
    </w:rPr>
  </w:style>
  <w:style w:type="character" w:styleId="ListLabel2901">
    <w:name w:val="ListLabel 2901"/>
    <w:qFormat/>
    <w:rPr>
      <w:rFonts w:cs="OpenSymbol"/>
    </w:rPr>
  </w:style>
  <w:style w:type="character" w:styleId="ListLabel2902">
    <w:name w:val="ListLabel 2902"/>
    <w:qFormat/>
    <w:rPr>
      <w:rFonts w:cs="Open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Open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OpenSymbol"/>
    </w:rPr>
  </w:style>
  <w:style w:type="character" w:styleId="ListLabel2909">
    <w:name w:val="ListLabel 2909"/>
    <w:qFormat/>
    <w:rPr>
      <w:rFonts w:cs="OpenSymbol"/>
    </w:rPr>
  </w:style>
  <w:style w:type="character" w:styleId="ListLabel2910">
    <w:name w:val="ListLabel 2910"/>
    <w:qFormat/>
    <w:rPr>
      <w:rFonts w:cs="OpenSymbol"/>
    </w:rPr>
  </w:style>
  <w:style w:type="character" w:styleId="ListLabel2911">
    <w:name w:val="ListLabel 2911"/>
    <w:qFormat/>
    <w:rPr>
      <w:rFonts w:cs="Open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Open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OpenSymbol"/>
    </w:rPr>
  </w:style>
  <w:style w:type="character" w:styleId="ListLabel2918">
    <w:name w:val="ListLabel 2918"/>
    <w:qFormat/>
    <w:rPr>
      <w:rFonts w:cs="OpenSymbol"/>
    </w:rPr>
  </w:style>
  <w:style w:type="character" w:styleId="ListLabel2919">
    <w:name w:val="ListLabel 2919"/>
    <w:qFormat/>
    <w:rPr>
      <w:rFonts w:cs="OpenSymbol"/>
    </w:rPr>
  </w:style>
  <w:style w:type="character" w:styleId="ListLabel2920">
    <w:name w:val="ListLabel 2920"/>
    <w:qFormat/>
    <w:rPr>
      <w:rFonts w:cs="Open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Open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OpenSymbol"/>
    </w:rPr>
  </w:style>
  <w:style w:type="character" w:styleId="ListLabel2927">
    <w:name w:val="ListLabel 2927"/>
    <w:qFormat/>
    <w:rPr>
      <w:rFonts w:cs="OpenSymbol"/>
    </w:rPr>
  </w:style>
  <w:style w:type="character" w:styleId="ListLabel2928">
    <w:name w:val="ListLabel 2928"/>
    <w:qFormat/>
    <w:rPr>
      <w:rFonts w:cs="OpenSymbol"/>
    </w:rPr>
  </w:style>
  <w:style w:type="character" w:styleId="ListLabel2929">
    <w:name w:val="ListLabel 2929"/>
    <w:qFormat/>
    <w:rPr>
      <w:rFonts w:cs="OpenSymbol"/>
    </w:rPr>
  </w:style>
  <w:style w:type="character" w:styleId="ListLabel2930">
    <w:name w:val="ListLabel 2930"/>
    <w:qFormat/>
    <w:rPr>
      <w:rFonts w:cs="OpenSymbol"/>
    </w:rPr>
  </w:style>
  <w:style w:type="character" w:styleId="ListLabel2931">
    <w:name w:val="ListLabel 2931"/>
    <w:qFormat/>
    <w:rPr>
      <w:rFonts w:ascii="Consolas" w:hAnsi="Consolas" w:cs="OpenSymbol"/>
    </w:rPr>
  </w:style>
  <w:style w:type="character" w:styleId="ListLabel2932">
    <w:name w:val="ListLabel 2932"/>
    <w:qFormat/>
    <w:rPr>
      <w:rFonts w:cs="Open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OpenSymbol"/>
    </w:rPr>
  </w:style>
  <w:style w:type="character" w:styleId="ListLabel2936">
    <w:name w:val="ListLabel 2936"/>
    <w:qFormat/>
    <w:rPr>
      <w:rFonts w:cs="OpenSymbol"/>
    </w:rPr>
  </w:style>
  <w:style w:type="character" w:styleId="ListLabel2937">
    <w:name w:val="ListLabel 2937"/>
    <w:qFormat/>
    <w:rPr>
      <w:rFonts w:cs="OpenSymbol"/>
    </w:rPr>
  </w:style>
  <w:style w:type="character" w:styleId="ListLabel2938">
    <w:name w:val="ListLabel 2938"/>
    <w:qFormat/>
    <w:rPr>
      <w:rFonts w:cs="Open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Open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OpenSymbol"/>
    </w:rPr>
  </w:style>
  <w:style w:type="character" w:styleId="ListLabel2945">
    <w:name w:val="ListLabel 2945"/>
    <w:qFormat/>
    <w:rPr>
      <w:rFonts w:cs="OpenSymbol"/>
    </w:rPr>
  </w:style>
  <w:style w:type="character" w:styleId="ListLabel2946">
    <w:name w:val="ListLabel 2946"/>
    <w:qFormat/>
    <w:rPr>
      <w:rFonts w:cs="OpenSymbol"/>
    </w:rPr>
  </w:style>
  <w:style w:type="character" w:styleId="ListLabel2947">
    <w:name w:val="ListLabel 2947"/>
    <w:qFormat/>
    <w:rPr>
      <w:rFonts w:cs="OpenSymbol"/>
    </w:rPr>
  </w:style>
  <w:style w:type="character" w:styleId="ListLabel2948">
    <w:name w:val="ListLabel 2948"/>
    <w:qFormat/>
    <w:rPr>
      <w:rFonts w:cs="OpenSymbol"/>
      <w:sz w:val="22"/>
    </w:rPr>
  </w:style>
  <w:style w:type="character" w:styleId="ListLabel2949">
    <w:name w:val="ListLabel 2949"/>
    <w:qFormat/>
    <w:rPr>
      <w:rFonts w:cs="OpenSymbol"/>
    </w:rPr>
  </w:style>
  <w:style w:type="character" w:styleId="ListLabel2950">
    <w:name w:val="ListLabel 2950"/>
    <w:qFormat/>
    <w:rPr>
      <w:rFonts w:cs="Open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OpenSymbol"/>
    </w:rPr>
  </w:style>
  <w:style w:type="character" w:styleId="ListLabel2954">
    <w:name w:val="ListLabel 2954"/>
    <w:qFormat/>
    <w:rPr>
      <w:rFonts w:cs="OpenSymbol"/>
    </w:rPr>
  </w:style>
  <w:style w:type="character" w:styleId="ListLabel2955">
    <w:name w:val="ListLabel 2955"/>
    <w:qFormat/>
    <w:rPr>
      <w:rFonts w:cs="OpenSymbol"/>
    </w:rPr>
  </w:style>
  <w:style w:type="character" w:styleId="ListLabel2956">
    <w:name w:val="ListLabel 2956"/>
    <w:qFormat/>
    <w:rPr>
      <w:rFonts w:cs="OpenSymbol"/>
    </w:rPr>
  </w:style>
  <w:style w:type="character" w:styleId="ListLabel2957">
    <w:name w:val="ListLabel 2957"/>
    <w:qFormat/>
    <w:rPr>
      <w:rFonts w:ascii="Consolas" w:hAnsi="Consolas" w:cs="OpenSymbol"/>
    </w:rPr>
  </w:style>
  <w:style w:type="character" w:styleId="ListLabel2958">
    <w:name w:val="ListLabel 2958"/>
    <w:qFormat/>
    <w:rPr>
      <w:rFonts w:cs="OpenSymbol"/>
    </w:rPr>
  </w:style>
  <w:style w:type="character" w:styleId="ListLabel2959">
    <w:name w:val="ListLabel 2959"/>
    <w:qFormat/>
    <w:rPr>
      <w:rFonts w:cs="Open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OpenSymbol"/>
    </w:rPr>
  </w:style>
  <w:style w:type="character" w:styleId="ListLabel2963">
    <w:name w:val="ListLabel 2963"/>
    <w:qFormat/>
    <w:rPr>
      <w:rFonts w:cs="OpenSymbol"/>
    </w:rPr>
  </w:style>
  <w:style w:type="character" w:styleId="ListLabel2964">
    <w:name w:val="ListLabel 2964"/>
    <w:qFormat/>
    <w:rPr>
      <w:rFonts w:cs="OpenSymbol"/>
    </w:rPr>
  </w:style>
  <w:style w:type="character" w:styleId="ListLabel2965">
    <w:name w:val="ListLabel 2965"/>
    <w:qFormat/>
    <w:rPr>
      <w:rFonts w:cs="OpenSymbol"/>
    </w:rPr>
  </w:style>
  <w:style w:type="character" w:styleId="ListLabel2966">
    <w:name w:val="ListLabel 2966"/>
    <w:qFormat/>
    <w:rPr>
      <w:rFonts w:ascii="Consolas" w:hAnsi="Consolas" w:cs="OpenSymbol"/>
      <w:sz w:val="22"/>
    </w:rPr>
  </w:style>
  <w:style w:type="character" w:styleId="ListLabel2967">
    <w:name w:val="ListLabel 2967"/>
    <w:qFormat/>
    <w:rPr>
      <w:rFonts w:cs="OpenSymbol"/>
    </w:rPr>
  </w:style>
  <w:style w:type="character" w:styleId="ListLabel2968">
    <w:name w:val="ListLabel 2968"/>
    <w:qFormat/>
    <w:rPr>
      <w:rFonts w:cs="Open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OpenSymbol"/>
    </w:rPr>
  </w:style>
  <w:style w:type="character" w:styleId="ListLabel2972">
    <w:name w:val="ListLabel 2972"/>
    <w:qFormat/>
    <w:rPr>
      <w:rFonts w:cs="OpenSymbol"/>
    </w:rPr>
  </w:style>
  <w:style w:type="character" w:styleId="ListLabel2973">
    <w:name w:val="ListLabel 2973"/>
    <w:qFormat/>
    <w:rPr>
      <w:rFonts w:cs="OpenSymbol"/>
    </w:rPr>
  </w:style>
  <w:style w:type="character" w:styleId="ListLabel2974">
    <w:name w:val="ListLabel 2974"/>
    <w:qFormat/>
    <w:rPr>
      <w:rFonts w:cs="Open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Open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Open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OpenSymbol"/>
    </w:rPr>
  </w:style>
  <w:style w:type="character" w:styleId="ListLabel2984">
    <w:name w:val="ListLabel 2984"/>
    <w:qFormat/>
    <w:rPr>
      <w:rFonts w:cs="OpenSymbol"/>
    </w:rPr>
  </w:style>
  <w:style w:type="character" w:styleId="ListLabel2985">
    <w:name w:val="ListLabel 2985"/>
    <w:qFormat/>
    <w:rPr>
      <w:rFonts w:cs="OpenSymbol"/>
    </w:rPr>
  </w:style>
  <w:style w:type="character" w:styleId="ListLabel2986">
    <w:name w:val="ListLabel 2986"/>
    <w:qFormat/>
    <w:rPr>
      <w:rFonts w:cs="Open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Open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OpenSymbol"/>
    </w:rPr>
  </w:style>
  <w:style w:type="character" w:styleId="ListLabel2993">
    <w:name w:val="ListLabel 2993"/>
    <w:qFormat/>
    <w:rPr>
      <w:rFonts w:cs="OpenSymbol"/>
    </w:rPr>
  </w:style>
  <w:style w:type="character" w:styleId="ListLabel2994">
    <w:name w:val="ListLabel 2994"/>
    <w:qFormat/>
    <w:rPr>
      <w:rFonts w:cs="OpenSymbol"/>
    </w:rPr>
  </w:style>
  <w:style w:type="character" w:styleId="ListLabel2995">
    <w:name w:val="ListLabel 2995"/>
    <w:qFormat/>
    <w:rPr>
      <w:rFonts w:cs="Open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Open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OpenSymbol"/>
    </w:rPr>
  </w:style>
  <w:style w:type="character" w:styleId="ListLabel3002">
    <w:name w:val="ListLabel 3002"/>
    <w:qFormat/>
    <w:rPr>
      <w:rFonts w:cs="OpenSymbol"/>
    </w:rPr>
  </w:style>
  <w:style w:type="character" w:styleId="ListLabel3003">
    <w:name w:val="ListLabel 3003"/>
    <w:qFormat/>
    <w:rPr>
      <w:rFonts w:cs="OpenSymbol"/>
    </w:rPr>
  </w:style>
  <w:style w:type="character" w:styleId="ListLabel3004">
    <w:name w:val="ListLabel 3004"/>
    <w:qFormat/>
    <w:rPr>
      <w:rFonts w:cs="Open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Open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OpenSymbol"/>
    </w:rPr>
  </w:style>
  <w:style w:type="character" w:styleId="ListLabel3011">
    <w:name w:val="ListLabel 3011"/>
    <w:qFormat/>
    <w:rPr>
      <w:rFonts w:cs="Symbol"/>
    </w:rPr>
  </w:style>
  <w:style w:type="character" w:styleId="ListLabel3012">
    <w:name w:val="ListLabel 3012"/>
    <w:qFormat/>
    <w:rPr>
      <w:rFonts w:cs="Courier New"/>
    </w:rPr>
  </w:style>
  <w:style w:type="character" w:styleId="ListLabel3013">
    <w:name w:val="ListLabel 3013"/>
    <w:qFormat/>
    <w:rPr>
      <w:rFonts w:cs="Wingdings"/>
    </w:rPr>
  </w:style>
  <w:style w:type="character" w:styleId="ListLabel3014">
    <w:name w:val="ListLabel 3014"/>
    <w:qFormat/>
    <w:rPr>
      <w:rFonts w:cs="Symbol"/>
    </w:rPr>
  </w:style>
  <w:style w:type="character" w:styleId="ListLabel3015">
    <w:name w:val="ListLabel 3015"/>
    <w:qFormat/>
    <w:rPr>
      <w:rFonts w:cs="Courier New"/>
    </w:rPr>
  </w:style>
  <w:style w:type="character" w:styleId="ListLabel3016">
    <w:name w:val="ListLabel 3016"/>
    <w:qFormat/>
    <w:rPr>
      <w:rFonts w:cs="Wingdings"/>
    </w:rPr>
  </w:style>
  <w:style w:type="character" w:styleId="ListLabel3017">
    <w:name w:val="ListLabel 3017"/>
    <w:qFormat/>
    <w:rPr>
      <w:rFonts w:cs="Symbol"/>
    </w:rPr>
  </w:style>
  <w:style w:type="character" w:styleId="ListLabel3018">
    <w:name w:val="ListLabel 3018"/>
    <w:qFormat/>
    <w:rPr>
      <w:rFonts w:cs="Courier New"/>
    </w:rPr>
  </w:style>
  <w:style w:type="character" w:styleId="ListLabel3019">
    <w:name w:val="ListLabel 3019"/>
    <w:qFormat/>
    <w:rPr>
      <w:rFonts w:cs="Wingdings"/>
    </w:rPr>
  </w:style>
  <w:style w:type="character" w:styleId="ListLabel3020">
    <w:name w:val="ListLabel 3020"/>
    <w:qFormat/>
    <w:rPr/>
  </w:style>
  <w:style w:type="character" w:styleId="ListLabel3021">
    <w:name w:val="ListLabel 3021"/>
    <w:qFormat/>
    <w:rPr>
      <w:rFonts w:cs="OpenSymbol"/>
    </w:rPr>
  </w:style>
  <w:style w:type="character" w:styleId="ListLabel3022">
    <w:name w:val="ListLabel 3022"/>
    <w:qFormat/>
    <w:rPr>
      <w:rFonts w:cs="Open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Open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OpenSymbol"/>
    </w:rPr>
  </w:style>
  <w:style w:type="character" w:styleId="ListLabel3029">
    <w:name w:val="ListLabel 3029"/>
    <w:qFormat/>
    <w:rPr>
      <w:rFonts w:cs="OpenSymbol"/>
    </w:rPr>
  </w:style>
  <w:style w:type="character" w:styleId="ListLabel3030">
    <w:name w:val="ListLabel 3030"/>
    <w:qFormat/>
    <w:rPr>
      <w:rFonts w:cs="OpenSymbol"/>
    </w:rPr>
  </w:style>
  <w:style w:type="character" w:styleId="ListLabel3031">
    <w:name w:val="ListLabel 3031"/>
    <w:qFormat/>
    <w:rPr>
      <w:rFonts w:cs="Open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Open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OpenSymbol"/>
    </w:rPr>
  </w:style>
  <w:style w:type="character" w:styleId="ListLabel3038">
    <w:name w:val="ListLabel 3038"/>
    <w:qFormat/>
    <w:rPr>
      <w:rFonts w:cs="OpenSymbol"/>
    </w:rPr>
  </w:style>
  <w:style w:type="character" w:styleId="ListLabel3039">
    <w:name w:val="ListLabel 3039"/>
    <w:qFormat/>
    <w:rPr>
      <w:rFonts w:cs="OpenSymbol"/>
    </w:rPr>
  </w:style>
  <w:style w:type="character" w:styleId="ListLabel3040">
    <w:name w:val="ListLabel 3040"/>
    <w:qFormat/>
    <w:rPr>
      <w:rFonts w:cs="Open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Open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OpenSymbol"/>
    </w:rPr>
  </w:style>
  <w:style w:type="character" w:styleId="ListLabel3047">
    <w:name w:val="ListLabel 3047"/>
    <w:qFormat/>
    <w:rPr>
      <w:rFonts w:cs="OpenSymbol"/>
    </w:rPr>
  </w:style>
  <w:style w:type="character" w:styleId="ListLabel3048">
    <w:name w:val="ListLabel 3048"/>
    <w:qFormat/>
    <w:rPr>
      <w:rFonts w:cs="OpenSymbol"/>
    </w:rPr>
  </w:style>
  <w:style w:type="character" w:styleId="ListLabel3049">
    <w:name w:val="ListLabel 3049"/>
    <w:qFormat/>
    <w:rPr>
      <w:rFonts w:cs="Open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Open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OpenSymbol"/>
    </w:rPr>
  </w:style>
  <w:style w:type="character" w:styleId="ListLabel3056">
    <w:name w:val="ListLabel 3056"/>
    <w:qFormat/>
    <w:rPr>
      <w:rFonts w:cs="OpenSymbol"/>
    </w:rPr>
  </w:style>
  <w:style w:type="character" w:styleId="ListLabel3057">
    <w:name w:val="ListLabel 3057"/>
    <w:qFormat/>
    <w:rPr>
      <w:rFonts w:cs="OpenSymbol"/>
    </w:rPr>
  </w:style>
  <w:style w:type="character" w:styleId="ListLabel3058">
    <w:name w:val="ListLabel 3058"/>
    <w:qFormat/>
    <w:rPr>
      <w:rFonts w:cs="OpenSymbol"/>
    </w:rPr>
  </w:style>
  <w:style w:type="character" w:styleId="ListLabel3059">
    <w:name w:val="ListLabel 3059"/>
    <w:qFormat/>
    <w:rPr>
      <w:rFonts w:cs="OpenSymbol"/>
    </w:rPr>
  </w:style>
  <w:style w:type="character" w:styleId="ListLabel3060">
    <w:name w:val="ListLabel 3060"/>
    <w:qFormat/>
    <w:rPr>
      <w:rFonts w:cs="OpenSymbol"/>
    </w:rPr>
  </w:style>
  <w:style w:type="character" w:styleId="ListLabel3061">
    <w:name w:val="ListLabel 3061"/>
    <w:qFormat/>
    <w:rPr>
      <w:rFonts w:cs="Open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Open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OpenSymbol"/>
    </w:rPr>
  </w:style>
  <w:style w:type="character" w:styleId="ListLabel3068">
    <w:name w:val="ListLabel 3068"/>
    <w:qFormat/>
    <w:rPr>
      <w:rFonts w:cs="OpenSymbol"/>
    </w:rPr>
  </w:style>
  <w:style w:type="character" w:styleId="ListLabel3069">
    <w:name w:val="ListLabel 3069"/>
    <w:qFormat/>
    <w:rPr>
      <w:rFonts w:cs="OpenSymbol"/>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Open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OpenSymbol"/>
      <w:sz w:val="22"/>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cs="OpenSymbol"/>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Open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OpenSymbol"/>
      <w:sz w:val="22"/>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cs="OpenSymbol"/>
    </w:rPr>
  </w:style>
  <w:style w:type="character" w:styleId="ListLabel3088">
    <w:name w:val="ListLabel 3088"/>
    <w:qFormat/>
    <w:rPr>
      <w:rFonts w:cs="OpenSymbol"/>
    </w:rPr>
  </w:style>
  <w:style w:type="character" w:styleId="ListLabel3089">
    <w:name w:val="ListLabel 3089"/>
    <w:qFormat/>
    <w:rPr>
      <w:rFonts w:cs="OpenSymbol"/>
    </w:rPr>
  </w:style>
  <w:style w:type="character" w:styleId="ListLabel3090">
    <w:name w:val="ListLabel 3090"/>
    <w:qFormat/>
    <w:rPr>
      <w:rFonts w:cs="Open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Open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OpenSymbol"/>
    </w:rPr>
  </w:style>
  <w:style w:type="character" w:styleId="ListLabel3097">
    <w:name w:val="ListLabel 3097"/>
    <w:qFormat/>
    <w:rPr>
      <w:rFonts w:cs="OpenSymbol"/>
    </w:rPr>
  </w:style>
  <w:style w:type="character" w:styleId="ListLabel3098">
    <w:name w:val="ListLabel 3098"/>
    <w:qFormat/>
    <w:rPr>
      <w:rFonts w:cs="OpenSymbol"/>
    </w:rPr>
  </w:style>
  <w:style w:type="character" w:styleId="ListLabel3099">
    <w:name w:val="ListLabel 3099"/>
    <w:qFormat/>
    <w:rPr>
      <w:rFonts w:cs="Open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Open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OpenSymbol"/>
    </w:rPr>
  </w:style>
  <w:style w:type="character" w:styleId="ListLabel3106">
    <w:name w:val="ListLabel 3106"/>
    <w:qFormat/>
    <w:rPr>
      <w:rFonts w:cs="OpenSymbol"/>
    </w:rPr>
  </w:style>
  <w:style w:type="character" w:styleId="ListLabel3107">
    <w:name w:val="ListLabel 3107"/>
    <w:qFormat/>
    <w:rPr>
      <w:rFonts w:cs="OpenSymbol"/>
    </w:rPr>
  </w:style>
  <w:style w:type="character" w:styleId="ListLabel3108">
    <w:name w:val="ListLabel 3108"/>
    <w:qFormat/>
    <w:rPr>
      <w:rFonts w:cs="Open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Open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cs="OpenSymbol"/>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Open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OpenSymbol"/>
    </w:rPr>
  </w:style>
  <w:style w:type="character" w:styleId="ListLabel3121">
    <w:name w:val="ListLabel 3121"/>
    <w:qFormat/>
    <w:rPr>
      <w:rFonts w:cs="OpenSymbol"/>
    </w:rPr>
  </w:style>
  <w:style w:type="character" w:styleId="ListLabel3122">
    <w:name w:val="ListLabel 3122"/>
    <w:qFormat/>
    <w:rPr>
      <w:rFonts w:cs="OpenSymbol"/>
    </w:rPr>
  </w:style>
  <w:style w:type="character" w:styleId="ListLabel3123">
    <w:name w:val="ListLabel 3123"/>
    <w:qFormat/>
    <w:rPr>
      <w:rFonts w:cs="Open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Open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OpenSymbol"/>
    </w:rPr>
  </w:style>
  <w:style w:type="character" w:styleId="ListLabel3130">
    <w:name w:val="ListLabel 3130"/>
    <w:qFormat/>
    <w:rPr>
      <w:rFonts w:cs="OpenSymbol"/>
    </w:rPr>
  </w:style>
  <w:style w:type="character" w:styleId="ListLabel3131">
    <w:name w:val="ListLabel 3131"/>
    <w:qFormat/>
    <w:rPr>
      <w:rFonts w:cs="OpenSymbol"/>
    </w:rPr>
  </w:style>
  <w:style w:type="character" w:styleId="ListLabel3132">
    <w:name w:val="ListLabel 3132"/>
    <w:qFormat/>
    <w:rPr>
      <w:rFonts w:cs="Open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Open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cs="OpenSymbol"/>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Open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Open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Open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cs="OpenSymbol"/>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Open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ascii="Consolas" w:hAnsi="Consola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sz w:val="22"/>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ascii="Consolas" w:hAnsi="Consola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cs="OpenSymbol"/>
    </w:rPr>
  </w:style>
  <w:style w:type="character" w:styleId="ListLabel3205">
    <w:name w:val="ListLabel 3205"/>
    <w:qFormat/>
    <w:rPr>
      <w:rFonts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ascii="Consolas" w:hAnsi="Consolas" w:cs="OpenSymbol"/>
      <w:sz w:val="22"/>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cs="OpenSymbol"/>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cs="OpenSymbol"/>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cs="Symbol"/>
    </w:rPr>
  </w:style>
  <w:style w:type="character" w:styleId="ListLabel3256">
    <w:name w:val="ListLabel 3256"/>
    <w:qFormat/>
    <w:rPr>
      <w:rFonts w:cs="Courier New"/>
    </w:rPr>
  </w:style>
  <w:style w:type="character" w:styleId="ListLabel3257">
    <w:name w:val="ListLabel 3257"/>
    <w:qFormat/>
    <w:rPr>
      <w:rFonts w:cs="Wingdings"/>
    </w:rPr>
  </w:style>
  <w:style w:type="character" w:styleId="ListLabel3258">
    <w:name w:val="ListLabel 3258"/>
    <w:qFormat/>
    <w:rPr>
      <w:rFonts w:cs="Symbol"/>
    </w:rPr>
  </w:style>
  <w:style w:type="character" w:styleId="ListLabel3259">
    <w:name w:val="ListLabel 3259"/>
    <w:qFormat/>
    <w:rPr>
      <w:rFonts w:cs="Courier New"/>
    </w:rPr>
  </w:style>
  <w:style w:type="character" w:styleId="ListLabel3260">
    <w:name w:val="ListLabel 3260"/>
    <w:qFormat/>
    <w:rPr>
      <w:rFonts w:cs="Wingdings"/>
    </w:rPr>
  </w:style>
  <w:style w:type="character" w:styleId="ListLabel3261">
    <w:name w:val="ListLabel 3261"/>
    <w:qFormat/>
    <w:rPr>
      <w:rFonts w:cs="Symbol"/>
    </w:rPr>
  </w:style>
  <w:style w:type="character" w:styleId="ListLabel3262">
    <w:name w:val="ListLabel 3262"/>
    <w:qFormat/>
    <w:rPr>
      <w:rFonts w:cs="Courier New"/>
    </w:rPr>
  </w:style>
  <w:style w:type="character" w:styleId="ListLabel3263">
    <w:name w:val="ListLabel 3263"/>
    <w:qFormat/>
    <w:rPr>
      <w:rFonts w:cs="Wingdings"/>
    </w:rPr>
  </w:style>
  <w:style w:type="character" w:styleId="ListLabel3264">
    <w:name w:val="ListLabel 3264"/>
    <w:qFormat/>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cs="OpenSymbol"/>
    </w:rPr>
  </w:style>
  <w:style w:type="character" w:styleId="ListLabel3274">
    <w:name w:val="ListLabel 3274"/>
    <w:qFormat/>
    <w:rPr>
      <w:rFonts w:cs="OpenSymbol"/>
    </w:rPr>
  </w:style>
  <w:style w:type="character" w:styleId="ListLabel3275">
    <w:name w:val="ListLabel 3275"/>
    <w:qFormat/>
    <w:rPr>
      <w:rFonts w:cs="OpenSymbol"/>
    </w:rPr>
  </w:style>
  <w:style w:type="character" w:styleId="ListLabel3276">
    <w:name w:val="ListLabel 3276"/>
    <w:qFormat/>
    <w:rPr>
      <w:rFonts w:cs="OpenSymbol"/>
    </w:rPr>
  </w:style>
  <w:style w:type="character" w:styleId="ListLabel3277">
    <w:name w:val="ListLabel 3277"/>
    <w:qFormat/>
    <w:rPr>
      <w:rFonts w:cs="OpenSymbol"/>
    </w:rPr>
  </w:style>
  <w:style w:type="character" w:styleId="ListLabel3278">
    <w:name w:val="ListLabel 3278"/>
    <w:qFormat/>
    <w:rPr>
      <w:rFonts w:cs="Open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OpenSymbol"/>
    </w:rPr>
  </w:style>
  <w:style w:type="character" w:styleId="ListLabel3282">
    <w:name w:val="ListLabel 3282"/>
    <w:qFormat/>
    <w:rPr>
      <w:rFonts w:cs="OpenSymbol"/>
    </w:rPr>
  </w:style>
  <w:style w:type="character" w:styleId="ListLabel3283">
    <w:name w:val="ListLabel 3283"/>
    <w:qFormat/>
    <w:rPr>
      <w:rFonts w:cs="OpenSymbol"/>
    </w:rPr>
  </w:style>
  <w:style w:type="character" w:styleId="ListLabel3284">
    <w:name w:val="ListLabel 3284"/>
    <w:qFormat/>
    <w:rPr>
      <w:rFonts w:cs="Open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Open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OpenSymbol"/>
    </w:rPr>
  </w:style>
  <w:style w:type="character" w:styleId="ListLabel3291">
    <w:name w:val="ListLabel 3291"/>
    <w:qFormat/>
    <w:rPr>
      <w:rFonts w:cs="OpenSymbol"/>
    </w:rPr>
  </w:style>
  <w:style w:type="character" w:styleId="ListLabel3292">
    <w:name w:val="ListLabel 3292"/>
    <w:qFormat/>
    <w:rPr>
      <w:rFonts w:cs="OpenSymbol"/>
    </w:rPr>
  </w:style>
  <w:style w:type="character" w:styleId="ListLabel3293">
    <w:name w:val="ListLabel 3293"/>
    <w:qFormat/>
    <w:rPr>
      <w:rFonts w:cs="Open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Open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OpenSymbol"/>
    </w:rPr>
  </w:style>
  <w:style w:type="character" w:styleId="ListLabel3300">
    <w:name w:val="ListLabel 3300"/>
    <w:qFormat/>
    <w:rPr>
      <w:rFonts w:cs="OpenSymbol"/>
    </w:rPr>
  </w:style>
  <w:style w:type="character" w:styleId="ListLabel3301">
    <w:name w:val="ListLabel 3301"/>
    <w:qFormat/>
    <w:rPr>
      <w:rFonts w:cs="OpenSymbol"/>
    </w:rPr>
  </w:style>
  <w:style w:type="character" w:styleId="ListLabel3302">
    <w:name w:val="ListLabel 3302"/>
    <w:qFormat/>
    <w:rPr>
      <w:rFonts w:cs="Open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Open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OpenSymbol"/>
    </w:rPr>
  </w:style>
  <w:style w:type="character" w:styleId="ListLabel3309">
    <w:name w:val="ListLabel 3309"/>
    <w:qFormat/>
    <w:rPr>
      <w:rFonts w:cs="OpenSymbol"/>
    </w:rPr>
  </w:style>
  <w:style w:type="character" w:styleId="ListLabel3310">
    <w:name w:val="ListLabel 3310"/>
    <w:qFormat/>
    <w:rPr>
      <w:rFonts w:cs="OpenSymbol"/>
    </w:rPr>
  </w:style>
  <w:style w:type="character" w:styleId="ListLabel3311">
    <w:name w:val="ListLabel 3311"/>
    <w:qFormat/>
    <w:rPr>
      <w:rFonts w:cs="Open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Open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OpenSymbol"/>
    </w:rPr>
  </w:style>
  <w:style w:type="character" w:styleId="ListLabel3318">
    <w:name w:val="ListLabel 3318"/>
    <w:qFormat/>
    <w:rPr>
      <w:rFonts w:cs="OpenSymbol"/>
    </w:rPr>
  </w:style>
  <w:style w:type="character" w:styleId="ListLabel3319">
    <w:name w:val="ListLabel 3319"/>
    <w:qFormat/>
    <w:rPr>
      <w:rFonts w:cs="OpenSymbol"/>
      <w:sz w:val="22"/>
    </w:rPr>
  </w:style>
  <w:style w:type="character" w:styleId="ListLabel3320">
    <w:name w:val="ListLabel 3320"/>
    <w:qFormat/>
    <w:rPr>
      <w:rFonts w:cs="Open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Open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OpenSymbol"/>
    </w:rPr>
  </w:style>
  <w:style w:type="character" w:styleId="ListLabel3327">
    <w:name w:val="ListLabel 3327"/>
    <w:qFormat/>
    <w:rPr>
      <w:rFonts w:cs="OpenSymbol"/>
    </w:rPr>
  </w:style>
  <w:style w:type="character" w:styleId="ListLabel3328">
    <w:name w:val="ListLabel 3328"/>
    <w:qFormat/>
    <w:rPr>
      <w:rFonts w:cs="OpenSymbol"/>
      <w:sz w:val="22"/>
    </w:rPr>
  </w:style>
  <w:style w:type="character" w:styleId="ListLabel3329">
    <w:name w:val="ListLabel 3329"/>
    <w:qFormat/>
    <w:rPr>
      <w:rFonts w:cs="Open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Open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OpenSymbol"/>
    </w:rPr>
  </w:style>
  <w:style w:type="character" w:styleId="ListLabel3336">
    <w:name w:val="ListLabel 3336"/>
    <w:qFormat/>
    <w:rPr>
      <w:rFonts w:cs="OpenSymbol"/>
    </w:rPr>
  </w:style>
  <w:style w:type="character" w:styleId="ListLabel3337">
    <w:name w:val="ListLabel 3337"/>
    <w:qFormat/>
    <w:rPr>
      <w:rFonts w:cs="OpenSymbol"/>
    </w:rPr>
  </w:style>
  <w:style w:type="character" w:styleId="ListLabel3338">
    <w:name w:val="ListLabel 3338"/>
    <w:qFormat/>
    <w:rPr>
      <w:rFonts w:cs="Open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Open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OpenSymbol"/>
    </w:rPr>
  </w:style>
  <w:style w:type="character" w:styleId="ListLabel3345">
    <w:name w:val="ListLabel 3345"/>
    <w:qFormat/>
    <w:rPr>
      <w:rFonts w:cs="OpenSymbol"/>
    </w:rPr>
  </w:style>
  <w:style w:type="character" w:styleId="ListLabel3346">
    <w:name w:val="ListLabel 3346"/>
    <w:qFormat/>
    <w:rPr>
      <w:rFonts w:cs="OpenSymbol"/>
    </w:rPr>
  </w:style>
  <w:style w:type="character" w:styleId="ListLabel3347">
    <w:name w:val="ListLabel 3347"/>
    <w:qFormat/>
    <w:rPr>
      <w:rFonts w:cs="Open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Open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OpenSymbol"/>
    </w:rPr>
  </w:style>
  <w:style w:type="character" w:styleId="ListLabel3354">
    <w:name w:val="ListLabel 3354"/>
    <w:qFormat/>
    <w:rPr>
      <w:rFonts w:cs="OpenSymbol"/>
    </w:rPr>
  </w:style>
  <w:style w:type="character" w:styleId="ListLabel3355">
    <w:name w:val="ListLabel 3355"/>
    <w:qFormat/>
    <w:rPr>
      <w:rFonts w:cs="OpenSymbol"/>
    </w:rPr>
  </w:style>
  <w:style w:type="character" w:styleId="ListLabel3356">
    <w:name w:val="ListLabel 3356"/>
    <w:qFormat/>
    <w:rPr>
      <w:rFonts w:cs="Open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Open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Open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OpenSymbol"/>
    </w:rPr>
  </w:style>
  <w:style w:type="character" w:styleId="ListLabel3366">
    <w:name w:val="ListLabel 3366"/>
    <w:qFormat/>
    <w:rPr>
      <w:rFonts w:cs="OpenSymbol"/>
    </w:rPr>
  </w:style>
  <w:style w:type="character" w:styleId="ListLabel3367">
    <w:name w:val="ListLabel 3367"/>
    <w:qFormat/>
    <w:rPr>
      <w:rFonts w:cs="OpenSymbol"/>
    </w:rPr>
  </w:style>
  <w:style w:type="character" w:styleId="ListLabel3368">
    <w:name w:val="ListLabel 3368"/>
    <w:qFormat/>
    <w:rPr>
      <w:rFonts w:cs="Open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Open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OpenSymbol"/>
    </w:rPr>
  </w:style>
  <w:style w:type="character" w:styleId="ListLabel3375">
    <w:name w:val="ListLabel 3375"/>
    <w:qFormat/>
    <w:rPr>
      <w:rFonts w:cs="OpenSymbol"/>
    </w:rPr>
  </w:style>
  <w:style w:type="character" w:styleId="ListLabel3376">
    <w:name w:val="ListLabel 3376"/>
    <w:qFormat/>
    <w:rPr>
      <w:rFonts w:cs="OpenSymbol"/>
    </w:rPr>
  </w:style>
  <w:style w:type="character" w:styleId="ListLabel3377">
    <w:name w:val="ListLabel 3377"/>
    <w:qFormat/>
    <w:rPr>
      <w:rFonts w:cs="Open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Open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OpenSymbol"/>
    </w:rPr>
  </w:style>
  <w:style w:type="character" w:styleId="ListLabel3384">
    <w:name w:val="ListLabel 3384"/>
    <w:qFormat/>
    <w:rPr>
      <w:rFonts w:cs="OpenSymbol"/>
    </w:rPr>
  </w:style>
  <w:style w:type="character" w:styleId="ListLabel3385">
    <w:name w:val="ListLabel 3385"/>
    <w:qFormat/>
    <w:rPr>
      <w:rFonts w:cs="OpenSymbol"/>
    </w:rPr>
  </w:style>
  <w:style w:type="character" w:styleId="ListLabel3386">
    <w:name w:val="ListLabel 3386"/>
    <w:qFormat/>
    <w:rPr>
      <w:rFonts w:cs="Open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Open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OpenSymbol"/>
    </w:rPr>
  </w:style>
  <w:style w:type="character" w:styleId="ListLabel3393">
    <w:name w:val="ListLabel 3393"/>
    <w:qFormat/>
    <w:rPr>
      <w:rFonts w:cs="OpenSymbol"/>
    </w:rPr>
  </w:style>
  <w:style w:type="character" w:styleId="ListLabel3394">
    <w:name w:val="ListLabel 3394"/>
    <w:qFormat/>
    <w:rPr>
      <w:rFonts w:cs="OpenSymbol"/>
    </w:rPr>
  </w:style>
  <w:style w:type="character" w:styleId="ListLabel3395">
    <w:name w:val="ListLabel 3395"/>
    <w:qFormat/>
    <w:rPr>
      <w:rFonts w:cs="OpenSymbol"/>
    </w:rPr>
  </w:style>
  <w:style w:type="character" w:styleId="ListLabel3396">
    <w:name w:val="ListLabel 3396"/>
    <w:qFormat/>
    <w:rPr>
      <w:rFonts w:cs="OpenSymbol"/>
    </w:rPr>
  </w:style>
  <w:style w:type="character" w:styleId="ListLabel3397">
    <w:name w:val="ListLabel 3397"/>
    <w:qFormat/>
    <w:rPr>
      <w:rFonts w:cs="OpenSymbol"/>
    </w:rPr>
  </w:style>
  <w:style w:type="character" w:styleId="ListLabel3398">
    <w:name w:val="ListLabel 3398"/>
    <w:qFormat/>
    <w:rPr>
      <w:rFonts w:cs="OpenSymbol"/>
    </w:rPr>
  </w:style>
  <w:style w:type="character" w:styleId="ListLabel3399">
    <w:name w:val="ListLabel 3399"/>
    <w:qFormat/>
    <w:rPr>
      <w:rFonts w:cs="OpenSymbol"/>
    </w:rPr>
  </w:style>
  <w:style w:type="character" w:styleId="ListLabel3400">
    <w:name w:val="ListLabel 3400"/>
    <w:qFormat/>
    <w:rPr>
      <w:rFonts w:cs="OpenSymbol"/>
    </w:rPr>
  </w:style>
  <w:style w:type="character" w:styleId="ListLabel3401">
    <w:name w:val="ListLabel 3401"/>
    <w:qFormat/>
    <w:rPr>
      <w:rFonts w:cs="Open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cs="Open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Open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OpenSymbol"/>
    </w:rPr>
  </w:style>
  <w:style w:type="character" w:styleId="ListLabel3411">
    <w:name w:val="ListLabel 3411"/>
    <w:qFormat/>
    <w:rPr>
      <w:rFonts w:cs="OpenSymbol"/>
    </w:rPr>
  </w:style>
  <w:style w:type="character" w:styleId="ListLabel3412">
    <w:name w:val="ListLabel 3412"/>
    <w:qFormat/>
    <w:rPr>
      <w:rFonts w:cs="OpenSymbol"/>
    </w:rPr>
  </w:style>
  <w:style w:type="character" w:styleId="ListLabel3413">
    <w:name w:val="ListLabel 3413"/>
    <w:qFormat/>
    <w:rPr>
      <w:rFonts w:cs="Open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Open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ascii="Consolas" w:hAnsi="Consolas" w:cs="OpenSymbol"/>
    </w:rPr>
  </w:style>
  <w:style w:type="character" w:styleId="ListLabel3420">
    <w:name w:val="ListLabel 3420"/>
    <w:qFormat/>
    <w:rPr>
      <w:rFonts w:cs="OpenSymbol"/>
    </w:rPr>
  </w:style>
  <w:style w:type="character" w:styleId="ListLabel3421">
    <w:name w:val="ListLabel 3421"/>
    <w:qFormat/>
    <w:rPr>
      <w:rFonts w:cs="OpenSymbol"/>
    </w:rPr>
  </w:style>
  <w:style w:type="character" w:styleId="ListLabel3422">
    <w:name w:val="ListLabel 3422"/>
    <w:qFormat/>
    <w:rPr>
      <w:rFonts w:cs="Open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Open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OpenSymbol"/>
    </w:rPr>
  </w:style>
  <w:style w:type="character" w:styleId="ListLabel3429">
    <w:name w:val="ListLabel 3429"/>
    <w:qFormat/>
    <w:rPr>
      <w:rFonts w:cs="OpenSymbol"/>
    </w:rPr>
  </w:style>
  <w:style w:type="character" w:styleId="ListLabel3430">
    <w:name w:val="ListLabel 3430"/>
    <w:qFormat/>
    <w:rPr>
      <w:rFonts w:cs="OpenSymbol"/>
    </w:rPr>
  </w:style>
  <w:style w:type="character" w:styleId="ListLabel3431">
    <w:name w:val="ListLabel 3431"/>
    <w:qFormat/>
    <w:rPr>
      <w:rFonts w:cs="Open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OpenSymbol"/>
    </w:rPr>
  </w:style>
  <w:style w:type="character" w:styleId="ListLabel3435">
    <w:name w:val="ListLabel 3435"/>
    <w:qFormat/>
    <w:rPr>
      <w:rFonts w:cs="OpenSymbol"/>
    </w:rPr>
  </w:style>
  <w:style w:type="character" w:styleId="ListLabel3436">
    <w:name w:val="ListLabel 3436"/>
    <w:qFormat/>
    <w:rPr>
      <w:rFonts w:cs="OpenSymbol"/>
      <w:sz w:val="22"/>
    </w:rPr>
  </w:style>
  <w:style w:type="character" w:styleId="ListLabel3437">
    <w:name w:val="ListLabel 3437"/>
    <w:qFormat/>
    <w:rPr>
      <w:rFonts w:cs="OpenSymbol"/>
    </w:rPr>
  </w:style>
  <w:style w:type="character" w:styleId="ListLabel3438">
    <w:name w:val="ListLabel 3438"/>
    <w:qFormat/>
    <w:rPr>
      <w:rFonts w:cs="OpenSymbol"/>
    </w:rPr>
  </w:style>
  <w:style w:type="character" w:styleId="ListLabel3439">
    <w:name w:val="ListLabel 3439"/>
    <w:qFormat/>
    <w:rPr>
      <w:rFonts w:cs="OpenSymbol"/>
    </w:rPr>
  </w:style>
  <w:style w:type="character" w:styleId="ListLabel3440">
    <w:name w:val="ListLabel 3440"/>
    <w:qFormat/>
    <w:rPr>
      <w:rFonts w:cs="OpenSymbol"/>
    </w:rPr>
  </w:style>
  <w:style w:type="character" w:styleId="ListLabel3441">
    <w:name w:val="ListLabel 3441"/>
    <w:qFormat/>
    <w:rPr>
      <w:rFonts w:cs="OpenSymbol"/>
    </w:rPr>
  </w:style>
  <w:style w:type="character" w:styleId="ListLabel3442">
    <w:name w:val="ListLabel 3442"/>
    <w:qFormat/>
    <w:rPr>
      <w:rFonts w:cs="OpenSymbol"/>
    </w:rPr>
  </w:style>
  <w:style w:type="character" w:styleId="ListLabel3443">
    <w:name w:val="ListLabel 3443"/>
    <w:qFormat/>
    <w:rPr>
      <w:rFonts w:cs="OpenSymbol"/>
    </w:rPr>
  </w:style>
  <w:style w:type="character" w:styleId="ListLabel3444">
    <w:name w:val="ListLabel 3444"/>
    <w:qFormat/>
    <w:rPr>
      <w:rFonts w:cs="OpenSymbol"/>
    </w:rPr>
  </w:style>
  <w:style w:type="character" w:styleId="ListLabel3445">
    <w:name w:val="ListLabel 3445"/>
    <w:qFormat/>
    <w:rPr>
      <w:rFonts w:ascii="Consolas" w:hAnsi="Consolas" w:cs="OpenSymbol"/>
    </w:rPr>
  </w:style>
  <w:style w:type="character" w:styleId="ListLabel3446">
    <w:name w:val="ListLabel 3446"/>
    <w:qFormat/>
    <w:rPr>
      <w:rFonts w:cs="Open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OpenSymbol"/>
    </w:rPr>
  </w:style>
  <w:style w:type="character" w:styleId="ListLabel3450">
    <w:name w:val="ListLabel 3450"/>
    <w:qFormat/>
    <w:rPr>
      <w:rFonts w:cs="OpenSymbol"/>
    </w:rPr>
  </w:style>
  <w:style w:type="character" w:styleId="ListLabel3451">
    <w:name w:val="ListLabel 3451"/>
    <w:qFormat/>
    <w:rPr>
      <w:rFonts w:cs="OpenSymbol"/>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ascii="Consolas" w:hAnsi="Consolas" w:cs="OpenSymbol"/>
      <w:sz w:val="22"/>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Open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cs="OpenSymbol"/>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Open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Open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cs="OpenSymbol"/>
    </w:rPr>
  </w:style>
  <w:style w:type="character" w:styleId="ListLabel3470">
    <w:name w:val="ListLabel 3470"/>
    <w:qFormat/>
    <w:rPr>
      <w:rFonts w:cs="OpenSymbol"/>
    </w:rPr>
  </w:style>
  <w:style w:type="character" w:styleId="ListLabel3471">
    <w:name w:val="ListLabel 3471"/>
    <w:qFormat/>
    <w:rPr>
      <w:rFonts w:cs="OpenSymbol"/>
    </w:rPr>
  </w:style>
  <w:style w:type="character" w:styleId="ListLabel3472">
    <w:name w:val="ListLabel 3472"/>
    <w:qFormat/>
    <w:rPr>
      <w:rFonts w:cs="Open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Open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OpenSymbol"/>
    </w:rPr>
  </w:style>
  <w:style w:type="character" w:styleId="ListLabel3479">
    <w:name w:val="ListLabel 3479"/>
    <w:qFormat/>
    <w:rPr>
      <w:rFonts w:cs="OpenSymbol"/>
    </w:rPr>
  </w:style>
  <w:style w:type="character" w:styleId="ListLabel3480">
    <w:name w:val="ListLabel 3480"/>
    <w:qFormat/>
    <w:rPr>
      <w:rFonts w:cs="OpenSymbol"/>
    </w:rPr>
  </w:style>
  <w:style w:type="character" w:styleId="ListLabel3481">
    <w:name w:val="ListLabel 3481"/>
    <w:qFormat/>
    <w:rPr>
      <w:rFonts w:cs="Open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Open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OpenSymbol"/>
    </w:rPr>
  </w:style>
  <w:style w:type="character" w:styleId="ListLabel3488">
    <w:name w:val="ListLabel 3488"/>
    <w:qFormat/>
    <w:rPr>
      <w:rFonts w:cs="OpenSymbol"/>
    </w:rPr>
  </w:style>
  <w:style w:type="character" w:styleId="ListLabel3489">
    <w:name w:val="ListLabel 3489"/>
    <w:qFormat/>
    <w:rPr>
      <w:rFonts w:cs="OpenSymbol"/>
    </w:rPr>
  </w:style>
  <w:style w:type="character" w:styleId="ListLabel3490">
    <w:name w:val="ListLabel 3490"/>
    <w:qFormat/>
    <w:rPr>
      <w:rFonts w:cs="Open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Open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cs="OpenSymbol"/>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Courier New"/>
    </w:rPr>
  </w:style>
  <w:style w:type="character" w:styleId="ListLabel3501">
    <w:name w:val="ListLabel 3501"/>
    <w:qFormat/>
    <w:rPr>
      <w:rFonts w:cs="Wingdings"/>
    </w:rPr>
  </w:style>
  <w:style w:type="character" w:styleId="ListLabel3502">
    <w:name w:val="ListLabel 3502"/>
    <w:qFormat/>
    <w:rPr>
      <w:rFonts w:cs="Symbol"/>
    </w:rPr>
  </w:style>
  <w:style w:type="character" w:styleId="ListLabel3503">
    <w:name w:val="ListLabel 3503"/>
    <w:qFormat/>
    <w:rPr>
      <w:rFonts w:cs="Courier New"/>
    </w:rPr>
  </w:style>
  <w:style w:type="character" w:styleId="ListLabel3504">
    <w:name w:val="ListLabel 3504"/>
    <w:qFormat/>
    <w:rPr>
      <w:rFonts w:cs="Wingdings"/>
    </w:rPr>
  </w:style>
  <w:style w:type="character" w:styleId="ListLabel3505">
    <w:name w:val="ListLabel 3505"/>
    <w:qFormat/>
    <w:rPr>
      <w:rFonts w:cs="Symbol"/>
    </w:rPr>
  </w:style>
  <w:style w:type="character" w:styleId="ListLabel3506">
    <w:name w:val="ListLabel 3506"/>
    <w:qFormat/>
    <w:rPr>
      <w:rFonts w:cs="Courier New"/>
    </w:rPr>
  </w:style>
  <w:style w:type="character" w:styleId="ListLabel3507">
    <w:name w:val="ListLabel 3507"/>
    <w:qFormat/>
    <w:rPr>
      <w:rFonts w:cs="Wingdings"/>
    </w:rPr>
  </w:style>
  <w:style w:type="character" w:styleId="ListLabel3508">
    <w:name w:val="ListLabel 3508"/>
    <w:qFormat/>
    <w:rPr>
      <w:rFonts w:cs="Open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OpenSymbol"/>
    </w:rPr>
  </w:style>
  <w:style w:type="character" w:styleId="ListLabel3512">
    <w:name w:val="ListLabel 3512"/>
    <w:qFormat/>
    <w:rPr>
      <w:rFonts w:cs="OpenSymbol"/>
    </w:rPr>
  </w:style>
  <w:style w:type="character" w:styleId="ListLabel3513">
    <w:name w:val="ListLabel 3513"/>
    <w:qFormat/>
    <w:rPr>
      <w:rFonts w:cs="OpenSymbol"/>
    </w:rPr>
  </w:style>
  <w:style w:type="character" w:styleId="ListLabel3514">
    <w:name w:val="ListLabel 3514"/>
    <w:qFormat/>
    <w:rPr>
      <w:rFonts w:cs="Open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Open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cs="OpenSymbol"/>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Open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Open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cs="OpenSymbol"/>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Open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sz w:val="22"/>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cs="OpenSymbol"/>
    </w:rPr>
  </w:style>
  <w:style w:type="character" w:styleId="ListLabel3587">
    <w:name w:val="ListLabel 3587"/>
    <w:qFormat/>
    <w:rPr>
      <w:rFonts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sz w:val="22"/>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cs="OpenSymbol"/>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cs="OpenSymbol"/>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cs="OpenSymbol"/>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cs="OpenSymbol"/>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cs="OpenSymbol"/>
    </w:rPr>
  </w:style>
  <w:style w:type="character" w:styleId="ListLabel3656">
    <w:name w:val="ListLabel 3656"/>
    <w:qFormat/>
    <w:rPr>
      <w:rFonts w:cs="OpenSymbol"/>
    </w:rPr>
  </w:style>
  <w:style w:type="character" w:styleId="ListLabel3657">
    <w:name w:val="ListLabel 3657"/>
    <w:qFormat/>
    <w:rPr>
      <w:rFonts w:cs="OpenSymbol"/>
    </w:rPr>
  </w:style>
  <w:style w:type="character" w:styleId="ListLabel3658">
    <w:name w:val="ListLabel 3658"/>
    <w:qFormat/>
    <w:rPr>
      <w:rFonts w:cs="OpenSymbol"/>
    </w:rPr>
  </w:style>
  <w:style w:type="character" w:styleId="ListLabel3659">
    <w:name w:val="ListLabel 3659"/>
    <w:qFormat/>
    <w:rPr>
      <w:rFonts w:cs="OpenSymbol"/>
    </w:rPr>
  </w:style>
  <w:style w:type="character" w:styleId="ListLabel3660">
    <w:name w:val="ListLabel 3660"/>
    <w:qFormat/>
    <w:rPr>
      <w:rFonts w:cs="Open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OpenSymbol"/>
    </w:rPr>
  </w:style>
  <w:style w:type="character" w:styleId="ListLabel3664">
    <w:name w:val="ListLabel 3664"/>
    <w:qFormat/>
    <w:rPr>
      <w:rFonts w:cs="OpenSymbol"/>
    </w:rPr>
  </w:style>
  <w:style w:type="character" w:styleId="ListLabel3665">
    <w:name w:val="ListLabel 3665"/>
    <w:qFormat/>
    <w:rPr>
      <w:rFonts w:cs="OpenSymbol"/>
    </w:rPr>
  </w:style>
  <w:style w:type="character" w:styleId="ListLabel3666">
    <w:name w:val="ListLabel 3666"/>
    <w:qFormat/>
    <w:rPr>
      <w:rFonts w:cs="Open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Open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OpenSymbol"/>
    </w:rPr>
  </w:style>
  <w:style w:type="character" w:styleId="ListLabel3673">
    <w:name w:val="ListLabel 3673"/>
    <w:qFormat/>
    <w:rPr>
      <w:rFonts w:cs="OpenSymbol"/>
    </w:rPr>
  </w:style>
  <w:style w:type="character" w:styleId="ListLabel3674">
    <w:name w:val="ListLabel 3674"/>
    <w:qFormat/>
    <w:rPr>
      <w:rFonts w:cs="OpenSymbol"/>
    </w:rPr>
  </w:style>
  <w:style w:type="character" w:styleId="ListLabel3675">
    <w:name w:val="ListLabel 3675"/>
    <w:qFormat/>
    <w:rPr>
      <w:rFonts w:cs="Open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Open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ascii="Consolas" w:hAnsi="Consolas" w:cs="OpenSymbol"/>
    </w:rPr>
  </w:style>
  <w:style w:type="character" w:styleId="ListLabel3682">
    <w:name w:val="ListLabel 3682"/>
    <w:qFormat/>
    <w:rPr>
      <w:rFonts w:cs="OpenSymbol"/>
    </w:rPr>
  </w:style>
  <w:style w:type="character" w:styleId="ListLabel3683">
    <w:name w:val="ListLabel 3683"/>
    <w:qFormat/>
    <w:rPr>
      <w:rFonts w:cs="OpenSymbol"/>
    </w:rPr>
  </w:style>
  <w:style w:type="character" w:styleId="ListLabel3684">
    <w:name w:val="ListLabel 3684"/>
    <w:qFormat/>
    <w:rPr>
      <w:rFonts w:cs="Open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Open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OpenSymbol"/>
    </w:rPr>
  </w:style>
  <w:style w:type="character" w:styleId="ListLabel3691">
    <w:name w:val="ListLabel 3691"/>
    <w:qFormat/>
    <w:rPr>
      <w:rFonts w:cs="OpenSymbol"/>
    </w:rPr>
  </w:style>
  <w:style w:type="character" w:styleId="ListLabel3692">
    <w:name w:val="ListLabel 3692"/>
    <w:qFormat/>
    <w:rPr>
      <w:rFonts w:cs="OpenSymbol"/>
    </w:rPr>
  </w:style>
  <w:style w:type="character" w:styleId="ListLabel3693">
    <w:name w:val="ListLabel 3693"/>
    <w:qFormat/>
    <w:rPr>
      <w:rFonts w:cs="Open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OpenSymbol"/>
    </w:rPr>
  </w:style>
  <w:style w:type="character" w:styleId="ListLabel3697">
    <w:name w:val="ListLabel 3697"/>
    <w:qFormat/>
    <w:rPr>
      <w:rFonts w:cs="OpenSymbol"/>
    </w:rPr>
  </w:style>
  <w:style w:type="character" w:styleId="ListLabel3698">
    <w:name w:val="ListLabel 3698"/>
    <w:qFormat/>
    <w:rPr>
      <w:rFonts w:cs="OpenSymbol"/>
      <w:sz w:val="22"/>
    </w:rPr>
  </w:style>
  <w:style w:type="character" w:styleId="ListLabel3699">
    <w:name w:val="ListLabel 3699"/>
    <w:qFormat/>
    <w:rPr>
      <w:rFonts w:cs="OpenSymbol"/>
    </w:rPr>
  </w:style>
  <w:style w:type="character" w:styleId="ListLabel3700">
    <w:name w:val="ListLabel 3700"/>
    <w:qFormat/>
    <w:rPr>
      <w:rFonts w:cs="OpenSymbol"/>
    </w:rPr>
  </w:style>
  <w:style w:type="character" w:styleId="ListLabel3701">
    <w:name w:val="ListLabel 3701"/>
    <w:qFormat/>
    <w:rPr>
      <w:rFonts w:cs="OpenSymbol"/>
    </w:rPr>
  </w:style>
  <w:style w:type="character" w:styleId="ListLabel3702">
    <w:name w:val="ListLabel 3702"/>
    <w:qFormat/>
    <w:rPr>
      <w:rFonts w:cs="Open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OpenSymbol"/>
    </w:rPr>
  </w:style>
  <w:style w:type="character" w:styleId="ListLabel3706">
    <w:name w:val="ListLabel 3706"/>
    <w:qFormat/>
    <w:rPr>
      <w:rFonts w:cs="OpenSymbol"/>
    </w:rPr>
  </w:style>
  <w:style w:type="character" w:styleId="ListLabel3707">
    <w:name w:val="ListLabel 3707"/>
    <w:qFormat/>
    <w:rPr>
      <w:rFonts w:ascii="Consolas" w:hAnsi="Consolas" w:cs="OpenSymbol"/>
    </w:rPr>
  </w:style>
  <w:style w:type="character" w:styleId="ListLabel3708">
    <w:name w:val="ListLabel 3708"/>
    <w:qFormat/>
    <w:rPr>
      <w:rFonts w:cs="OpenSymbol"/>
    </w:rPr>
  </w:style>
  <w:style w:type="character" w:styleId="ListLabel3709">
    <w:name w:val="ListLabel 3709"/>
    <w:qFormat/>
    <w:rPr>
      <w:rFonts w:cs="OpenSymbol"/>
    </w:rPr>
  </w:style>
  <w:style w:type="character" w:styleId="ListLabel3710">
    <w:name w:val="ListLabel 3710"/>
    <w:qFormat/>
    <w:rPr>
      <w:rFonts w:cs="OpenSymbol"/>
    </w:rPr>
  </w:style>
  <w:style w:type="character" w:styleId="ListLabel3711">
    <w:name w:val="ListLabel 3711"/>
    <w:qFormat/>
    <w:rPr>
      <w:rFonts w:cs="Open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OpenSymbol"/>
    </w:rPr>
  </w:style>
  <w:style w:type="character" w:styleId="ListLabel3715">
    <w:name w:val="ListLabel 3715"/>
    <w:qFormat/>
    <w:rPr>
      <w:rFonts w:cs="OpenSymbol"/>
    </w:rPr>
  </w:style>
  <w:style w:type="character" w:styleId="ListLabel3716">
    <w:name w:val="ListLabel 3716"/>
    <w:qFormat/>
    <w:rPr>
      <w:rFonts w:ascii="Consolas" w:hAnsi="Consolas" w:cs="OpenSymbol"/>
      <w:sz w:val="22"/>
    </w:rPr>
  </w:style>
  <w:style w:type="character" w:styleId="ListLabel3717">
    <w:name w:val="ListLabel 3717"/>
    <w:qFormat/>
    <w:rPr>
      <w:rFonts w:cs="OpenSymbol"/>
    </w:rPr>
  </w:style>
  <w:style w:type="character" w:styleId="ListLabel3718">
    <w:name w:val="ListLabel 3718"/>
    <w:qFormat/>
    <w:rPr>
      <w:rFonts w:cs="OpenSymbol"/>
    </w:rPr>
  </w:style>
  <w:style w:type="character" w:styleId="ListLabel3719">
    <w:name w:val="ListLabel 3719"/>
    <w:qFormat/>
    <w:rPr>
      <w:rFonts w:cs="OpenSymbol"/>
    </w:rPr>
  </w:style>
  <w:style w:type="character" w:styleId="ListLabel3720">
    <w:name w:val="ListLabel 3720"/>
    <w:qFormat/>
    <w:rPr>
      <w:rFonts w:cs="Open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Open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OpenSymbol"/>
    </w:rPr>
  </w:style>
  <w:style w:type="character" w:styleId="ListLabel3727">
    <w:name w:val="ListLabel 3727"/>
    <w:qFormat/>
    <w:rPr>
      <w:rFonts w:cs="OpenSymbol"/>
    </w:rPr>
  </w:style>
  <w:style w:type="character" w:styleId="ListLabel3728">
    <w:name w:val="ListLabel 3728"/>
    <w:qFormat/>
    <w:rPr>
      <w:rFonts w:cs="OpenSymbol"/>
    </w:rPr>
  </w:style>
  <w:style w:type="character" w:styleId="ListLabel3729">
    <w:name w:val="ListLabel 3729"/>
    <w:qFormat/>
    <w:rPr>
      <w:rFonts w:cs="Open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Open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OpenSymbol"/>
    </w:rPr>
  </w:style>
  <w:style w:type="character" w:styleId="ListLabel3736">
    <w:name w:val="ListLabel 3736"/>
    <w:qFormat/>
    <w:rPr>
      <w:rFonts w:cs="OpenSymbol"/>
    </w:rPr>
  </w:style>
  <w:style w:type="character" w:styleId="ListLabel3737">
    <w:name w:val="ListLabel 3737"/>
    <w:qFormat/>
    <w:rPr>
      <w:rFonts w:cs="OpenSymbol"/>
    </w:rPr>
  </w:style>
  <w:style w:type="character" w:styleId="ListLabel3738">
    <w:name w:val="ListLabel 3738"/>
    <w:qFormat/>
    <w:rPr>
      <w:rFonts w:cs="Open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Open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Open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OpenSymbol"/>
    </w:rPr>
  </w:style>
  <w:style w:type="character" w:styleId="ListLabel3748">
    <w:name w:val="ListLabel 3748"/>
    <w:qFormat/>
    <w:rPr>
      <w:rFonts w:cs="OpenSymbol"/>
    </w:rPr>
  </w:style>
  <w:style w:type="character" w:styleId="ListLabel3749">
    <w:name w:val="ListLabel 3749"/>
    <w:qFormat/>
    <w:rPr>
      <w:rFonts w:cs="OpenSymbol"/>
    </w:rPr>
  </w:style>
  <w:style w:type="character" w:styleId="ListLabel3750">
    <w:name w:val="ListLabel 3750"/>
    <w:qFormat/>
    <w:rPr>
      <w:rFonts w:cs="Open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Open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OpenSymbol"/>
    </w:rPr>
  </w:style>
  <w:style w:type="character" w:styleId="ListLabel3757">
    <w:name w:val="ListLabel 3757"/>
    <w:qFormat/>
    <w:rPr>
      <w:rFonts w:cs="OpenSymbol"/>
    </w:rPr>
  </w:style>
  <w:style w:type="character" w:styleId="ListLabel3758">
    <w:name w:val="ListLabel 3758"/>
    <w:qFormat/>
    <w:rPr>
      <w:rFonts w:cs="OpenSymbol"/>
    </w:rPr>
  </w:style>
  <w:style w:type="character" w:styleId="ListLabel3759">
    <w:name w:val="ListLabel 3759"/>
    <w:qFormat/>
    <w:rPr>
      <w:rFonts w:cs="OpenSymbol"/>
    </w:rPr>
  </w:style>
  <w:style w:type="character" w:styleId="ListLabel3760">
    <w:name w:val="ListLabel 3760"/>
    <w:qFormat/>
    <w:rPr>
      <w:rFonts w:cs="OpenSymbol"/>
    </w:rPr>
  </w:style>
  <w:style w:type="character" w:styleId="ListLabel3761">
    <w:name w:val="ListLabel 3761"/>
    <w:qFormat/>
    <w:rPr>
      <w:rFonts w:cs="Symbol"/>
    </w:rPr>
  </w:style>
  <w:style w:type="character" w:styleId="ListLabel3762">
    <w:name w:val="ListLabel 3762"/>
    <w:qFormat/>
    <w:rPr>
      <w:rFonts w:cs="Courier New"/>
    </w:rPr>
  </w:style>
  <w:style w:type="character" w:styleId="ListLabel3763">
    <w:name w:val="ListLabel 3763"/>
    <w:qFormat/>
    <w:rPr>
      <w:rFonts w:cs="Wingdings"/>
    </w:rPr>
  </w:style>
  <w:style w:type="character" w:styleId="ListLabel3764">
    <w:name w:val="ListLabel 3764"/>
    <w:qFormat/>
    <w:rPr>
      <w:rFonts w:cs="Symbol"/>
    </w:rPr>
  </w:style>
  <w:style w:type="character" w:styleId="ListLabel3765">
    <w:name w:val="ListLabel 3765"/>
    <w:qFormat/>
    <w:rPr>
      <w:rFonts w:cs="Courier New"/>
    </w:rPr>
  </w:style>
  <w:style w:type="character" w:styleId="ListLabel3766">
    <w:name w:val="ListLabel 3766"/>
    <w:qFormat/>
    <w:rPr>
      <w:rFonts w:cs="Wingdings"/>
    </w:rPr>
  </w:style>
  <w:style w:type="character" w:styleId="ListLabel3767">
    <w:name w:val="ListLabel 3767"/>
    <w:qFormat/>
    <w:rPr>
      <w:rFonts w:cs="Symbol"/>
    </w:rPr>
  </w:style>
  <w:style w:type="character" w:styleId="ListLabel3768">
    <w:name w:val="ListLabel 3768"/>
    <w:qFormat/>
    <w:rPr>
      <w:rFonts w:cs="Courier New"/>
    </w:rPr>
  </w:style>
  <w:style w:type="character" w:styleId="ListLabel3769">
    <w:name w:val="ListLabel 3769"/>
    <w:qFormat/>
    <w:rPr>
      <w:rFonts w:cs="Wingdings"/>
    </w:rPr>
  </w:style>
  <w:style w:type="character" w:styleId="ListLabel3770">
    <w:name w:val="ListLabel 3770"/>
    <w:qFormat/>
    <w:rPr>
      <w:rFonts w:cs="OpenSymbol"/>
    </w:rPr>
  </w:style>
  <w:style w:type="character" w:styleId="ListLabel3771">
    <w:name w:val="ListLabel 3771"/>
    <w:qFormat/>
    <w:rPr>
      <w:rFonts w:cs="Open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OpenSymbol"/>
    </w:rPr>
  </w:style>
  <w:style w:type="character" w:styleId="ListLabel3775">
    <w:name w:val="ListLabel 3775"/>
    <w:qFormat/>
    <w:rPr>
      <w:rFonts w:cs="OpenSymbol"/>
    </w:rPr>
  </w:style>
  <w:style w:type="character" w:styleId="ListLabel3776">
    <w:name w:val="ListLabel 3776"/>
    <w:qFormat/>
    <w:rPr>
      <w:rFonts w:cs="OpenSymbol"/>
    </w:rPr>
  </w:style>
  <w:style w:type="character" w:styleId="ListLabel3777">
    <w:name w:val="ListLabel 3777"/>
    <w:qFormat/>
    <w:rPr>
      <w:rFonts w:cs="OpenSymbol"/>
    </w:rPr>
  </w:style>
  <w:style w:type="character" w:styleId="ListLabel3778">
    <w:name w:val="ListLabel 3778"/>
    <w:qFormat/>
    <w:rPr>
      <w:rFonts w:cs="OpenSymbol"/>
    </w:rPr>
  </w:style>
  <w:style w:type="character" w:styleId="ListLabel3779">
    <w:name w:val="ListLabel 3779"/>
    <w:qFormat/>
    <w:rPr>
      <w:rFonts w:cs="OpenSymbol"/>
    </w:rPr>
  </w:style>
  <w:style w:type="character" w:styleId="ListLabel3780">
    <w:name w:val="ListLabel 3780"/>
    <w:qFormat/>
    <w:rPr>
      <w:rFonts w:cs="OpenSymbol"/>
    </w:rPr>
  </w:style>
  <w:style w:type="character" w:styleId="ListLabel3781">
    <w:name w:val="ListLabel 3781"/>
    <w:qFormat/>
    <w:rPr>
      <w:rFonts w:cs="OpenSymbol"/>
    </w:rPr>
  </w:style>
  <w:style w:type="character" w:styleId="ListLabel3782">
    <w:name w:val="ListLabel 3782"/>
    <w:qFormat/>
    <w:rPr>
      <w:rFonts w:cs="OpenSymbol"/>
    </w:rPr>
  </w:style>
  <w:style w:type="character" w:styleId="ListLabel3783">
    <w:name w:val="ListLabel 3783"/>
    <w:qFormat/>
    <w:rPr>
      <w:rFonts w:cs="Open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cs="Open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Open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OpenSymbol"/>
    </w:rPr>
  </w:style>
  <w:style w:type="character" w:styleId="ListLabel3793">
    <w:name w:val="ListLabel 3793"/>
    <w:qFormat/>
    <w:rPr>
      <w:rFonts w:cs="OpenSymbol"/>
    </w:rPr>
  </w:style>
  <w:style w:type="character" w:styleId="ListLabel3794">
    <w:name w:val="ListLabel 3794"/>
    <w:qFormat/>
    <w:rPr>
      <w:rFonts w:cs="OpenSymbol"/>
    </w:rPr>
  </w:style>
  <w:style w:type="character" w:styleId="ListLabel3795">
    <w:name w:val="ListLabel 3795"/>
    <w:qFormat/>
    <w:rPr>
      <w:rFonts w:cs="OpenSymbol"/>
    </w:rPr>
  </w:style>
  <w:style w:type="character" w:styleId="ListLabel3796">
    <w:name w:val="ListLabel 3796"/>
    <w:qFormat/>
    <w:rPr>
      <w:rFonts w:cs="OpenSymbol"/>
    </w:rPr>
  </w:style>
  <w:style w:type="character" w:styleId="ListLabel3797">
    <w:name w:val="ListLabel 3797"/>
    <w:qFormat/>
    <w:rPr/>
  </w:style>
  <w:style w:type="character" w:styleId="ListLabel3798">
    <w:name w:val="ListLabel 3798"/>
    <w:qFormat/>
    <w:rPr>
      <w:rFonts w:cs="Open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OpenSymbol"/>
    </w:rPr>
  </w:style>
  <w:style w:type="character" w:styleId="ListLabel3802">
    <w:name w:val="ListLabel 3802"/>
    <w:qFormat/>
    <w:rPr>
      <w:rFonts w:cs="OpenSymbol"/>
    </w:rPr>
  </w:style>
  <w:style w:type="character" w:styleId="ListLabel3803">
    <w:name w:val="ListLabel 3803"/>
    <w:qFormat/>
    <w:rPr>
      <w:rFonts w:cs="OpenSymbol"/>
    </w:rPr>
  </w:style>
  <w:style w:type="character" w:styleId="ListLabel3804">
    <w:name w:val="ListLabel 3804"/>
    <w:qFormat/>
    <w:rPr>
      <w:rFonts w:cs="Open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Open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OpenSymbol"/>
    </w:rPr>
  </w:style>
  <w:style w:type="character" w:styleId="ListLabel3811">
    <w:name w:val="ListLabel 3811"/>
    <w:qFormat/>
    <w:rPr>
      <w:rFonts w:cs="OpenSymbol"/>
    </w:rPr>
  </w:style>
  <w:style w:type="character" w:styleId="ListLabel3812">
    <w:name w:val="ListLabel 3812"/>
    <w:qFormat/>
    <w:rPr>
      <w:rFonts w:cs="OpenSymbol"/>
    </w:rPr>
  </w:style>
  <w:style w:type="character" w:styleId="ListLabel3813">
    <w:name w:val="ListLabel 3813"/>
    <w:qFormat/>
    <w:rPr>
      <w:rFonts w:cs="Open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Open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OpenSymbol"/>
    </w:rPr>
  </w:style>
  <w:style w:type="character" w:styleId="ListLabel3820">
    <w:name w:val="ListLabel 3820"/>
    <w:qFormat/>
    <w:rPr>
      <w:rFonts w:cs="OpenSymbol"/>
    </w:rPr>
  </w:style>
  <w:style w:type="character" w:styleId="ListLabel3821">
    <w:name w:val="ListLabel 3821"/>
    <w:qFormat/>
    <w:rPr>
      <w:rFonts w:cs="OpenSymbol"/>
    </w:rPr>
  </w:style>
  <w:style w:type="character" w:styleId="ListLabel3822">
    <w:name w:val="ListLabel 3822"/>
    <w:qFormat/>
    <w:rPr>
      <w:rFonts w:cs="OpenSymbol"/>
    </w:rPr>
  </w:style>
  <w:style w:type="character" w:styleId="ListLabel3823">
    <w:name w:val="ListLabel 3823"/>
    <w:qFormat/>
    <w:rPr>
      <w:rFonts w:cs="OpenSymbol"/>
    </w:rPr>
  </w:style>
  <w:style w:type="character" w:styleId="ListLabel3824">
    <w:name w:val="ListLabel 3824"/>
    <w:qFormat/>
    <w:rPr>
      <w:rFonts w:cs="OpenSymbol"/>
    </w:rPr>
  </w:style>
  <w:style w:type="character" w:styleId="ListLabel3825">
    <w:name w:val="ListLabel 3825"/>
    <w:qFormat/>
    <w:rPr>
      <w:rFonts w:cs="Open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Open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OpenSymbol"/>
    </w:rPr>
  </w:style>
  <w:style w:type="character" w:styleId="ListLabel3832">
    <w:name w:val="ListLabel 3832"/>
    <w:qFormat/>
    <w:rPr>
      <w:rFonts w:cs="OpenSymbol"/>
    </w:rPr>
  </w:style>
  <w:style w:type="character" w:styleId="ListLabel3833">
    <w:name w:val="ListLabel 3833"/>
    <w:qFormat/>
    <w:rPr>
      <w:rFonts w:cs="OpenSymbol"/>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Open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Open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cs="OpenSymbol"/>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Open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Open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cs="OpenSymbol"/>
    </w:rPr>
  </w:style>
  <w:style w:type="character" w:styleId="ListLabel3852">
    <w:name w:val="ListLabel 3852"/>
    <w:qFormat/>
    <w:rPr>
      <w:rFonts w:cs="OpenSymbol"/>
      <w:sz w:val="22"/>
    </w:rPr>
  </w:style>
  <w:style w:type="character" w:styleId="ListLabel3853">
    <w:name w:val="ListLabel 3853"/>
    <w:qFormat/>
    <w:rPr>
      <w:rFonts w:cs="OpenSymbol"/>
    </w:rPr>
  </w:style>
  <w:style w:type="character" w:styleId="ListLabel3854">
    <w:name w:val="ListLabel 3854"/>
    <w:qFormat/>
    <w:rPr>
      <w:rFonts w:cs="Open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Open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OpenSymbol"/>
    </w:rPr>
  </w:style>
  <w:style w:type="character" w:styleId="ListLabel3861">
    <w:name w:val="ListLabel 3861"/>
    <w:qFormat/>
    <w:rPr>
      <w:rFonts w:cs="OpenSymbol"/>
      <w:sz w:val="22"/>
    </w:rPr>
  </w:style>
  <w:style w:type="character" w:styleId="ListLabel3862">
    <w:name w:val="ListLabel 3862"/>
    <w:qFormat/>
    <w:rPr>
      <w:rFonts w:cs="OpenSymbol"/>
    </w:rPr>
  </w:style>
  <w:style w:type="character" w:styleId="ListLabel3863">
    <w:name w:val="ListLabel 3863"/>
    <w:qFormat/>
    <w:rPr>
      <w:rFonts w:cs="Open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Open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OpenSymbol"/>
    </w:rPr>
  </w:style>
  <w:style w:type="character" w:styleId="ListLabel3870">
    <w:name w:val="ListLabel 3870"/>
    <w:qFormat/>
    <w:rPr>
      <w:rFonts w:cs="OpenSymbol"/>
    </w:rPr>
  </w:style>
  <w:style w:type="character" w:styleId="ListLabel3871">
    <w:name w:val="ListLabel 3871"/>
    <w:qFormat/>
    <w:rPr>
      <w:rFonts w:cs="OpenSymbol"/>
    </w:rPr>
  </w:style>
  <w:style w:type="character" w:styleId="ListLabel3872">
    <w:name w:val="ListLabel 3872"/>
    <w:qFormat/>
    <w:rPr>
      <w:rFonts w:cs="Open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Open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cs="OpenSymbol"/>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Open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OpenSymbol"/>
    </w:rPr>
  </w:style>
  <w:style w:type="character" w:styleId="ListLabel3885">
    <w:name w:val="ListLabel 3885"/>
    <w:qFormat/>
    <w:rPr>
      <w:rFonts w:cs="OpenSymbol"/>
    </w:rPr>
  </w:style>
  <w:style w:type="character" w:styleId="ListLabel3886">
    <w:name w:val="ListLabel 3886"/>
    <w:qFormat/>
    <w:rPr>
      <w:rFonts w:cs="OpenSymbol"/>
    </w:rPr>
  </w:style>
  <w:style w:type="character" w:styleId="ListLabel3887">
    <w:name w:val="ListLabel 3887"/>
    <w:qFormat/>
    <w:rPr>
      <w:rFonts w:cs="Open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Open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OpenSymbol"/>
    </w:rPr>
  </w:style>
  <w:style w:type="character" w:styleId="ListLabel3894">
    <w:name w:val="ListLabel 3894"/>
    <w:qFormat/>
    <w:rPr>
      <w:rFonts w:cs="OpenSymbol"/>
    </w:rPr>
  </w:style>
  <w:style w:type="character" w:styleId="ListLabel3895">
    <w:name w:val="ListLabel 3895"/>
    <w:qFormat/>
    <w:rPr>
      <w:rFonts w:cs="OpenSymbol"/>
    </w:rPr>
  </w:style>
  <w:style w:type="character" w:styleId="ListLabel3896">
    <w:name w:val="ListLabel 3896"/>
    <w:qFormat/>
    <w:rPr>
      <w:rFonts w:cs="Open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Open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cs="OpenSymbol"/>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Open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Open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Open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cs="OpenSymbol"/>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Open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cs="OpenSymbol"/>
    </w:rPr>
  </w:style>
  <w:style w:type="character" w:styleId="ListLabel3951">
    <w:name w:val="ListLabel 3951"/>
    <w:qFormat/>
    <w:rPr>
      <w:rFonts w:cs="OpenSymbol"/>
    </w:rPr>
  </w:style>
  <w:style w:type="character" w:styleId="ListLabel3952">
    <w:name w:val="ListLabel 3952"/>
    <w:qFormat/>
    <w:rPr>
      <w:rFonts w:ascii="Consolas" w:hAnsi="Consola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cs="OpenSymbol"/>
    </w:rPr>
  </w:style>
  <w:style w:type="character" w:styleId="ListLabel3969">
    <w:name w:val="ListLabel 3969"/>
    <w:qFormat/>
    <w:rPr>
      <w:rFonts w:cs="OpenSymbol"/>
      <w:sz w:val="22"/>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Consolas" w:hAnsi="Consolas" w:cs="OpenSymbol"/>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ascii="Consolas" w:hAnsi="Consolas" w:cs="OpenSymbol"/>
      <w:sz w:val="22"/>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cs="OpenSymbol"/>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cs="OpenSymbol"/>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cs="OpenSymbol"/>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Symbol"/>
    </w:rPr>
  </w:style>
  <w:style w:type="character" w:styleId="ListLabel4033">
    <w:name w:val="ListLabel 4033"/>
    <w:qFormat/>
    <w:rPr>
      <w:rFonts w:cs="Courier New"/>
    </w:rPr>
  </w:style>
  <w:style w:type="character" w:styleId="ListLabel4034">
    <w:name w:val="ListLabel 4034"/>
    <w:qFormat/>
    <w:rPr>
      <w:rFonts w:cs="Wingdings"/>
    </w:rPr>
  </w:style>
  <w:style w:type="character" w:styleId="ListLabel4035">
    <w:name w:val="ListLabel 4035"/>
    <w:qFormat/>
    <w:rPr>
      <w:rFonts w:cs="Symbol"/>
    </w:rPr>
  </w:style>
  <w:style w:type="character" w:styleId="ListLabel4036">
    <w:name w:val="ListLabel 4036"/>
    <w:qFormat/>
    <w:rPr>
      <w:rFonts w:cs="Courier New"/>
    </w:rPr>
  </w:style>
  <w:style w:type="character" w:styleId="ListLabel4037">
    <w:name w:val="ListLabel 4037"/>
    <w:qFormat/>
    <w:rPr>
      <w:rFonts w:cs="Wingdings"/>
    </w:rPr>
  </w:style>
  <w:style w:type="character" w:styleId="ListLabel4038">
    <w:name w:val="ListLabel 4038"/>
    <w:qFormat/>
    <w:rPr>
      <w:rFonts w:cs="Symbol"/>
    </w:rPr>
  </w:style>
  <w:style w:type="character" w:styleId="ListLabel4039">
    <w:name w:val="ListLabel 4039"/>
    <w:qFormat/>
    <w:rPr>
      <w:rFonts w:cs="Courier New"/>
    </w:rPr>
  </w:style>
  <w:style w:type="character" w:styleId="ListLabel4040">
    <w:name w:val="ListLabel 4040"/>
    <w:qFormat/>
    <w:rPr>
      <w:rFonts w:cs="Wingdings"/>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cs="OpenSymbol"/>
    </w:rPr>
  </w:style>
  <w:style w:type="character" w:styleId="ListLabel4047">
    <w:name w:val="ListLabel 4047"/>
    <w:qFormat/>
    <w:rPr>
      <w:rFonts w:cs="OpenSymbol"/>
    </w:rPr>
  </w:style>
  <w:style w:type="character" w:styleId="ListLabel4048">
    <w:name w:val="ListLabel 4048"/>
    <w:qFormat/>
    <w:rPr>
      <w:rFonts w:cs="OpenSymbol"/>
    </w:rPr>
  </w:style>
  <w:style w:type="character" w:styleId="ListLabel4049">
    <w:name w:val="ListLabel 4049"/>
    <w:qFormat/>
    <w:rPr>
      <w:rFonts w:cs="OpenSymbol"/>
    </w:rPr>
  </w:style>
  <w:style w:type="character" w:styleId="ListLabel4050">
    <w:name w:val="ListLabel 4050"/>
    <w:qFormat/>
    <w:rPr>
      <w:rFonts w:cs="OpenSymbol"/>
    </w:rPr>
  </w:style>
  <w:style w:type="character" w:styleId="ListLabel4051">
    <w:name w:val="ListLabel 4051"/>
    <w:qFormat/>
    <w:rPr>
      <w:rFonts w:cs="Open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OpenSymbol"/>
    </w:rPr>
  </w:style>
  <w:style w:type="character" w:styleId="ListLabel4055">
    <w:name w:val="ListLabel 4055"/>
    <w:qFormat/>
    <w:rPr>
      <w:rFonts w:cs="Open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www.solvetic.com/tutoriales/article/6199-caracteristicas-y-como-instalar-fedora-29/" TargetMode="External"/><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hyperlink" Target="mailto:onos@IP-ONOS" TargetMode="External"/><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hyperlink" Target="https://es.wikipedia.org/wiki/Redes_definidas_por_software" TargetMode="External"/><Relationship Id="rId55" Type="http://schemas.openxmlformats.org/officeDocument/2006/relationships/hyperlink" Target="https://openzen.wordpress.com/2015/02/12/historia-del-sdn/" TargetMode="External"/><Relationship Id="rId56" Type="http://schemas.openxmlformats.org/officeDocument/2006/relationships/hyperlink" Target="https://www.sdxcentral.com/networking/sdn/definitions/what-the-definition-of-software-defined-networking-sdn/" TargetMode="External"/><Relationship Id="rId57" Type="http://schemas.openxmlformats.org/officeDocument/2006/relationships/hyperlink" Target="https://blogthinkbig.com/sdn-software-defined-networking-cambiando-de-paradigma-en-la-red" TargetMode="External"/><Relationship Id="rId58" Type="http://schemas.openxmlformats.org/officeDocument/2006/relationships/hyperlink" Target="https://computingforgeeks.com/how-to-install-gns3-on-fedora-29-fedora-28/" TargetMode="External"/><Relationship Id="rId59" Type="http://schemas.openxmlformats.org/officeDocument/2006/relationships/hyperlink" Target="https://riunet.upv.es/bitstream/handle/10251/16310/Art&#237;culo docente configuraci&#243;n b&#225;sica VLANs.pdf" TargetMode="External"/><Relationship Id="rId60" Type="http://schemas.openxmlformats.org/officeDocument/2006/relationships/hyperlink" Target="https://floodlight.atlassian.net/wiki/spaces/floodlightcontroller/pages/7995427/How+to+Work+with+Fast-Failover+OpenFlow+Groups" TargetMode="External"/><Relationship Id="rId61" Type="http://schemas.openxmlformats.org/officeDocument/2006/relationships/footer" Target="footer1.xml"/><Relationship Id="rId62" Type="http://schemas.openxmlformats.org/officeDocument/2006/relationships/numbering" Target="numbering.xml"/><Relationship Id="rId63" Type="http://schemas.openxmlformats.org/officeDocument/2006/relationships/fontTable" Target="fontTable.xml"/><Relationship Id="rId64" Type="http://schemas.openxmlformats.org/officeDocument/2006/relationships/settings" Target="settings.xml"/><Relationship Id="rId65" Type="http://schemas.openxmlformats.org/officeDocument/2006/relationships/theme" Target="theme/theme1.xml"/><Relationship Id="rId66"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67783-DB72-44D7-8CE8-008E5172D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1147</TotalTime>
  <Application>LibreOffice/6.1.5.2$Linux_X86_64 LibreOffice_project/10$Build-2</Application>
  <Pages>69</Pages>
  <Words>12971</Words>
  <Characters>68165</Characters>
  <CharactersWithSpaces>80794</CharactersWithSpaces>
  <Paragraphs>629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2019-04-27T11:23:00Z</dcterms:created>
  <dc:creator>Ruben Blanco</dc:creator>
  <dc:description/>
  <dc:language>en-US</dc:language>
  <cp:lastModifiedBy/>
  <dcterms:modified xsi:type="dcterms:W3CDTF">2019-06-18T19:54:06Z</dcterms:modified>
  <cp:revision>133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