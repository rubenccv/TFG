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315"/>
                <wp:lineTo x="20645" y="20315"/>
                <wp:lineTo x="20645"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Normal"/>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Normal"/>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Normal"/>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Normal"/>
        <w:rPr/>
      </w:pPr>
      <w:bookmarkStart w:id="4" w:name="_Toc511992075"/>
      <w:bookmarkStart w:id="5" w:name="_Toc526778433"/>
      <w:r>
        <w:rPr/>
        <w:t>Índice</w:t>
      </w:r>
      <w:bookmarkEnd w:id="4"/>
      <w:bookmarkEnd w:id="5"/>
    </w:p>
    <w:p>
      <w:pPr>
        <w:pStyle w:val="Normal"/>
        <w:spacing w:lineRule="auto" w:line="259"/>
        <w:jc w:val="left"/>
        <w:rPr/>
      </w:pPr>
      <w:r>
        <w:rPr/>
      </w:r>
      <w:r>
        <w:br w:type="page"/>
      </w:r>
    </w:p>
    <w:p>
      <w:pPr>
        <w:pStyle w:val="Normal"/>
        <w:ind w:left="113" w:hanging="0"/>
        <w:rPr/>
      </w:pPr>
      <w:bookmarkStart w:id="6" w:name="_Toc526778434"/>
      <w:r>
        <w:rPr/>
        <w:t>Índice de figuras y tablas</w:t>
      </w:r>
      <w:bookmarkEnd w:id="6"/>
    </w:p>
    <w:p>
      <w:pPr>
        <w:pStyle w:val="Normal"/>
        <w:spacing w:lineRule="auto" w:line="259"/>
        <w:jc w:val="left"/>
        <w:rPr/>
      </w:pPr>
      <w:r>
        <w:rPr/>
      </w:r>
      <w:r>
        <w:br w:type="page"/>
      </w:r>
    </w:p>
    <w:p>
      <w:pPr>
        <w:pStyle w:val="Normal"/>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 xml:space="preserve">La memoria está organizada en </w:t>
      </w:r>
      <w:r>
        <w:rPr>
          <w:rFonts w:eastAsia="Calibri" w:cs="" w:cstheme="minorBidi" w:eastAsiaTheme="minorHAnsi"/>
          <w:highlight w:val="yellow"/>
        </w:rPr>
        <w:t>6</w:t>
      </w:r>
      <w:r>
        <w:rPr/>
        <w:t xml:space="preserve">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 vSwitch)  y el controlador.</w:t>
      </w:r>
    </w:p>
    <w:p>
      <w:pPr>
        <w:pStyle w:val="Normal"/>
        <w:spacing w:lineRule="auto" w:line="259"/>
        <w:jc w:val="left"/>
        <w:rPr/>
      </w:pPr>
      <w:r>
        <w:rPr/>
        <w:t>Supongamos que el Host 1 envía una trama al Host 2. La trama en primer lugar llega al open 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1.4.1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40">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21" t="28922"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Estos elementos se van a ir detallando en los siguientes apartados:</w:t>
      </w:r>
    </w:p>
    <w:p>
      <w:pPr>
        <w:pStyle w:val="Normal"/>
        <w:spacing w:lineRule="auto" w:line="259"/>
        <w:jc w:val="left"/>
        <w:rPr/>
      </w:pPr>
      <w:r>
        <w:rPr/>
      </w:r>
    </w:p>
    <w:p>
      <w:pPr>
        <w:pStyle w:val="Normal"/>
        <w:spacing w:lineRule="auto" w:line="259"/>
        <w:jc w:val="left"/>
        <w:rPr/>
      </w:pPr>
      <w:r>
        <w:rPr/>
        <w:t>1.4.2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spacing w:lineRule="auto" w:line="259"/>
        <w:jc w:val="left"/>
        <w:rPr>
          <w:i w:val="false"/>
          <w:i w:val="false"/>
          <w:iCs w:val="false"/>
          <w:color w:val="000000"/>
        </w:rPr>
      </w:pPr>
      <w:r>
        <w:rPr>
          <w:i w:val="false"/>
          <w:iCs w:val="false"/>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1.4.3Tablas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1.4.3.1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1">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5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del procesamiento de entrada: en primer lugar se comprueba el </w:t>
      </w:r>
      <w:r>
        <w:rPr>
          <w:i/>
          <w:iCs/>
        </w:rPr>
        <w:t xml:space="preserve">match </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se utiliza en función del resultado de la primera tabla. </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1.4.3.2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38"/>
        <w:gridCol w:w="991"/>
        <w:gridCol w:w="1215"/>
        <w:gridCol w:w="1216"/>
        <w:gridCol w:w="1215"/>
        <w:gridCol w:w="1215"/>
        <w:gridCol w:w="1213"/>
      </w:tblGrid>
      <w:tr>
        <w:trPr/>
        <w:tc>
          <w:tcPr>
            <w:tcW w:w="1438"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Match Fields</w:t>
            </w:r>
          </w:p>
        </w:tc>
        <w:tc>
          <w:tcPr>
            <w:tcW w:w="991"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Counters</w:t>
            </w:r>
          </w:p>
        </w:tc>
        <w:tc>
          <w:tcPr>
            <w:tcW w:w="1216"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Normal"/>
              <w:spacing w:before="0" w:after="160"/>
              <w:rPr/>
            </w:pPr>
            <w:r>
              <w:rPr/>
              <w:t>Cookie</w:t>
            </w:r>
          </w:p>
        </w:tc>
        <w:tc>
          <w:tcPr>
            <w:tcW w:w="12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Priority: 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1.4.3.3 Matching</w:t>
      </w:r>
    </w:p>
    <w:p>
      <w:pPr>
        <w:pStyle w:val="Normal"/>
        <w:spacing w:lineRule="auto" w:line="259"/>
        <w:jc w:val="left"/>
        <w:rPr/>
      </w:pPr>
      <w:r>
        <w:rPr/>
        <w:t xml:space="preserve">Cuando el OpenFlow Switch recibe un paquete se activa el diagrama de flujo que se puede ver en la Ilustración X. </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45">
            <wp:simplePos x="0" y="0"/>
            <wp:positionH relativeFrom="column">
              <wp:posOffset>109855</wp:posOffset>
            </wp:positionH>
            <wp:positionV relativeFrom="paragraph">
              <wp:posOffset>-114300</wp:posOffset>
            </wp:positionV>
            <wp:extent cx="5581015" cy="2976245"/>
            <wp:effectExtent l="0" t="0" r="0" b="0"/>
            <wp:wrapSquare wrapText="largest"/>
            <wp:docPr id="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descr=""/>
                    <pic:cNvPicPr>
                      <a:picLocks noChangeAspect="1" noChangeArrowheads="1"/>
                    </pic:cNvPicPr>
                  </pic:nvPicPr>
                  <pic:blipFill>
                    <a:blip r:embed="rId6"/>
                    <a:srcRect l="27109" t="28464" r="31619" b="32376"/>
                    <a:stretch>
                      <a:fillRect/>
                    </a:stretch>
                  </pic:blipFill>
                  <pic:spPr bwMode="auto">
                    <a:xfrm>
                      <a:off x="0" y="0"/>
                      <a:ext cx="5581015" cy="2976245"/>
                    </a:xfrm>
                    <a:prstGeom prst="rect">
                      <a:avLst/>
                    </a:prstGeom>
                  </pic:spPr>
                </pic:pic>
              </a:graphicData>
            </a:graphic>
          </wp:anchor>
        </w:drawing>
      </w:r>
    </w:p>
    <w:p>
      <w:pPr>
        <w:pStyle w:val="Normal"/>
        <w:spacing w:lineRule="auto" w:line="259"/>
        <w:jc w:val="left"/>
        <w:rPr>
          <w:color w:val="CE181E"/>
        </w:rPr>
      </w:pPr>
      <w:r>
        <w:rPr>
          <w:color w:val="CE181E"/>
        </w:rPr>
        <w:t>Y EL MATCHING CON LOS GRUPOS???</w:t>
      </w:r>
    </w:p>
    <w:p>
      <w:pPr>
        <w:pStyle w:val="Normal"/>
        <w:spacing w:lineRule="auto" w:line="259"/>
        <w:jc w:val="left"/>
        <w:rPr/>
      </w:pPr>
      <w:r>
        <w:rPr/>
      </w:r>
    </w:p>
    <w:p>
      <w:pPr>
        <w:pStyle w:val="Normal"/>
        <w:spacing w:lineRule="auto" w:line="259"/>
        <w:jc w:val="left"/>
        <w:rPr/>
      </w:pPr>
      <w:r>
        <w:rPr/>
        <w:t xml:space="preserve">El switch comienza realizando una búsqueda en la primera tabla de flujo del procesamiento de entrada, y basado en el procesamiento </w:t>
      </w:r>
      <w:r>
        <w:rPr>
          <w:i/>
          <w:iCs/>
        </w:rPr>
        <w:t xml:space="preserve">pipeline, </w:t>
      </w:r>
      <w:r>
        <w:rPr>
          <w:i w:val="false"/>
          <w:iCs w:val="false"/>
        </w:rPr>
        <w:t xml:space="preserve">realiza búsquedas en otras tablas si fuera necesario. A continuación, se comprueba si hay tabla de grupo que modifique las acciones </w:t>
      </w:r>
    </w:p>
    <w:p>
      <w:pPr>
        <w:pStyle w:val="Normal"/>
        <w:spacing w:lineRule="auto" w:line="259"/>
        <w:jc w:val="left"/>
        <w:rPr/>
      </w:pPr>
      <w:r>
        <w:rPr/>
      </w:r>
    </w:p>
    <w:p>
      <w:pPr>
        <w:pStyle w:val="Normal"/>
        <w:spacing w:lineRule="auto" w:line="259"/>
        <w:jc w:val="left"/>
        <w:rPr/>
      </w:pPr>
      <w:r>
        <w:rPr/>
        <w:t>1.4.3.4 Acciones</w:t>
      </w:r>
    </w:p>
    <w:p>
      <w:pPr>
        <w:pStyle w:val="Normal"/>
        <w:spacing w:lineRule="auto" w:line="259"/>
        <w:jc w:val="left"/>
        <w:rPr/>
      </w:pPr>
      <w:r>
        <w:rPr/>
        <w:t>Cada paquete procesado tiene una serie de acciones a procesar que pueden ser modificadas por las entradas de las tablas de flujo, algunas de las más importantes son:</w:t>
      </w:r>
    </w:p>
    <w:p>
      <w:pPr>
        <w:pStyle w:val="Normal"/>
        <w:numPr>
          <w:ilvl w:val="0"/>
          <w:numId w:val="31"/>
        </w:numPr>
        <w:spacing w:lineRule="auto" w:line="259"/>
        <w:jc w:val="left"/>
        <w:rPr/>
      </w:pPr>
      <w:r>
        <w:rPr/>
        <w:t xml:space="preserve">Output </w:t>
      </w:r>
      <w:r>
        <w:rPr>
          <w:i/>
          <w:iCs/>
        </w:rPr>
        <w:t>port_no</w:t>
      </w:r>
      <w:r>
        <w:rPr/>
        <w:t xml:space="preserve">: Envía el paquete por el puerto indicado en el campo </w:t>
      </w:r>
      <w:r>
        <w:rPr>
          <w:i/>
          <w:iCs/>
        </w:rPr>
        <w:t>port_no.</w:t>
      </w:r>
    </w:p>
    <w:p>
      <w:pPr>
        <w:pStyle w:val="Normal"/>
        <w:numPr>
          <w:ilvl w:val="0"/>
          <w:numId w:val="31"/>
        </w:numPr>
        <w:spacing w:lineRule="auto" w:line="259"/>
        <w:jc w:val="left"/>
        <w:rPr>
          <w:i w:val="false"/>
          <w:i w:val="false"/>
          <w:iCs w:val="false"/>
        </w:rPr>
      </w:pPr>
      <w:r>
        <w:rPr>
          <w:i w:val="false"/>
          <w:iCs w:val="false"/>
        </w:rPr>
        <w:t xml:space="preserve">Group </w:t>
      </w:r>
      <w:r>
        <w:rPr>
          <w:i/>
          <w:iCs/>
        </w:rPr>
        <w:t xml:space="preserve">group_id: </w:t>
      </w:r>
      <w:r>
        <w:rPr>
          <w:i w:val="false"/>
          <w:iCs w:val="false"/>
        </w:rPr>
        <w:t>Procesa el paquete a través del grupo especificado</w:t>
      </w:r>
    </w:p>
    <w:p>
      <w:pPr>
        <w:pStyle w:val="Normal"/>
        <w:numPr>
          <w:ilvl w:val="0"/>
          <w:numId w:val="31"/>
        </w:numPr>
        <w:spacing w:lineRule="auto" w:line="259"/>
        <w:jc w:val="left"/>
        <w:rPr>
          <w:i w:val="false"/>
          <w:i w:val="false"/>
          <w:iCs w:val="false"/>
        </w:rPr>
      </w:pPr>
      <w:r>
        <w:rPr>
          <w:i w:val="false"/>
          <w:iCs w:val="false"/>
        </w:rPr>
        <w:t>Drop: Descarta el paquete</w:t>
      </w:r>
    </w:p>
    <w:p>
      <w:pPr>
        <w:pStyle w:val="Normal"/>
        <w:numPr>
          <w:ilvl w:val="0"/>
          <w:numId w:val="31"/>
        </w:numPr>
        <w:spacing w:lineRule="auto" w:line="259"/>
        <w:jc w:val="left"/>
        <w:rPr>
          <w:i w:val="false"/>
          <w:i w:val="false"/>
          <w:iCs w:val="false"/>
        </w:rPr>
      </w:pPr>
      <w:r>
        <w:rPr>
          <w:i w:val="false"/>
          <w:iCs w:val="false"/>
        </w:rPr>
        <w:t>Push VLAN header: Añade el campo VLAN a la que pertenece el paquete (ver apartado 4.3.1)</w:t>
      </w:r>
    </w:p>
    <w:p>
      <w:pPr>
        <w:pStyle w:val="Normal"/>
        <w:numPr>
          <w:ilvl w:val="0"/>
          <w:numId w:val="31"/>
        </w:numPr>
        <w:spacing w:lineRule="auto" w:line="259"/>
        <w:jc w:val="left"/>
        <w:rPr>
          <w:i w:val="false"/>
          <w:i w:val="false"/>
          <w:iCs w:val="false"/>
        </w:rPr>
      </w:pPr>
      <w:r>
        <w:rPr>
          <w:i w:val="false"/>
          <w:iCs w:val="false"/>
        </w:rPr>
        <w:t>Pop VLAN header: Elimina el campo VLAN de la cabecera del paquete</w:t>
      </w:r>
    </w:p>
    <w:p>
      <w:pPr>
        <w:pStyle w:val="Normal"/>
        <w:spacing w:lineRule="auto" w:line="259"/>
        <w:jc w:val="left"/>
        <w:rPr>
          <w:i w:val="false"/>
          <w:i w:val="false"/>
          <w:iCs w:val="false"/>
        </w:rPr>
      </w:pPr>
      <w:r>
        <w:rPr>
          <w:i w:val="false"/>
          <w:iCs w:val="false"/>
        </w:rPr>
        <w:t>Estas acciones serán utilizadas a la hora de crear reglas de flujo en nuestras aplicaciones.</w:t>
      </w:r>
    </w:p>
    <w:p>
      <w:pPr>
        <w:pStyle w:val="Normal"/>
        <w:spacing w:lineRule="auto" w:line="259"/>
        <w:jc w:val="left"/>
        <w:rPr>
          <w:i w:val="false"/>
          <w:i w:val="false"/>
          <w:iCs w:val="false"/>
        </w:rPr>
      </w:pPr>
      <w:r>
        <w:rPr>
          <w:i w:val="false"/>
          <w:iCs w:val="false"/>
        </w:rPr>
      </w:r>
    </w:p>
    <w:p>
      <w:pPr>
        <w:pStyle w:val="Normal"/>
        <w:spacing w:lineRule="auto" w:line="259"/>
        <w:jc w:val="left"/>
        <w:rPr/>
      </w:pPr>
      <w:r>
        <w:rPr/>
        <w:t>1.4.4 Mensajes de OpenFlow</w:t>
      </w:r>
    </w:p>
    <w:p>
      <w:pPr>
        <w:pStyle w:val="Normal"/>
        <w:spacing w:lineRule="auto" w:line="259"/>
        <w:jc w:val="left"/>
        <w:rPr/>
      </w:pPr>
      <w:r>
        <w:rPr/>
        <w:t>A la hora de comunicar el switch OpenFlow con el controlador se utiliza el canal de control. A través de este canal el controlador configura y gestiona el switch, recibe los eventos del switch y le envía los paquetes. Todo esto se hace a través de 3 tipos de mensajes: mensajes controlador a switch, asíncronos y síncronos.</w:t>
      </w:r>
    </w:p>
    <w:p>
      <w:pPr>
        <w:pStyle w:val="Normal"/>
        <w:spacing w:lineRule="auto" w:line="259"/>
        <w:jc w:val="left"/>
        <w:rPr/>
      </w:pPr>
      <w:r>
        <w:rPr/>
        <w:t>1.4.4.1 Mensajes controlador a switch</w:t>
      </w:r>
    </w:p>
    <w:p>
      <w:pPr>
        <w:pStyle w:val="Normal"/>
        <w:spacing w:lineRule="auto" w:line="259"/>
        <w:jc w:val="left"/>
        <w:rPr/>
      </w:pPr>
      <w:r>
        <w:rPr/>
        <w:t>Estos mensajes se generan en el controlador y el switch puede, o no, responder a ellos. Dentro de este tipo se encuentran, entre otros, los siguientes mensajes:</w:t>
      </w:r>
    </w:p>
    <w:p>
      <w:pPr>
        <w:pStyle w:val="Normal"/>
        <w:numPr>
          <w:ilvl w:val="0"/>
          <w:numId w:val="32"/>
        </w:numPr>
        <w:spacing w:lineRule="auto" w:line="259"/>
        <w:jc w:val="left"/>
        <w:rPr/>
      </w:pPr>
      <w:r>
        <w:rPr>
          <w:i/>
          <w:iCs/>
        </w:rPr>
        <w:t xml:space="preserve">Features: </w:t>
      </w:r>
      <w:r>
        <w:rPr>
          <w:i w:val="false"/>
          <w:iCs w:val="false"/>
        </w:rPr>
        <w:t>Se envía cuando el controlador solicita la identidad y características básicas del switch. Enviado cuando se establece el canal</w:t>
      </w:r>
    </w:p>
    <w:p>
      <w:pPr>
        <w:pStyle w:val="Normal"/>
        <w:numPr>
          <w:ilvl w:val="0"/>
          <w:numId w:val="32"/>
        </w:numPr>
        <w:spacing w:lineRule="auto" w:line="259"/>
        <w:jc w:val="left"/>
        <w:rPr>
          <w:i/>
          <w:i/>
          <w:iCs/>
        </w:rPr>
      </w:pPr>
      <w:r>
        <w:rPr>
          <w:i/>
          <w:iCs/>
        </w:rPr>
        <w:t xml:space="preserve">Configuration: </w:t>
      </w:r>
      <w:r>
        <w:rPr>
          <w:i w:val="false"/>
          <w:iCs w:val="false"/>
        </w:rPr>
        <w:t>Mensajes de consulta de los parámetros de configuración</w:t>
      </w:r>
    </w:p>
    <w:p>
      <w:pPr>
        <w:pStyle w:val="Normal"/>
        <w:numPr>
          <w:ilvl w:val="0"/>
          <w:numId w:val="32"/>
        </w:numPr>
        <w:spacing w:lineRule="auto" w:line="259"/>
        <w:jc w:val="left"/>
        <w:rPr>
          <w:i/>
          <w:i/>
          <w:iCs/>
        </w:rPr>
      </w:pPr>
      <w:r>
        <w:rPr>
          <w:i/>
          <w:iCs/>
        </w:rPr>
        <w:t xml:space="preserve">Modify-state: </w:t>
      </w:r>
      <w:r>
        <w:rPr>
          <w:i w:val="false"/>
          <w:iCs w:val="false"/>
        </w:rPr>
        <w:t>Mensajes que gestionan el estado del switch. Por ejemplo para añadir o eliminar flujos.</w:t>
      </w:r>
    </w:p>
    <w:p>
      <w:pPr>
        <w:pStyle w:val="Normal"/>
        <w:numPr>
          <w:ilvl w:val="0"/>
          <w:numId w:val="32"/>
        </w:numPr>
        <w:spacing w:lineRule="auto" w:line="259"/>
        <w:jc w:val="left"/>
        <w:rPr>
          <w:i/>
          <w:i/>
          <w:iCs/>
        </w:rPr>
      </w:pPr>
      <w:r>
        <w:rPr>
          <w:i/>
          <w:iCs/>
        </w:rPr>
        <w:t xml:space="preserve">Read-State: </w:t>
      </w:r>
      <w:r>
        <w:rPr>
          <w:i w:val="false"/>
          <w:iCs w:val="false"/>
        </w:rPr>
        <w:t>Mensajes que consigue información acerca del switch, como estadísticas o configuración actual.</w:t>
      </w:r>
    </w:p>
    <w:p>
      <w:pPr>
        <w:pStyle w:val="Normal"/>
        <w:numPr>
          <w:ilvl w:val="0"/>
          <w:numId w:val="32"/>
        </w:numPr>
        <w:spacing w:lineRule="auto" w:line="259"/>
        <w:jc w:val="left"/>
        <w:rPr/>
      </w:pPr>
      <w:r>
        <w:rPr>
          <w:i/>
          <w:iCs/>
        </w:rPr>
        <w:t xml:space="preserve">Packet-out: </w:t>
      </w:r>
      <w:r>
        <w:rPr>
          <w:i w:val="false"/>
          <w:iCs w:val="false"/>
        </w:rPr>
        <w:t>Mensajes mediante los cuales el controlador puede enviar paquetes por un puerto concreto del switch o redireccionar paquetes que han llegado modificando las acciones que se le aplican.</w:t>
      </w:r>
    </w:p>
    <w:p>
      <w:pPr>
        <w:pStyle w:val="Normal"/>
        <w:spacing w:lineRule="auto" w:line="259"/>
        <w:jc w:val="left"/>
        <w:rPr/>
      </w:pPr>
      <w:r>
        <w:rPr>
          <w:i w:val="false"/>
          <w:iCs w:val="false"/>
        </w:rPr>
        <w:t>1.4.4.2 Mensajes asíncronos</w:t>
      </w:r>
    </w:p>
    <w:p>
      <w:pPr>
        <w:pStyle w:val="Normal"/>
        <w:spacing w:lineRule="auto" w:line="259"/>
        <w:jc w:val="left"/>
        <w:rPr/>
      </w:pPr>
      <w:r>
        <w:rPr>
          <w:i w:val="false"/>
          <w:iCs w:val="false"/>
        </w:rPr>
        <w:t>Estos mensajes se envían entre el switch y el controlador al llegar un paquete. Entre ellos se encuentan los siguientes:</w:t>
      </w:r>
    </w:p>
    <w:p>
      <w:pPr>
        <w:pStyle w:val="Normal"/>
        <w:numPr>
          <w:ilvl w:val="0"/>
          <w:numId w:val="33"/>
        </w:numPr>
        <w:spacing w:lineRule="auto" w:line="259"/>
        <w:jc w:val="left"/>
        <w:rPr>
          <w:i/>
          <w:i/>
          <w:iCs/>
        </w:rPr>
      </w:pPr>
      <w:r>
        <w:rPr>
          <w:i/>
          <w:iCs/>
        </w:rPr>
        <w:t xml:space="preserve">Packet-in: </w:t>
      </w:r>
      <w:r>
        <w:rPr>
          <w:i w:val="false"/>
          <w:iCs w:val="false"/>
        </w:rPr>
        <w:t xml:space="preserve">Mensaje enviado cuando al recibir un paquete no tiene una entrada de flujos para dicho paquete. El controlador procesa el paquete y responde con un mensaje de tipo </w:t>
      </w:r>
      <w:r>
        <w:rPr>
          <w:i/>
          <w:iCs/>
        </w:rPr>
        <w:t>Packet-out</w:t>
      </w:r>
    </w:p>
    <w:p>
      <w:pPr>
        <w:pStyle w:val="Normal"/>
        <w:numPr>
          <w:ilvl w:val="0"/>
          <w:numId w:val="33"/>
        </w:numPr>
        <w:spacing w:lineRule="auto" w:line="259"/>
        <w:jc w:val="left"/>
        <w:rPr>
          <w:i/>
          <w:i/>
          <w:iCs/>
        </w:rPr>
      </w:pPr>
      <w:r>
        <w:rPr>
          <w:i/>
          <w:iCs/>
        </w:rPr>
        <w:t>Flow-Removed:</w:t>
      </w:r>
      <w:r>
        <w:rPr>
          <w:i w:val="false"/>
          <w:iCs w:val="false"/>
        </w:rPr>
        <w:t xml:space="preserve"> Mensaje que notifica que se ha eliminado una entrada de flujo de una tabla.</w:t>
      </w:r>
    </w:p>
    <w:p>
      <w:pPr>
        <w:pStyle w:val="Normal"/>
        <w:numPr>
          <w:ilvl w:val="0"/>
          <w:numId w:val="33"/>
        </w:numPr>
        <w:spacing w:lineRule="auto" w:line="259"/>
        <w:jc w:val="left"/>
        <w:rPr>
          <w:i/>
          <w:i/>
          <w:iCs/>
        </w:rPr>
      </w:pPr>
      <w:r>
        <w:rPr>
          <w:i/>
          <w:iCs/>
        </w:rPr>
        <w:t>Port-status:</w:t>
      </w:r>
      <w:r>
        <w:rPr>
          <w:i w:val="false"/>
          <w:iCs w:val="false"/>
        </w:rPr>
        <w:t xml:space="preserve"> Informa al controlador del cambio en la configuración en un puerto. </w:t>
      </w:r>
    </w:p>
    <w:p>
      <w:pPr>
        <w:pStyle w:val="Normal"/>
        <w:numPr>
          <w:ilvl w:val="0"/>
          <w:numId w:val="33"/>
        </w:numPr>
        <w:spacing w:lineRule="auto" w:line="259"/>
        <w:jc w:val="left"/>
        <w:rPr>
          <w:i/>
          <w:i/>
          <w:iCs/>
        </w:rPr>
      </w:pPr>
      <w:r>
        <w:rPr>
          <w:i/>
          <w:iCs/>
        </w:rPr>
        <w:t xml:space="preserve">Role-status: </w:t>
      </w:r>
      <w:r>
        <w:rPr>
          <w:i w:val="false"/>
          <w:iCs w:val="false"/>
        </w:rPr>
        <w:t>Informa al controlador del cambio de rol.</w:t>
      </w:r>
    </w:p>
    <w:p>
      <w:pPr>
        <w:pStyle w:val="Normal"/>
        <w:numPr>
          <w:ilvl w:val="0"/>
          <w:numId w:val="33"/>
        </w:numPr>
        <w:spacing w:lineRule="auto" w:line="259"/>
        <w:jc w:val="left"/>
        <w:rPr>
          <w:i/>
          <w:i/>
          <w:iCs/>
        </w:rPr>
      </w:pPr>
      <w:r>
        <w:rPr>
          <w:i/>
          <w:iCs/>
        </w:rPr>
        <w:t xml:space="preserve">Controller-status: </w:t>
      </w:r>
      <w:r>
        <w:rPr>
          <w:i w:val="false"/>
          <w:iCs w:val="false"/>
        </w:rPr>
        <w:t>Informa al controlador del estado de cambios en el canal de comunicación OpenFlow</w:t>
      </w:r>
    </w:p>
    <w:p>
      <w:pPr>
        <w:pStyle w:val="Normal"/>
        <w:numPr>
          <w:ilvl w:val="0"/>
          <w:numId w:val="33"/>
        </w:numPr>
        <w:spacing w:lineRule="auto" w:line="259"/>
        <w:jc w:val="left"/>
        <w:rPr>
          <w:i/>
          <w:i/>
          <w:iCs/>
        </w:rPr>
      </w:pPr>
      <w:r>
        <w:rPr>
          <w:i/>
          <w:iCs/>
        </w:rPr>
        <w:t xml:space="preserve">Flow-monitor: </w:t>
      </w:r>
      <w:r>
        <w:rPr>
          <w:i w:val="false"/>
          <w:iCs w:val="false"/>
        </w:rPr>
        <w:t>Informa al controlador de cambios en las tablas de flujo.</w:t>
      </w:r>
    </w:p>
    <w:p>
      <w:pPr>
        <w:pStyle w:val="Normal"/>
        <w:spacing w:lineRule="auto" w:line="259"/>
        <w:jc w:val="left"/>
        <w:rPr>
          <w:i/>
          <w:i/>
          <w:iCs/>
        </w:rPr>
      </w:pPr>
      <w:r>
        <w:rPr>
          <w:i w:val="false"/>
          <w:iCs w:val="false"/>
        </w:rPr>
        <w:t>1.4.4.3 Mensajes simétricos</w:t>
      </w:r>
    </w:p>
    <w:p>
      <w:pPr>
        <w:pStyle w:val="Normal"/>
        <w:spacing w:lineRule="auto" w:line="259"/>
        <w:jc w:val="left"/>
        <w:rPr>
          <w:i/>
          <w:i/>
          <w:iCs/>
        </w:rPr>
      </w:pPr>
      <w:r>
        <w:rPr>
          <w:i w:val="false"/>
          <w:iCs w:val="false"/>
        </w:rPr>
        <w:t>Estos mensajes se envían desde cualquier dispositivo sin solicitud previa. Son los siguientes:</w:t>
      </w:r>
    </w:p>
    <w:p>
      <w:pPr>
        <w:pStyle w:val="Normal"/>
        <w:numPr>
          <w:ilvl w:val="0"/>
          <w:numId w:val="34"/>
        </w:numPr>
        <w:spacing w:lineRule="auto" w:line="259"/>
        <w:jc w:val="left"/>
        <w:rPr>
          <w:i/>
          <w:i/>
          <w:iCs/>
        </w:rPr>
      </w:pPr>
      <w:r>
        <w:rPr>
          <w:i/>
          <w:iCs/>
        </w:rPr>
        <w:t xml:space="preserve">Hello: </w:t>
      </w:r>
      <w:r>
        <w:rPr>
          <w:i w:val="false"/>
          <w:iCs w:val="false"/>
        </w:rPr>
        <w:t>Mensajes que se intercambian en el momento de establecer la conexión entre los conmutadores y el controlador.</w:t>
      </w:r>
    </w:p>
    <w:p>
      <w:pPr>
        <w:pStyle w:val="Normal"/>
        <w:numPr>
          <w:ilvl w:val="0"/>
          <w:numId w:val="34"/>
        </w:numPr>
        <w:spacing w:lineRule="auto" w:line="259"/>
        <w:jc w:val="left"/>
        <w:rPr>
          <w:i/>
          <w:i/>
          <w:iCs/>
        </w:rPr>
      </w:pPr>
      <w:r>
        <w:rPr>
          <w:i/>
          <w:iCs/>
        </w:rPr>
        <w:t xml:space="preserve">Echo: </w:t>
      </w:r>
      <w:r>
        <w:rPr>
          <w:i w:val="false"/>
          <w:iCs w:val="false"/>
        </w:rPr>
        <w:t>Mensajes que permiten medir la latencia o el ancho de banda para comprobar que un dispositivo esté activo.</w:t>
      </w:r>
    </w:p>
    <w:p>
      <w:pPr>
        <w:pStyle w:val="Normal"/>
        <w:numPr>
          <w:ilvl w:val="0"/>
          <w:numId w:val="0"/>
        </w:numPr>
        <w:spacing w:lineRule="auto" w:line="259"/>
        <w:ind w:left="72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1.5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Normal"/>
        <w:ind w:left="1021" w:hanging="908"/>
        <w:pPrChange w:id="0" w:author="Rubén" w:date="2019-06-13T12:59:00Z">
          <w:pPr>
            <w:jc w:val="left"/>
            <w:spacing w:lineRule="auto" w:line="259"/>
          </w:pPr>
        </w:pPrChange>
        <w:rPr/>
      </w:pPr>
      <w:r>
        <w:rPr/>
        <w:t>Capítulo 2: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7">
        <w:r>
          <w:rPr>
            <w:rStyle w:val="InternetLink"/>
          </w:rPr>
          <w:t>https://www.solvetic.com/tutoriales/article/6199-caracteristicas-y-como-instalar-fedora-29/</w:t>
        </w:r>
      </w:hyperlink>
    </w:p>
    <w:p>
      <w:pPr>
        <w:pStyle w:val="Normal"/>
        <w:spacing w:lineRule="auto" w:line="259"/>
        <w:jc w:val="left"/>
        <w:rPr/>
      </w:pPr>
      <w:r>
        <w:rPr/>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r>
          <w:rPr/>
          <w:t>f</w:t>
        </w:r>
      </w:ins>
      <w:ins w:id="24" w:author="Rubén" w:date="2019-06-13T12:42:00Z">
        <w:r>
          <w:rPr/>
          <w:t>igura</w:t>
        </w:r>
      </w:ins>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Ilustraciones 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descr=""/>
                    <pic:cNvPicPr>
                      <a:picLocks noChangeAspect="1" noChangeArrowheads="1"/>
                    </pic:cNvPicPr>
                  </pic:nvPicPr>
                  <pic:blipFill>
                    <a:blip r:embed="rId11"/>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1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descr=""/>
                    <pic:cNvPicPr>
                      <a:picLocks noChangeAspect="1" noChangeArrowheads="1"/>
                    </pic:cNvPicPr>
                  </pic:nvPicPr>
                  <pic:blipFill>
                    <a:blip r:embed="rId12"/>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descr=""/>
                    <pic:cNvPicPr>
                      <a:picLocks noChangeAspect="1" noChangeArrowheads="1"/>
                    </pic:cNvPicPr>
                  </pic:nvPicPr>
                  <pic:blipFill>
                    <a:blip r:embed="rId13"/>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descr=""/>
                    <pic:cNvPicPr>
                      <a:picLocks noChangeAspect="1" noChangeArrowheads="1"/>
                    </pic:cNvPicPr>
                  </pic:nvPicPr>
                  <pic:blipFill>
                    <a:blip r:embed="rId14"/>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 xml:space="preserve">(Nota: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descr=""/>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descr=""/>
                    <pic:cNvPicPr>
                      <a:picLocks noChangeAspect="1" noChangeArrowheads="1"/>
                    </pic:cNvPicPr>
                  </pic:nvPicPr>
                  <pic:blipFill>
                    <a:blip r:embed="rId17"/>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descr=""/>
                    <pic:cNvPicPr>
                      <a:picLocks noChangeAspect="1" noChangeArrowheads="1"/>
                    </pic:cNvPicPr>
                  </pic:nvPicPr>
                  <pic:blipFill>
                    <a:blip r:embed="rId19"/>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2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descr=""/>
                    <pic:cNvPicPr>
                      <a:picLocks noChangeAspect="1" noChangeArrowheads="1"/>
                    </pic:cNvPicPr>
                  </pic:nvPicPr>
                  <pic:blipFill>
                    <a:blip r:embed="rId2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descr=""/>
                    <pic:cNvPicPr>
                      <a:picLocks noChangeAspect="1" noChangeArrowheads="1"/>
                    </pic:cNvPicPr>
                  </pic:nvPicPr>
                  <pic:blipFill>
                    <a:blip r:embed="rId23"/>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24"/>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Normal"/>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Normal"/>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5"/>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Normal"/>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Normal"/>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Normal"/>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Normal"/>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Normal"/>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Normal"/>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Normal"/>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Normal"/>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Normal"/>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6">
        <w:r>
          <w:rPr>
            <w:rStyle w:val="InternetLink"/>
          </w:rPr>
          <w:t>onos@IP-ONOS</w:t>
        </w:r>
      </w:hyperlink>
    </w:p>
    <w:p>
      <w:pPr>
        <w:pStyle w:val="Normal"/>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7"/>
                    <a:srcRect l="22478" t="15748" r="31492"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descr=""/>
                    <pic:cNvPicPr>
                      <a:picLocks noChangeAspect="1" noChangeArrowheads="1"/>
                    </pic:cNvPicPr>
                  </pic:nvPicPr>
                  <pic:blipFill>
                    <a:blip r:embed="rId28"/>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 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vSwitch y ejecutaremos los siguientes comandos:</w:t>
      </w:r>
    </w:p>
    <w:p>
      <w:pPr>
        <w:pStyle w:val="Normal"/>
        <w:rPr/>
      </w:pPr>
      <w:r>
        <w:rPr/>
        <w:t>Creamos el bridge br0</w:t>
      </w:r>
    </w:p>
    <w:p>
      <w:pPr>
        <w:pStyle w:val="Normal"/>
        <w:rPr/>
      </w:pPr>
      <w:r>
        <w:rPr/>
        <w:tab/>
        <w:t xml:space="preserve">ovs-vsctl add-br br0 </w:t>
      </w:r>
      <w:r>
        <w:rPr>
          <w:rFonts w:ascii="Arial;Helvetica Neue;Helvetica;sans-serif" w:hAnsi="Arial;Helvetica Neue;Helvetica;sans-serif"/>
          <w:b w:val="false"/>
          <w:i w:val="false"/>
          <w:caps w:val="false"/>
          <w:smallCaps w:val="false"/>
          <w:color w:val="242729"/>
          <w:spacing w:val="0"/>
          <w:sz w:val="23"/>
        </w:rPr>
        <w:t>-- set bridge br0 datapath_type=netdev</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Añadimos los puertos que tiene el router excepto eth0 que lo mantendremos fuera del </w:t>
      </w:r>
      <w:r>
        <w:rPr>
          <w:rFonts w:ascii="Arial;Helvetica Neue;Helvetica;sans-serif" w:hAnsi="Arial;Helvetica Neue;Helvetica;sans-serif"/>
          <w:b w:val="false"/>
          <w:i/>
          <w:iCs/>
          <w:caps w:val="false"/>
          <w:smallCaps w:val="false"/>
          <w:color w:val="242729"/>
          <w:spacing w:val="0"/>
          <w:sz w:val="23"/>
        </w:rPr>
        <w:t>bridge</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eth1</w:t>
      </w:r>
    </w:p>
    <w:p>
      <w:pPr>
        <w:pStyle w:val="Normal"/>
        <w:rPr/>
      </w:pPr>
      <w:r>
        <w:rPr>
          <w:rFonts w:ascii="Arial;Helvetica Neue;Helvetica;sans-serif" w:hAnsi="Arial;Helvetica Neue;Helvetica;sans-serif"/>
          <w:b w:val="false"/>
          <w:i w:val="false"/>
          <w:caps w:val="false"/>
          <w:smallCaps w:val="false"/>
          <w:color w:val="242729"/>
          <w:spacing w:val="0"/>
          <w:sz w:val="23"/>
        </w:rPr>
        <w:tab/>
        <w:t>ovs-vsctl add-port br0 eth2</w:t>
      </w:r>
    </w:p>
    <w:p>
      <w:pPr>
        <w:pStyle w:val="Normal"/>
        <w:rPr/>
      </w:pPr>
      <w:r>
        <w:rPr>
          <w:rFonts w:ascii="Arial;Helvetica Neue;Helvetica;sans-serif" w:hAnsi="Arial;Helvetica Neue;Helvetica;sans-serif"/>
          <w:b w:val="false"/>
          <w:i w:val="false"/>
          <w:caps w:val="false"/>
          <w:smallCaps w:val="false"/>
          <w:color w:val="242729"/>
          <w:spacing w:val="0"/>
          <w:sz w:val="23"/>
        </w:rPr>
        <w:tab/>
        <w:t>...</w:t>
      </w:r>
    </w:p>
    <w:p>
      <w:pPr>
        <w:pStyle w:val="Normal"/>
        <w:rPr/>
      </w:pPr>
      <w:r>
        <w:rPr>
          <w:rFonts w:ascii="Arial;Helvetica Neue;Helvetica;sans-serif" w:hAnsi="Arial;Helvetica Neue;Helvetica;sans-serif"/>
          <w:b w:val="false"/>
          <w:i w:val="false"/>
          <w:caps w:val="false"/>
          <w:smallCaps w:val="false"/>
          <w:color w:val="242729"/>
          <w:spacing w:val="0"/>
          <w:sz w:val="23"/>
        </w:rPr>
        <w:t xml:space="preserve">Finalmente asignamos el </w:t>
      </w:r>
      <w:r>
        <w:rPr>
          <w:rFonts w:ascii="Arial;Helvetica Neue;Helvetica;sans-serif" w:hAnsi="Arial;Helvetica Neue;Helvetica;sans-serif"/>
          <w:b w:val="false"/>
          <w:i/>
          <w:iCs/>
          <w:caps w:val="false"/>
          <w:smallCaps w:val="false"/>
          <w:color w:val="242729"/>
          <w:spacing w:val="0"/>
          <w:sz w:val="23"/>
        </w:rPr>
        <w:t xml:space="preserve">manager </w:t>
      </w:r>
      <w:r>
        <w:rPr>
          <w:rFonts w:ascii="Arial;Helvetica Neue;Helvetica;sans-serif" w:hAnsi="Arial;Helvetica Neue;Helvetica;sans-serif"/>
          <w:b w:val="false"/>
          <w:i w:val="false"/>
          <w:iCs w:val="false"/>
          <w:caps w:val="false"/>
          <w:smallCaps w:val="false"/>
          <w:color w:val="242729"/>
          <w:spacing w:val="0"/>
          <w:sz w:val="23"/>
        </w:rPr>
        <w:t xml:space="preserve">y el </w:t>
      </w:r>
      <w:r>
        <w:rPr>
          <w:rFonts w:ascii="Arial;Helvetica Neue;Helvetica;sans-serif" w:hAnsi="Arial;Helvetica Neue;Helvetica;sans-serif"/>
          <w:b w:val="false"/>
          <w:i/>
          <w:iCs/>
          <w:caps w:val="false"/>
          <w:smallCaps w:val="false"/>
          <w:color w:val="242729"/>
          <w:spacing w:val="0"/>
          <w:sz w:val="23"/>
        </w:rPr>
        <w:t>controller</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set-manager ptcp:6640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left"/>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400040" cy="3035935"/>
            <wp:effectExtent l="0" t="0" r="0" b="0"/>
            <wp:wrapSquare wrapText="largest"/>
            <wp:docPr id="2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Ejecutando el comando</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ab/>
        <w:t xml:space="preserve">ovs-vsctl show </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Vemos como se ha quedado la configuracion del switch</w:t>
      </w:r>
    </w:p>
    <w:p>
      <w:pPr>
        <w:pStyle w:val="Normal"/>
        <w:jc w:val="left"/>
        <w:rPr>
          <w:rStyle w:val="InternetLink"/>
          <w:color w:val="000000"/>
          <w:u w:val="none"/>
        </w:rPr>
      </w:pPr>
      <w:r>
        <w:rPr>
          <w:color w:val="000000"/>
          <w:u w:val="none"/>
        </w:rPr>
        <w:drawing>
          <wp:anchor behindDoc="0" distT="0" distB="0" distL="0" distR="0" simplePos="0" locked="0" layoutInCell="1" allowOverlap="1" relativeHeight="42">
            <wp:simplePos x="0" y="0"/>
            <wp:positionH relativeFrom="column">
              <wp:posOffset>47625</wp:posOffset>
            </wp:positionH>
            <wp:positionV relativeFrom="paragraph">
              <wp:posOffset>-3810</wp:posOffset>
            </wp:positionV>
            <wp:extent cx="5400040" cy="3035935"/>
            <wp:effectExtent l="0" t="0" r="0" b="0"/>
            <wp:wrapSquare wrapText="largest"/>
            <wp:docPr id="2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000000"/>
          <w:kern w:val="0"/>
          <w:sz w:val="22"/>
          <w:szCs w:val="22"/>
          <w:u w:val="none"/>
          <w:lang w:val="en-US" w:eastAsia="en-US" w:bidi="ar-SA"/>
        </w:rPr>
        <w:t>En el controlador ONOS realizamos lo siguiente:</w:t>
      </w:r>
    </w:p>
    <w:p>
      <w:pPr>
        <w:pStyle w:val="Normal"/>
        <w:jc w:val="left"/>
        <w:rPr>
          <w:rFonts w:ascii="Consolas" w:hAnsi="Consolas" w:eastAsia="Calibri" w:cs="Consolas"/>
          <w:color w:val="000000"/>
          <w:kern w:val="0"/>
          <w:sz w:val="22"/>
          <w:szCs w:val="22"/>
          <w:u w:val="none"/>
          <w:lang w:val="en-US" w:eastAsia="en-US" w:bidi="ar-SA"/>
        </w:rPr>
      </w:pPr>
      <w:r>
        <w:rPr>
          <w:rStyle w:val="InternetLink"/>
          <w:rFonts w:eastAsia="Calibri" w:cs="Consolas" w:ascii="Consolas" w:hAnsi="Consolas"/>
          <w:color w:val="CE181E"/>
          <w:kern w:val="0"/>
          <w:sz w:val="22"/>
          <w:szCs w:val="22"/>
          <w:u w:val="none"/>
          <w:lang w:val="en-US" w:eastAsia="en-US" w:bidi="ar-SA"/>
        </w:rPr>
        <w:t>DETALLAR MAS LOS PASOS Y VER PARA QUE SIRVE EL COMANDO DEVICE-CONTROLLERS</w:t>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drawing>
          <wp:anchor behindDoc="0" distT="0" distB="0" distL="0" distR="0" simplePos="0" locked="0" layoutInCell="1" allowOverlap="1" relativeHeight="44">
            <wp:simplePos x="0" y="0"/>
            <wp:positionH relativeFrom="column">
              <wp:posOffset>28575</wp:posOffset>
            </wp:positionH>
            <wp:positionV relativeFrom="paragraph">
              <wp:posOffset>29845</wp:posOffset>
            </wp:positionV>
            <wp:extent cx="5400040" cy="3035935"/>
            <wp:effectExtent l="0" t="0" r="0" b="0"/>
            <wp:wrapSquare wrapText="largest"/>
            <wp:docPr id="2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rStyle w:val="InternetLink"/>
          <w:color w:val="000000"/>
          <w:u w:val="none"/>
        </w:rPr>
      </w:pPr>
      <w:r>
        <w:rPr>
          <w:color w:val="000000"/>
          <w:u w:val="none"/>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descr=""/>
                    <pic:cNvPicPr>
                      <a:picLocks noChangeAspect="1" noChangeArrowheads="1"/>
                    </pic:cNvPicPr>
                  </pic:nvPicPr>
                  <pic:blipFill>
                    <a:blip r:embed="rId32"/>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 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 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Normal"/>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Normal"/>
        <w:numPr>
          <w:ilvl w:val="0"/>
          <w:numId w:val="7"/>
        </w:numPr>
        <w:jc w:val="left"/>
        <w:rPr/>
      </w:pPr>
      <w:r>
        <w:rPr>
          <w:rFonts w:eastAsia="Calibri"/>
          <w:color w:val="000000"/>
        </w:rPr>
        <w:t>cfg set componentClass name value: Modifica el valor de la propiedad especificada</w:t>
      </w:r>
    </w:p>
    <w:p>
      <w:pPr>
        <w:pStyle w:val="Normal"/>
        <w:numPr>
          <w:ilvl w:val="0"/>
          <w:numId w:val="7"/>
        </w:numPr>
        <w:jc w:val="left"/>
        <w:rPr/>
      </w:pPr>
      <w:r>
        <w:rPr>
          <w:rFonts w:eastAsia="Calibri"/>
          <w:color w:val="000000"/>
        </w:rPr>
        <w:t>cfg set componentClass name: Reestablece el valor de la propiedad especificada a su valor por defecto</w:t>
      </w:r>
    </w:p>
    <w:p>
      <w:pPr>
        <w:pStyle w:val="Normal"/>
        <w:spacing w:before="150" w:after="0"/>
        <w:rPr/>
      </w:pPr>
      <w:r>
        <w:rPr>
          <w:rFonts w:eastAsia="Calibri"/>
          <w:color w:val="CE181E"/>
        </w:rPr>
        <w:t>PONER CAPTURA DE LA ALPINEMODIFICADA CON ESTOS COMANDOS PARA QUE QUEDE MAS CLARO</w:t>
      </w:r>
    </w:p>
    <w:p>
      <w:pPr>
        <w:pStyle w:val="Normal"/>
        <w:spacing w:before="150" w:after="0"/>
        <w:rPr>
          <w:rFonts w:eastAsia="Calibri"/>
          <w:color w:val="CE181E"/>
        </w:rPr>
      </w:pPr>
      <w:r>
        <w:rPr>
          <w:rFonts w:eastAsia="Calibri"/>
          <w:color w:val="CE181E"/>
        </w:rPr>
      </w:r>
    </w:p>
    <w:p>
      <w:pPr>
        <w:pStyle w:val="Normal"/>
        <w:spacing w:before="150" w:after="0"/>
        <w:rPr>
          <w:rFonts w:eastAsia="Calibri"/>
          <w:color w:val="000000"/>
        </w:rPr>
      </w:pPr>
      <w:r>
        <w:rPr>
          <w:rFonts w:eastAsia="Calibri"/>
          <w:color w:val="000000"/>
        </w:rPr>
        <w:t>4.1.6 Banco de pruebas</w:t>
      </w:r>
    </w:p>
    <w:p>
      <w:pPr>
        <w:pStyle w:val="Normal"/>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Normal"/>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Normal"/>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A continuación, activamos las aplicaciones necesarias y comprobamos en el controlador que se han activado correctamente: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4.6.1.1 Envio de pings entre 2 hosts</w:t>
      </w:r>
    </w:p>
    <w:p>
      <w:pPr>
        <w:pStyle w:val="Normal"/>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Normal"/>
        <w:spacing w:before="150" w:after="0"/>
        <w:rPr/>
      </w:pPr>
      <w:r>
        <w:rPr>
          <w:rFonts w:eastAsia="Calibri"/>
          <w:color w:val="000000"/>
        </w:rPr>
        <w:t>Para ello enviamos 10 pings tal y como se puede ver en la Ilustración</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Normal"/>
        <w:spacing w:before="150" w:after="0"/>
        <w:rPr/>
      </w:pPr>
      <w:r>
        <w:rPr>
          <w:rFonts w:eastAsia="Calibri"/>
          <w:color w:val="000000"/>
        </w:rPr>
        <w:t>Ejecutamos el comando: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Normal"/>
        <w:spacing w:before="150" w:after="0"/>
        <w:rPr/>
      </w:pPr>
      <w:r>
        <w:rPr>
          <w:rFonts w:eastAsia="Calibri"/>
          <w:color w:val="000000"/>
        </w:rPr>
        <w:t>Tambien se observa que 1 minuto después se notifica que el enlace ha sido reestablecido permitiendo de nuevo el envío de los 7 pings.</w:t>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pPr>
      <w:r>
        <w:rPr>
          <w:rFonts w:eastAsia="Calibri"/>
          <w:color w:val="CE181E"/>
        </w:rPr>
        <w:t>EXPLICAR DIFERENCIAS ENTRE LAS 2 CAPTURAS  (CUANDO LAS RECORTE QUE NO VEO QUE PONE JAJA)</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4.1.6.2 Enviando pings entre 2 parejas de hosts</w:t>
      </w:r>
    </w:p>
    <w:p>
      <w:pPr>
        <w:pStyle w:val="Normal"/>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Normal"/>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Normal"/>
        <w:spacing w:before="150" w:after="0"/>
        <w:rPr/>
      </w:pPr>
      <w:r>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4.1.6.3 Enviando pings desde 2 hosts a un tercero</w:t>
      </w:r>
    </w:p>
    <w:p>
      <w:pPr>
        <w:pStyle w:val="Normal"/>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Asimismo, vemos como transcurrido el tiempo de baneo se desbloquean los 2 enlaces baneados.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4.1.6.4 Modificando los parámetros configurables</w:t>
      </w:r>
    </w:p>
    <w:p>
      <w:pPr>
        <w:pStyle w:val="Normal"/>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Normal"/>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Si vemos el controlador, comprobamos que, efectivamente, se han producido correctamente los cambios.</w:t>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000000"/>
        </w:rPr>
      </w:pPr>
      <w:r>
        <w:rPr>
          <w:rFonts w:eastAsia="Calibri"/>
          <w:color w:val="000000"/>
        </w:rPr>
      </w:r>
    </w:p>
    <w:p>
      <w:pPr>
        <w:pStyle w:val="Normal"/>
        <w:spacing w:before="150" w:after="0"/>
        <w:rPr>
          <w:rFonts w:eastAsia="Calibri"/>
          <w:color w:val="CE181E"/>
        </w:rPr>
      </w:pPr>
      <w:r>
        <w:rPr>
          <w:rFonts w:eastAsia="Calibri"/>
          <w:color w:val="000000"/>
        </w:rPr>
        <w:t>4.2 Analizando las estadísticas de tráfico</w:t>
      </w:r>
    </w:p>
    <w:p>
      <w:pPr>
        <w:pStyle w:val="Normal"/>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Normal"/>
        <w:spacing w:before="150" w:after="0"/>
        <w:rPr/>
      </w:pPr>
      <w:r>
        <w:rPr>
          <w:rFonts w:eastAsia="Calibri"/>
          <w:color w:val="000000"/>
        </w:rPr>
        <w:t xml:space="preserve">4.2.1 Aplicación </w:t>
      </w:r>
      <w:r>
        <w:rPr>
          <w:rFonts w:eastAsia="Calibri"/>
          <w:i/>
          <w:iCs/>
          <w:color w:val="000000"/>
        </w:rPr>
        <w:t>statsshow</w:t>
      </w:r>
    </w:p>
    <w:p>
      <w:pPr>
        <w:pStyle w:val="Normal"/>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Normal"/>
        <w:spacing w:before="150" w:after="0"/>
        <w:rPr>
          <w:rFonts w:eastAsia="Calibri"/>
          <w:color w:val="000000"/>
        </w:rPr>
      </w:pPr>
      <w:r>
        <w:rPr>
          <w:rFonts w:eastAsia="Calibri"/>
          <w:color w:val="000000"/>
        </w:rPr>
        <w:t>4.2.1.1 Tareas repetidas</w:t>
      </w:r>
    </w:p>
    <w:p>
      <w:pPr>
        <w:pStyle w:val="Normal"/>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Normal"/>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Normal"/>
        <w:rPr/>
      </w:pPr>
      <w:r>
        <w:rPr/>
        <w:t>Donde:</w:t>
      </w:r>
    </w:p>
    <w:p>
      <w:pPr>
        <w:pStyle w:val="Normal"/>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Normal"/>
        <w:numPr>
          <w:ilvl w:val="0"/>
          <w:numId w:val="9"/>
        </w:numPr>
        <w:rPr/>
      </w:pPr>
      <w:r>
        <w:rPr/>
        <w:t>Delay: Es un atributo de tipo long que indica el retraso desde que se activa la aplicación hasta que se ejecuta por primera vez la tarea. Está definido a un segundo.</w:t>
      </w:r>
    </w:p>
    <w:p>
      <w:pPr>
        <w:pStyle w:val="Normal"/>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Normal"/>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Normal"/>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Normal"/>
        <w:rPr/>
      </w:pPr>
      <w:r>
        <w:rPr/>
        <w:t>Una vez creados los 2 bucles necesarios obtenemos las siguientes estadisticas, en concreto obtendremos las siguientes estadísticas:</w:t>
      </w:r>
    </w:p>
    <w:p>
      <w:pPr>
        <w:pStyle w:val="Normal"/>
        <w:numPr>
          <w:ilvl w:val="0"/>
          <w:numId w:val="10"/>
        </w:numPr>
        <w:rPr/>
      </w:pPr>
      <w:r>
        <w:rPr/>
        <w:t>bytes enviados por cada puerto desde que se activó la aplicación</w:t>
      </w:r>
    </w:p>
    <w:p>
      <w:pPr>
        <w:pStyle w:val="Normal"/>
        <w:numPr>
          <w:ilvl w:val="0"/>
          <w:numId w:val="10"/>
        </w:numPr>
        <w:rPr/>
      </w:pPr>
      <w:r>
        <w:rPr/>
        <w:t>bytes recibidos por cada puerto desde que se activó la aplicación</w:t>
      </w:r>
    </w:p>
    <w:p>
      <w:pPr>
        <w:pStyle w:val="Normal"/>
        <w:numPr>
          <w:ilvl w:val="0"/>
          <w:numId w:val="10"/>
        </w:numPr>
        <w:rPr/>
      </w:pPr>
      <w:r>
        <w:rPr/>
        <w:t xml:space="preserve">bytes enviados por cada puerto en cada ejecución de la tarea </w:t>
      </w:r>
    </w:p>
    <w:p>
      <w:pPr>
        <w:pStyle w:val="Normal"/>
        <w:numPr>
          <w:ilvl w:val="0"/>
          <w:numId w:val="10"/>
        </w:numPr>
        <w:rPr/>
      </w:pPr>
      <w:r>
        <w:rPr/>
        <w:t>bytes recibidos por cada puerto en cada ejecución de la tarea</w:t>
      </w:r>
    </w:p>
    <w:p>
      <w:pPr>
        <w:pStyle w:val="Normal"/>
        <w:rPr/>
      </w:pPr>
      <w:r>
        <w:rPr/>
        <w:t>4.2.1.2 Banco de pruebas</w:t>
      </w:r>
    </w:p>
    <w:p>
      <w:pPr>
        <w:pStyle w:val="Normal"/>
        <w:rPr/>
      </w:pPr>
      <w:r>
        <w:rPr/>
        <w:t>En este caso, dado que la aplicación es muy sencilla únicamente se va a poner en marcha la aplicación y enviar una serie de pings para comprobar que se recogen las estadísticas correctamente.</w:t>
      </w:r>
    </w:p>
    <w:p>
      <w:pPr>
        <w:pStyle w:val="Normal"/>
        <w:rPr/>
      </w:pPr>
      <w:r>
        <w:rPr/>
        <w:t>En concreto, 2 hosts, Alpine-1 y Alpine-2, van a enviar pings a Alpine-3.</w:t>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4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pPr>
        <w:pStyle w:val="Normal"/>
        <w:rPr/>
      </w:pPr>
      <w:r>
        <w:rPr/>
        <w:t>Esperamos que transcurran un par de iteraciones de la tarea programada y comprobamos en el controlador los parámetros recogidos por la aplicación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descr=""/>
                    <pic:cNvPicPr>
                      <a:picLocks noChangeAspect="1" noChangeArrowheads="1"/>
                    </pic:cNvPicPr>
                  </pic:nvPicPr>
                  <pic:blipFill>
                    <a:blip r:embed="rId47"/>
                    <a:srcRect l="25933" t="21343" r="12829" b="22298"/>
                    <a:stretch>
                      <a:fillRect/>
                    </a:stretch>
                  </pic:blipFill>
                  <pic:spPr bwMode="auto">
                    <a:xfrm>
                      <a:off x="0" y="0"/>
                      <a:ext cx="6299200" cy="3258185"/>
                    </a:xfrm>
                    <a:prstGeom prst="rect">
                      <a:avLst/>
                    </a:prstGeom>
                  </pic:spPr>
                </pic:pic>
              </a:graphicData>
            </a:graphic>
          </wp:anchor>
        </w:drawing>
      </w:r>
    </w:p>
    <w:p>
      <w:pPr>
        <w:pStyle w:val="Normal"/>
        <w:rPr/>
      </w:pPr>
      <w:r>
        <w:rPr/>
        <w:t xml:space="preserve">Tal y como se puede observar, en primer lugar se notifica el dispositivo y a continuación se recorren todos los puertos que lo conforman. </w:t>
      </w:r>
    </w:p>
    <w:p>
      <w:pPr>
        <w:pStyle w:val="Normal"/>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Normal"/>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Normal"/>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Normal"/>
        <w:rPr>
          <w:i w:val="false"/>
          <w:i w:val="false"/>
          <w:iCs w:val="false"/>
        </w:rPr>
      </w:pPr>
      <w:r>
        <w:rPr>
          <w:i w:val="false"/>
          <w:iCs w:val="fals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4.2.2 Aplicación detectHost</w:t>
      </w:r>
    </w:p>
    <w:p>
      <w:pPr>
        <w:pStyle w:val="Normal"/>
        <w:rPr/>
      </w:pPr>
      <w:r>
        <w:rPr/>
        <w:t xml:space="preserve">El objetivo de esta aplicación es conocer todos los hosts que tenemos conectados a los Open vSwitch de la red. </w:t>
      </w:r>
    </w:p>
    <w:p>
      <w:pPr>
        <w:pStyle w:val="Normal"/>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Normal"/>
        <w:rPr>
          <w:i w:val="false"/>
          <w:i w:val="false"/>
          <w:iCs w:val="false"/>
        </w:rPr>
      </w:pPr>
      <w:r>
        <w:rPr>
          <w:i w:val="false"/>
          <w:iCs w:val="false"/>
        </w:rPr>
        <w:t>En el fichero BUILD se registra la aplicación tal y como se ve en la siguiente Ilustración</w:t>
      </w:r>
    </w:p>
    <w:p>
      <w:pPr>
        <w:pStyle w:val="Normal"/>
        <w:rPr>
          <w:i w:val="false"/>
          <w:i w:val="false"/>
          <w:iCs w:val="false"/>
        </w:rPr>
      </w:pPr>
      <w:r>
        <w:rPr>
          <w:i w:val="false"/>
          <w:i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00040" cy="3035935"/>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i w:val="false"/>
          <w:i w:val="false"/>
          <w:iCs w:val="false"/>
        </w:rPr>
      </w:pPr>
      <w:r>
        <w:rPr>
          <w:i w:val="false"/>
          <w:iCs w:val="false"/>
        </w:rPr>
      </w:r>
    </w:p>
    <w:p>
      <w:pPr>
        <w:pStyle w:val="Normal"/>
        <w:rPr/>
      </w:pPr>
      <w:r>
        <w:rPr>
          <w:i w:val="false"/>
          <w:iCs w:val="false"/>
        </w:rPr>
        <w:t xml:space="preserve">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Normal"/>
        <w:rPr>
          <w:i w:val="false"/>
          <w:i w:val="false"/>
          <w:iCs w:val="false"/>
        </w:rPr>
      </w:pPr>
      <w:r>
        <w:rPr>
          <w:i w:val="false"/>
          <w:iCs w:val="false"/>
        </w:rPr>
      </w:r>
    </w:p>
    <w:p>
      <w:pPr>
        <w:pStyle w:val="Normal"/>
        <w:rPr/>
      </w:pPr>
      <w:r>
        <w:rPr>
          <w:i w:val="false"/>
          <w:iCs w:val="false"/>
        </w:rPr>
        <w:t xml:space="preserve">Centrandonos ya en la aplicación </w:t>
      </w:r>
      <w:r>
        <w:rPr>
          <w:i/>
          <w:iCs/>
        </w:rPr>
        <w:t>detectHost</w:t>
      </w:r>
      <w:r>
        <w:rPr>
          <w:i w:val="false"/>
          <w:iCs w:val="false"/>
        </w:rPr>
        <w:t xml:space="preserve"> vemos que se puede dividir en 2 partes:</w:t>
      </w:r>
    </w:p>
    <w:p>
      <w:pPr>
        <w:pStyle w:val="Normal"/>
        <w:rPr/>
      </w:pPr>
      <w:r>
        <w:rPr/>
        <w:t>4.2.2.1 Tarea repetida</w:t>
      </w:r>
    </w:p>
    <w:p>
      <w:pPr>
        <w:pStyle w:val="Normal"/>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Normal"/>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Normal"/>
        <w:rPr/>
      </w:pPr>
      <w:r>
        <w:rPr/>
        <w:t xml:space="preserve">Finalmente, recordar que es necesario en el método </w:t>
      </w:r>
      <w:r>
        <w:rPr>
          <w:i/>
          <w:iCs/>
        </w:rPr>
        <w:t>deactivate</w:t>
      </w:r>
      <w:r>
        <w:rPr/>
        <w:t xml:space="preserve"> cancelar los 2 temporizadores creados para evitar que se queden residuales.</w:t>
      </w:r>
    </w:p>
    <w:p>
      <w:pPr>
        <w:pStyle w:val="Normal"/>
        <w:rPr/>
      </w:pPr>
      <w:r>
        <w:rPr/>
        <w:t>4.2.2.2 Listener</w:t>
      </w:r>
    </w:p>
    <w:p>
      <w:pPr>
        <w:pStyle w:val="Normal"/>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Normal"/>
        <w:jc w:val="left"/>
        <w:rPr/>
      </w:pPr>
      <w:r>
        <w:rPr/>
        <w:t>Destacar que como HostListener viene definido como una interfaz es necesario instanciarlo previamente de la forma que procede:</w:t>
      </w:r>
    </w:p>
    <w:p>
      <w:pPr>
        <w:pStyle w:val="Normal"/>
        <w:jc w:val="center"/>
        <w:rPr/>
      </w:pPr>
      <w:r>
        <w:rPr>
          <w:lang w:val="en-US"/>
        </w:rPr>
        <w:t>private final HostListener hostListener = new InternalHostListener();</w:t>
      </w:r>
    </w:p>
    <w:p>
      <w:pPr>
        <w:pStyle w:val="Normal"/>
        <w:jc w:val="center"/>
        <w:rPr>
          <w:lang w:val="en-US"/>
        </w:rPr>
      </w:pPr>
      <w:r>
        <w:rPr>
          <w:lang w:val="en-US"/>
        </w:rPr>
      </w:r>
    </w:p>
    <w:p>
      <w:pPr>
        <w:pStyle w:val="Normal"/>
        <w:jc w:val="left"/>
        <w:rPr/>
      </w:pPr>
      <w:r>
        <w:rPr>
          <w:lang w:val="en-US"/>
        </w:rPr>
        <w:t>4.2.2.3 Banco de pruebas</w:t>
      </w:r>
    </w:p>
    <w:p>
      <w:pPr>
        <w:pStyle w:val="Normal"/>
        <w:jc w:val="left"/>
        <w:rPr>
          <w:lang w:val="en-US"/>
        </w:rPr>
      </w:pPr>
      <w:r>
        <w:rPr>
          <w:lang w:val="en-US"/>
        </w:rPr>
      </w:r>
      <w:r>
        <w:br w:type="page"/>
      </w:r>
    </w:p>
    <w:p>
      <w:pPr>
        <w:pStyle w:val="Normal"/>
        <w:rPr/>
      </w:pPr>
      <w:r>
        <w:rPr/>
        <w:t>4.2.3 Aplicación detectHostBan</w:t>
      </w:r>
    </w:p>
    <w:p>
      <w:pPr>
        <w:pStyle w:val="Normal"/>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Normal"/>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Normal"/>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Normal"/>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Normal"/>
        <w:jc w:val="left"/>
        <w:rPr/>
      </w:pPr>
      <w:r>
        <w:rPr/>
        <w:t>Este método crea 2 reglas de flujo en el Open vSwitch,:</w:t>
      </w:r>
    </w:p>
    <w:p>
      <w:pPr>
        <w:pStyle w:val="Normal"/>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Normal"/>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Normal"/>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Normal"/>
        <w:numPr>
          <w:ilvl w:val="0"/>
          <w:numId w:val="11"/>
        </w:numPr>
        <w:jc w:val="left"/>
        <w:rPr/>
      </w:pPr>
      <w:r>
        <w:rPr/>
        <w:t>Mayor seguridad ya que los dispostivos están separados en diferentes Vlan, por tanto su comunicación está mas restringida</w:t>
      </w:r>
    </w:p>
    <w:p>
      <w:pPr>
        <w:pStyle w:val="Normal"/>
        <w:numPr>
          <w:ilvl w:val="0"/>
          <w:numId w:val="11"/>
        </w:numPr>
        <w:jc w:val="left"/>
        <w:rPr/>
      </w:pPr>
      <w:r>
        <w:rPr/>
        <w:t>Control del tráfico broadcast, ya que entre subredes no se produce.</w:t>
      </w:r>
    </w:p>
    <w:p>
      <w:pPr>
        <w:pStyle w:val="Normal"/>
        <w:ind w:left="720" w:hanging="0"/>
        <w:jc w:val="left"/>
        <w:rPr/>
      </w:pPr>
      <w:r>
        <w:rPr/>
      </w:r>
    </w:p>
    <w:p>
      <w:pPr>
        <w:pStyle w:val="Normal"/>
        <w:rPr/>
      </w:pPr>
      <w:r>
        <w:rPr/>
        <w:t xml:space="preserve">A la hora de configurar las Vlan se utiliza el protocolo IEEE 802.1Q. Su propuesta principal es añadir 4 bytes a una trama Ethernet (en lugar de encapsularla) </w:t>
      </w:r>
    </w:p>
    <w:p>
      <w:pPr>
        <w:pStyle w:val="Normal"/>
        <w:rPr>
          <w:color w:val="CE181E"/>
        </w:rPr>
      </w:pPr>
      <w:r>
        <w:rPr>
          <w:color w:val="CE181E"/>
        </w:rPr>
        <w:t>PONER IMAGEN FORMATO DE TRAMA ETHERNET Y 802.1Q y ver diferencias</w:t>
      </w:r>
    </w:p>
    <w:p>
      <w:pPr>
        <w:pStyle w:val="Normal"/>
        <w:rPr>
          <w:color w:val="CE181E"/>
        </w:rPr>
      </w:pPr>
      <w:r>
        <w:rPr>
          <w:color w:val="CE181E"/>
        </w:rPr>
      </w:r>
    </w:p>
    <w:p>
      <w:pPr>
        <w:pStyle w:val="Normal"/>
        <w:rPr/>
      </w:pPr>
      <w:r>
        <w:rPr/>
        <w:t>Este protocolo permite identificar a una trama perteneciente a una Vlan, de esta forma el tráfico se mandará unicamente por su Vlan.</w:t>
      </w:r>
    </w:p>
    <w:p>
      <w:pPr>
        <w:pStyle w:val="Normal"/>
        <w:rPr/>
      </w:pPr>
      <w:r>
        <w:rPr/>
        <w:t>Para interconectar Vlan se añadió un tipo de puerto en los switches:</w:t>
      </w:r>
    </w:p>
    <w:p>
      <w:pPr>
        <w:pStyle w:val="Normal"/>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Normal"/>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Normal"/>
        <w:rPr>
          <w:color w:val="CE181E"/>
        </w:rPr>
      </w:pPr>
      <w:r>
        <w:rPr>
          <w:color w:val="CE181E"/>
        </w:rPr>
        <w:t xml:space="preserve">EXPLICAR FUNCIONAMIENTO TABLAS OPENFLOW AQUI </w:t>
      </w:r>
    </w:p>
    <w:p>
      <w:pPr>
        <w:pStyle w:val="Normal"/>
        <w:rPr/>
      </w:pPr>
      <w:r>
        <w:rPr/>
        <w:t xml:space="preserve">Por tanto, el objetivo de esta aplicación será implementar el funcionamiento de este protocolo estableciendo reglas de flujo. </w:t>
      </w:r>
    </w:p>
    <w:p>
      <w:pPr>
        <w:pStyle w:val="Normal"/>
        <w:rPr/>
      </w:pPr>
      <w:r>
        <w:rPr/>
        <w:t>4.3.2 Desarrollo de la aplicación</w:t>
      </w:r>
    </w:p>
    <w:p>
      <w:pPr>
        <w:pStyle w:val="Normal"/>
        <w:rPr/>
      </w:pPr>
      <w:r>
        <w:rPr/>
        <w:t>4.3.2.1 Fichero VlanByMac.java</w:t>
      </w:r>
    </w:p>
    <w:p>
      <w:pPr>
        <w:pStyle w:val="Normal"/>
        <w:rPr/>
      </w:pPr>
      <w:r>
        <w:rPr/>
        <w:t>El código de esta aplicación se va a ir explicando paulatinamente.</w:t>
      </w:r>
    </w:p>
    <w:p>
      <w:pPr>
        <w:pStyle w:val="Normal"/>
        <w:rPr/>
      </w:pPr>
      <w:r>
        <w:rPr/>
        <w:t>Antes de nada, declaramos 3 HashMaps que serán necesarios:</w:t>
      </w:r>
    </w:p>
    <w:p>
      <w:pPr>
        <w:pStyle w:val="Normal"/>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Normal"/>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Normal"/>
        <w:numPr>
          <w:ilvl w:val="0"/>
          <w:numId w:val="13"/>
        </w:numPr>
        <w:rPr>
          <w:color w:val="000000"/>
        </w:rPr>
      </w:pPr>
      <w:r>
        <w:rPr>
          <w:i/>
          <w:iCs/>
          <w:color w:val="000000"/>
        </w:rPr>
        <w:t>macRuleMap</w:t>
      </w:r>
      <w:r>
        <w:rPr>
          <w:color w:val="000000"/>
        </w:rPr>
        <w:t>: Este HashMap devuelve para cada Mac todas las reglas de flujo que tiene asociadas.</w:t>
      </w:r>
    </w:p>
    <w:p>
      <w:pPr>
        <w:pStyle w:val="Normal"/>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Normal"/>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Normal"/>
        <w:rPr/>
      </w:pPr>
      <w:r>
        <w:rPr/>
        <w:t>4.3.2.1.1 Host añadido a la red</w:t>
      </w:r>
    </w:p>
    <w:p>
      <w:pPr>
        <w:pStyle w:val="Normal"/>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Normal"/>
        <w:rPr/>
      </w:pPr>
      <w:r>
        <w:rPr/>
        <w:t>En el caso de que si tenga una VLAN se hace una distinción en función del valor recibido.</w:t>
      </w:r>
    </w:p>
    <w:p>
      <w:pPr>
        <w:pStyle w:val="Normal"/>
        <w:numPr>
          <w:ilvl w:val="0"/>
          <w:numId w:val="17"/>
        </w:numPr>
        <w:rPr/>
      </w:pPr>
      <w:r>
        <w:rPr/>
        <w:t>Si el valor es cualquier entero distinto a 0, significa que quien se ha conectado es un host. El procedimiento a seguir es el siguiente:</w:t>
      </w:r>
    </w:p>
    <w:p>
      <w:pPr>
        <w:pStyle w:val="Normal"/>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Normal"/>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Normal"/>
        <w:numPr>
          <w:ilvl w:val="0"/>
          <w:numId w:val="17"/>
        </w:numPr>
        <w:rPr/>
      </w:pPr>
      <w:r>
        <w:rPr/>
        <w:t>Si el valor es 0 significa que quien se ha conectado es un router. El procedimiento en este caso varía siendo el siguiente:</w:t>
      </w:r>
    </w:p>
    <w:p>
      <w:pPr>
        <w:pStyle w:val="Normal"/>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Normal"/>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Normal"/>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Normal"/>
        <w:rPr/>
      </w:pPr>
      <w:r>
        <w:rPr/>
      </w:r>
    </w:p>
    <w:p>
      <w:pPr>
        <w:pStyle w:val="Normal"/>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Normal"/>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Normal"/>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Normal"/>
        <w:rPr/>
      </w:pPr>
      <w:r>
        <w:rPr/>
        <w:t>Finalmente, instalamos la regla en la tabla 1 con el tratamiento previo.</w:t>
      </w:r>
    </w:p>
    <w:p>
      <w:pPr>
        <w:pStyle w:val="Normal"/>
        <w:rPr/>
      </w:pPr>
      <w:r>
        <w:rPr/>
      </w:r>
    </w:p>
    <w:p>
      <w:pPr>
        <w:pStyle w:val="Normal"/>
        <w:rPr>
          <w:color w:val="CE181E"/>
        </w:rPr>
      </w:pPr>
      <w:r>
        <w:rPr>
          <w:color w:val="CE181E"/>
        </w:rPr>
        <w:t xml:space="preserve">FALTA EXPLICAR LAS 2 REGLAS QUE SELECCIONAN EL TRAFICO ARP, PERO TENGO QUE DARLE UNA VUELTA QUE AUN NO LAS ENTIENDO </w:t>
      </w:r>
    </w:p>
    <w:p>
      <w:pPr>
        <w:pStyle w:val="Normal"/>
        <w:rPr/>
      </w:pPr>
      <w:r>
        <w:rPr/>
      </w:r>
    </w:p>
    <w:p>
      <w:pPr>
        <w:pStyle w:val="Normal"/>
        <w:rPr/>
      </w:pPr>
      <w:r>
        <w:rPr/>
      </w:r>
    </w:p>
    <w:p>
      <w:pPr>
        <w:pStyle w:val="Normal"/>
        <w:rPr>
          <w:color w:val="000000"/>
        </w:rPr>
      </w:pPr>
      <w:r>
        <w:rPr>
          <w:color w:val="000000"/>
        </w:rPr>
        <w:t>4.3.2.1.2 Host eliminado de la red</w:t>
      </w:r>
    </w:p>
    <w:p>
      <w:pPr>
        <w:pStyle w:val="Normal"/>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Normal"/>
        <w:rPr/>
      </w:pPr>
      <w:r>
        <w:rPr/>
      </w:r>
    </w:p>
    <w:p>
      <w:pPr>
        <w:pStyle w:val="Normal"/>
        <w:rPr>
          <w:color w:val="000000"/>
        </w:rPr>
      </w:pPr>
      <w:r>
        <w:rPr>
          <w:color w:val="000000"/>
        </w:rPr>
        <w:t>4.3.2.2.2 Ficheros auxiliares</w:t>
      </w:r>
    </w:p>
    <w:p>
      <w:pPr>
        <w:pStyle w:val="Normal"/>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Normal"/>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Normal"/>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Normal"/>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Normal"/>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Normal"/>
        <w:rPr>
          <w:rFonts w:eastAsia="Calibri"/>
          <w:color w:val="000000"/>
        </w:rPr>
      </w:pPr>
      <w:r>
        <w:rPr>
          <w:rFonts w:eastAsia="Calibri"/>
          <w:color w:val="000000"/>
        </w:rPr>
        <w:t>Un ejemplo de uso podría ser el siguiente:</w:t>
      </w:r>
    </w:p>
    <w:p>
      <w:pPr>
        <w:pStyle w:val="Normal"/>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Normal"/>
        <w:rPr>
          <w:rFonts w:eastAsia="Calibri"/>
          <w:color w:val="000000"/>
        </w:rPr>
      </w:pPr>
      <w:r>
        <w:rPr>
          <w:rFonts w:eastAsia="Calibri"/>
          <w:color w:val="000000"/>
        </w:rPr>
        <w:t>En este caso se le añade al host cuya MAC acaba en :03 la VLAN 2.</w:t>
      </w:r>
    </w:p>
    <w:p>
      <w:pPr>
        <w:pStyle w:val="Normal"/>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Normal"/>
        <w:rPr>
          <w:rFonts w:eastAsia="Calibri"/>
          <w:color w:val="000000"/>
        </w:rPr>
      </w:pPr>
      <w:r>
        <w:rPr>
          <w:rFonts w:eastAsia="Calibri"/>
          <w:color w:val="000000"/>
        </w:rPr>
      </w:r>
    </w:p>
    <w:p>
      <w:pPr>
        <w:pStyle w:val="Normal"/>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Normal"/>
        <w:rPr>
          <w:rFonts w:eastAsia="Calibri"/>
          <w:color w:val="000000"/>
        </w:rPr>
      </w:pPr>
      <w:r>
        <w:rPr>
          <w:rFonts w:eastAsia="Calibri"/>
          <w:color w:val="000000"/>
        </w:rPr>
        <w:t>Un ejemplo de uso es:</w:t>
      </w:r>
    </w:p>
    <w:p>
      <w:pPr>
        <w:pStyle w:val="Normal"/>
        <w:rPr>
          <w:rFonts w:eastAsia="Calibri"/>
          <w:color w:val="000000"/>
        </w:rPr>
      </w:pPr>
      <w:r>
        <w:rPr>
          <w:rFonts w:eastAsia="Calibri"/>
          <w:color w:val="000000"/>
        </w:rPr>
        <w:tab/>
        <w:t>remove-Mac-Vlan 00:00:00:00:00:03 2</w:t>
      </w:r>
    </w:p>
    <w:p>
      <w:pPr>
        <w:pStyle w:val="Normal"/>
        <w:rPr>
          <w:rFonts w:eastAsia="Calibri"/>
          <w:color w:val="000000"/>
        </w:rPr>
      </w:pPr>
      <w:r>
        <w:rPr>
          <w:rFonts w:eastAsia="Calibri"/>
          <w:color w:val="000000"/>
        </w:rPr>
      </w:r>
    </w:p>
    <w:p>
      <w:pPr>
        <w:pStyle w:val="Normal"/>
        <w:rPr/>
      </w:pPr>
      <w:r>
        <w:rPr>
          <w:rFonts w:eastAsia="Calibri"/>
          <w:color w:val="000000"/>
        </w:rPr>
        <w:t>En este caso hemos borrado la correspondencia creada en el ejemplo anterior.</w:t>
      </w:r>
    </w:p>
    <w:p>
      <w:pPr>
        <w:pStyle w:val="Normal"/>
        <w:rPr>
          <w:rFonts w:eastAsia="Calibri"/>
          <w:color w:val="000000"/>
        </w:rPr>
      </w:pPr>
      <w:r>
        <w:rPr>
          <w:rFonts w:eastAsia="Calibri"/>
          <w:color w:val="000000"/>
        </w:rPr>
      </w:r>
    </w:p>
    <w:p>
      <w:pPr>
        <w:pStyle w:val="Normal"/>
        <w:rPr/>
      </w:pPr>
      <w:r>
        <w:rPr>
          <w:color w:val="000000"/>
        </w:rPr>
        <w:t>4.4 Aplicación fwdBalanceo</w:t>
      </w:r>
    </w:p>
    <w:p>
      <w:pPr>
        <w:pStyle w:val="Normal"/>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Normal"/>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 descr=""/>
                    <pic:cNvPicPr>
                      <a:picLocks noChangeAspect="1" noChangeArrowheads="1"/>
                    </pic:cNvPicPr>
                  </pic:nvPicPr>
                  <pic:blipFill>
                    <a:blip r:embed="rId49"/>
                    <a:srcRect l="26611" t="15861" r="27876" b="39251"/>
                    <a:stretch>
                      <a:fillRect/>
                    </a:stretch>
                  </pic:blipFill>
                  <pic:spPr bwMode="auto">
                    <a:xfrm>
                      <a:off x="0" y="0"/>
                      <a:ext cx="5398135" cy="2991485"/>
                    </a:xfrm>
                    <a:prstGeom prst="rect">
                      <a:avLst/>
                    </a:prstGeom>
                  </pic:spPr>
                </pic:pic>
              </a:graphicData>
            </a:graphic>
          </wp:anchor>
        </w:drawing>
      </w:r>
    </w:p>
    <w:p>
      <w:pPr>
        <w:pStyle w:val="Normal"/>
        <w:rPr>
          <w:color w:val="000000"/>
        </w:rPr>
      </w:pPr>
      <w:r>
        <w:rPr>
          <w:color w:val="000000"/>
        </w:rPr>
      </w:r>
    </w:p>
    <w:p>
      <w:pPr>
        <w:pStyle w:val="Normal"/>
        <w:rPr/>
      </w:pPr>
      <w:r>
        <w:rPr>
          <w:color w:val="000000"/>
        </w:rPr>
        <w:t>Como vemos, tenemos 2 open V switch conectados por 4 enlaces que será el punto donde realizaremos el balanceo de carga entre las 2 subredes que conectan 4 hosts cada una</w:t>
      </w:r>
    </w:p>
    <w:p>
      <w:pPr>
        <w:pStyle w:val="Normal"/>
        <w:rPr>
          <w:color w:val="000000"/>
        </w:rPr>
      </w:pPr>
      <w:r>
        <w:rPr>
          <w:color w:val="000000"/>
        </w:rPr>
      </w:r>
    </w:p>
    <w:p>
      <w:pPr>
        <w:pStyle w:val="Normal"/>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Normal"/>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9" descr=""/>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Normal"/>
        <w:rPr>
          <w:color w:val="CE181E"/>
        </w:rPr>
      </w:pPr>
      <w:r>
        <w:rPr>
          <w:color w:val="CE181E"/>
        </w:rPr>
        <w:t>REMARCAR LOS CAMBIOS MODIFICANDO LA CAPTURA</w:t>
      </w:r>
    </w:p>
    <w:p>
      <w:pPr>
        <w:pStyle w:val="Normal"/>
        <w:rPr/>
      </w:pPr>
      <w:r>
        <w:rPr/>
      </w:r>
    </w:p>
    <w:p>
      <w:pPr>
        <w:pStyle w:val="Normal"/>
        <w:rPr/>
      </w:pPr>
      <w:r>
        <w:rPr/>
      </w:r>
    </w:p>
    <w:p>
      <w:pPr>
        <w:pStyle w:val="Normal"/>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Normal"/>
        <w:rPr/>
      </w:pPr>
      <w:r>
        <w:rPr>
          <w:color w:val="000000"/>
        </w:rPr>
        <w:t>4.4.1 Explicación teórica</w:t>
      </w:r>
    </w:p>
    <w:p>
      <w:pPr>
        <w:pStyle w:val="Normal"/>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Normal"/>
        <w:rPr>
          <w:color w:val="000000"/>
        </w:rPr>
      </w:pPr>
      <w:r>
        <w:rPr/>
        <w:drawing>
          <wp:inline distT="0" distB="0" distL="0" distR="0">
            <wp:extent cx="3148330" cy="2915285"/>
            <wp:effectExtent l="0" t="0" r="0" b="0"/>
            <wp:docPr id="4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0" descr=""/>
                    <pic:cNvPicPr>
                      <a:picLocks noChangeAspect="1" noChangeArrowheads="1"/>
                    </pic:cNvPicPr>
                  </pic:nvPicPr>
                  <pic:blipFill>
                    <a:blip r:embed="rId51"/>
                    <a:stretch>
                      <a:fillRect/>
                    </a:stretch>
                  </pic:blipFill>
                  <pic:spPr bwMode="auto">
                    <a:xfrm>
                      <a:off x="0" y="0"/>
                      <a:ext cx="3148330" cy="2915285"/>
                    </a:xfrm>
                    <a:prstGeom prst="rect">
                      <a:avLst/>
                    </a:prstGeom>
                  </pic:spPr>
                </pic:pic>
              </a:graphicData>
            </a:graphic>
          </wp:inline>
        </w:drawing>
      </w:r>
      <w:r>
        <w:rPr>
          <w:color w:val="091E42"/>
        </w:rPr>
        <w:t> </w:t>
      </w:r>
    </w:p>
    <w:p>
      <w:pPr>
        <w:pStyle w:val="Normal"/>
        <w:rPr/>
      </w:pPr>
      <w:r>
        <w:rPr/>
      </w:r>
    </w:p>
    <w:p>
      <w:pPr>
        <w:pStyle w:val="Normal"/>
        <w:rPr>
          <w:color w:val="000000"/>
        </w:rPr>
      </w:pPr>
      <w:r>
        <w:rPr>
          <w:color w:val="000000"/>
        </w:rPr>
        <w:t>Tal y como se vem un grupo está formado por un tipo. En concreto, hay 4 tipos diferentes que puede tener que son:</w:t>
      </w:r>
    </w:p>
    <w:p>
      <w:pPr>
        <w:pStyle w:val="Normal"/>
        <w:numPr>
          <w:ilvl w:val="0"/>
          <w:numId w:val="14"/>
        </w:numPr>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Normal"/>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Normal"/>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Normal"/>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Normal"/>
        <w:rPr>
          <w:color w:val="000000"/>
        </w:rPr>
      </w:pPr>
      <w:r>
        <w:rPr>
          <w:color w:val="000000"/>
        </w:rPr>
      </w:r>
    </w:p>
    <w:p>
      <w:pPr>
        <w:pStyle w:val="Normal"/>
        <w:rPr>
          <w:color w:val="000000"/>
        </w:rPr>
      </w:pPr>
      <w:r>
        <w:rPr>
          <w:color w:val="000000"/>
        </w:rPr>
      </w:r>
    </w:p>
    <w:p>
      <w:pPr>
        <w:pStyle w:val="Normal"/>
        <w:rPr/>
      </w:pPr>
      <w:r>
        <w:rPr>
          <w:color w:val="000000"/>
        </w:rPr>
        <w:t>4.4.2 Método activate</w:t>
      </w:r>
    </w:p>
    <w:p>
      <w:pPr>
        <w:pStyle w:val="Normal"/>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Normal"/>
        <w:rPr/>
      </w:pPr>
      <w:r>
        <w:rPr>
          <w:color w:val="000000"/>
        </w:rPr>
        <w:t>Por tanto, nada más activar la aplicación creamos el primer grupo. Como el proceso puede parecer un poco complejo se va a explicar detalladamente.:</w:t>
      </w:r>
    </w:p>
    <w:p>
      <w:pPr>
        <w:pStyle w:val="Normal"/>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Normal"/>
        <w:rPr>
          <w:lang w:val="en-US"/>
        </w:rPr>
      </w:pPr>
      <w:r>
        <w:rPr>
          <w:lang w:val="en-US"/>
        </w:rPr>
      </w:r>
    </w:p>
    <w:p>
      <w:pPr>
        <w:pStyle w:val="Normal"/>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Normal"/>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Normal"/>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Normal"/>
        <w:rPr/>
      </w:pPr>
      <w:r>
        <w:rPr/>
        <w:t xml:space="preserve">Por tanto, lo que hemos hecho es crear un grupo que por el momento tiene un único bucket, que consiste en enviar por el puerto 10 cuando se utilice. </w:t>
      </w:r>
    </w:p>
    <w:p>
      <w:pPr>
        <w:pStyle w:val="Normal"/>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Normal"/>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Normal"/>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Normal"/>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52">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53">
        <w:r>
          <w:rPr>
            <w:rStyle w:val="InternetLink"/>
          </w:rPr>
          <w:t>https://openzen.wordpress.com/2015/02/12/historia-del-sdn/</w:t>
        </w:r>
      </w:hyperlink>
    </w:p>
    <w:p>
      <w:pPr>
        <w:pStyle w:val="Normal"/>
        <w:rPr/>
      </w:pPr>
      <w:hyperlink r:id="rId54">
        <w:r>
          <w:rPr>
            <w:rStyle w:val="InternetLink"/>
          </w:rPr>
          <w:t>https://www.sdxcentral.com/networking/sdn/definitions/what-the-definition-of-software-defined-networking-sdn/</w:t>
        </w:r>
      </w:hyperlink>
    </w:p>
    <w:p>
      <w:pPr>
        <w:pStyle w:val="Normal"/>
        <w:rPr/>
      </w:pPr>
      <w:hyperlink r:id="rId55">
        <w:r>
          <w:rPr>
            <w:rStyle w:val="InternetLink"/>
          </w:rPr>
          <w:t>https://blogthinkbig.com/sdn-software-defined-networking-cambiando-de-paradigma-en-la-red</w:t>
        </w:r>
      </w:hyperlink>
    </w:p>
    <w:p>
      <w:pPr>
        <w:pStyle w:val="Normal"/>
        <w:rPr/>
      </w:pPr>
      <w:hyperlink r:id="rId56">
        <w:r>
          <w:rPr>
            <w:rStyle w:val="InternetLink"/>
          </w:rPr>
          <w:t>https://computingforgeeks.com/how-to-install-gns3-on-fedora-29-fedora-28/</w:t>
        </w:r>
      </w:hyperlink>
    </w:p>
    <w:p>
      <w:pPr>
        <w:pStyle w:val="Normal"/>
        <w:rPr/>
      </w:pPr>
      <w:hyperlink r:id="rId57">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8">
        <w:r>
          <w:rPr>
            <w:rStyle w:val="InternetLink"/>
          </w:rPr>
          <w:t>https://floodlight.atlassian.net/wiki/spaces/floodlightcontroller/pages/7995427/How+to+Work+with+Fast-Failover+OpenFlow+Groups</w:t>
        </w:r>
      </w:hyperlink>
    </w:p>
    <w:sectPr>
      <w:footerReference w:type="default" r:id="rId59"/>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Segoe UI Emoji">
    <w:charset w:val="01"/>
    <w:family w:val="roman"/>
    <w:pitch w:val="variable"/>
  </w:font>
  <w:font w:name="Wingdings">
    <w:charset w:val="01"/>
    <w:family w:val="roman"/>
    <w:pitch w:val="variable"/>
  </w:font>
  <w:font w:name="Arial">
    <w:altName w:val="Helvetica Neue"/>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81440146"/>
    </w:sdtPr>
    <w:sdtContent>
      <w:p>
        <w:pPr>
          <w:pStyle w:val="Normal"/>
          <w:jc w:val="right"/>
          <w:rPr/>
        </w:pPr>
        <w:r>
          <w:rPr/>
          <w:fldChar w:fldCharType="begin"/>
        </w:r>
        <w:r>
          <w:rPr/>
          <w:instrText> PAGE </w:instrText>
        </w:r>
        <w:r>
          <w:rPr/>
          <w:fldChar w:fldCharType="separate"/>
        </w:r>
        <w:r>
          <w:rPr/>
          <w:t>20</w:t>
        </w:r>
        <w:r>
          <w:rPr/>
          <w:fldChar w:fldCharType="end"/>
        </w:r>
      </w:p>
    </w:sdtContent>
  </w:sdt>
  <w:p>
    <w:pPr>
      <w:pStyle w:val="Normal"/>
      <w:rPr/>
    </w:pPr>
    <w:r>
      <w:rPr/>
      <w:t>E.T.S. de Ingenieros de Telecomunicación – Universidad de Valladolid</w:t>
    </w:r>
  </w:p>
  <w:p>
    <w:pPr>
      <w:pStyle w:val="Normal"/>
      <w:widowControl/>
      <w:bidi w:val="0"/>
      <w:spacing w:before="0" w:after="160"/>
      <w:jc w:val="both"/>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2">
    <w:lvl w:ilvl="0">
      <w:start w:val="1"/>
      <w:numFmt w:val="bullet"/>
      <w:lvlText w:val=""/>
      <w:lvlJc w:val="left"/>
      <w:pPr>
        <w:tabs>
          <w:tab w:val="num" w:pos="775"/>
        </w:tabs>
        <w:ind w:left="775" w:hanging="360"/>
      </w:pPr>
      <w:rPr>
        <w:rFonts w:ascii="Symbol" w:hAnsi="Symbol" w:cs="Symbol" w:hint="default"/>
        <w:rFonts w:cs="OpenSymbol"/>
      </w:rPr>
    </w:lvl>
    <w:lvl w:ilvl="1">
      <w:start w:val="1"/>
      <w:numFmt w:val="bullet"/>
      <w:lvlText w:val="◦"/>
      <w:lvlJc w:val="left"/>
      <w:pPr>
        <w:tabs>
          <w:tab w:val="num" w:pos="1135"/>
        </w:tabs>
        <w:ind w:left="1135" w:hanging="360"/>
      </w:pPr>
      <w:rPr>
        <w:rFonts w:ascii="OpenSymbol" w:hAnsi="OpenSymbol" w:cs="OpenSymbol" w:hint="default"/>
        <w:rFonts w:cs="OpenSymbol"/>
      </w:rPr>
    </w:lvl>
    <w:lvl w:ilvl="2">
      <w:start w:val="1"/>
      <w:numFmt w:val="bullet"/>
      <w:lvlText w:val="▪"/>
      <w:lvlJc w:val="left"/>
      <w:pPr>
        <w:tabs>
          <w:tab w:val="num" w:pos="1495"/>
        </w:tabs>
        <w:ind w:left="1495" w:hanging="360"/>
      </w:pPr>
      <w:rPr>
        <w:rFonts w:ascii="OpenSymbol" w:hAnsi="OpenSymbol" w:cs="OpenSymbol" w:hint="default"/>
        <w:rFonts w:cs="OpenSymbol"/>
      </w:rPr>
    </w:lvl>
    <w:lvl w:ilvl="3">
      <w:start w:val="1"/>
      <w:numFmt w:val="bullet"/>
      <w:lvlText w:val=""/>
      <w:lvlJc w:val="left"/>
      <w:pPr>
        <w:tabs>
          <w:tab w:val="num" w:pos="1855"/>
        </w:tabs>
        <w:ind w:left="1855" w:hanging="360"/>
      </w:pPr>
      <w:rPr>
        <w:rFonts w:ascii="Symbol" w:hAnsi="Symbol" w:cs="Symbol" w:hint="default"/>
        <w:rFonts w:cs="OpenSymbol"/>
      </w:rPr>
    </w:lvl>
    <w:lvl w:ilvl="4">
      <w:start w:val="1"/>
      <w:numFmt w:val="bullet"/>
      <w:lvlText w:val="◦"/>
      <w:lvlJc w:val="left"/>
      <w:pPr>
        <w:tabs>
          <w:tab w:val="num" w:pos="2215"/>
        </w:tabs>
        <w:ind w:left="2215" w:hanging="360"/>
      </w:pPr>
      <w:rPr>
        <w:rFonts w:ascii="OpenSymbol" w:hAnsi="OpenSymbol" w:cs="OpenSymbol" w:hint="default"/>
        <w:rFonts w:cs="OpenSymbol"/>
      </w:rPr>
    </w:lvl>
    <w:lvl w:ilvl="5">
      <w:start w:val="1"/>
      <w:numFmt w:val="bullet"/>
      <w:lvlText w:val="▪"/>
      <w:lvlJc w:val="left"/>
      <w:pPr>
        <w:tabs>
          <w:tab w:val="num" w:pos="2575"/>
        </w:tabs>
        <w:ind w:left="2575" w:hanging="360"/>
      </w:pPr>
      <w:rPr>
        <w:rFonts w:ascii="OpenSymbol" w:hAnsi="OpenSymbol" w:cs="OpenSymbol" w:hint="default"/>
        <w:rFonts w:cs="OpenSymbol"/>
      </w:rPr>
    </w:lvl>
    <w:lvl w:ilvl="6">
      <w:start w:val="1"/>
      <w:numFmt w:val="bullet"/>
      <w:lvlText w:val=""/>
      <w:lvlJc w:val="left"/>
      <w:pPr>
        <w:tabs>
          <w:tab w:val="num" w:pos="2935"/>
        </w:tabs>
        <w:ind w:left="2935" w:hanging="360"/>
      </w:pPr>
      <w:rPr>
        <w:rFonts w:ascii="Symbol" w:hAnsi="Symbol" w:cs="Symbol" w:hint="default"/>
        <w:rFonts w:cs="OpenSymbol"/>
      </w:rPr>
    </w:lvl>
    <w:lvl w:ilvl="7">
      <w:start w:val="1"/>
      <w:numFmt w:val="bullet"/>
      <w:lvlText w:val="◦"/>
      <w:lvlJc w:val="left"/>
      <w:pPr>
        <w:tabs>
          <w:tab w:val="num" w:pos="3295"/>
        </w:tabs>
        <w:ind w:left="3295" w:hanging="360"/>
      </w:pPr>
      <w:rPr>
        <w:rFonts w:ascii="OpenSymbol" w:hAnsi="OpenSymbol" w:cs="OpenSymbol" w:hint="default"/>
        <w:rFonts w:cs="OpenSymbol"/>
      </w:rPr>
    </w:lvl>
    <w:lvl w:ilvl="8">
      <w:start w:val="1"/>
      <w:numFmt w:val="bullet"/>
      <w:lvlText w:val="▪"/>
      <w:lvlJc w:val="left"/>
      <w:pPr>
        <w:tabs>
          <w:tab w:val="num" w:pos="3655"/>
        </w:tabs>
        <w:ind w:left="3655" w:hanging="360"/>
      </w:pPr>
      <w:rPr>
        <w:rFonts w:ascii="OpenSymbol" w:hAnsi="OpenSymbol" w:cs="OpenSymbol" w:hint="default"/>
        <w:rFonts w:cs="OpenSymbol"/>
      </w:rPr>
    </w:lvl>
  </w:abstractNum>
  <w:abstractNum w:abstractNumId="3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sz w:val="22"/>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sz w:val="22"/>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ascii="Consolas" w:hAnsi="Consola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sz w:val="22"/>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ascii="Consolas" w:hAnsi="Consolas" w:cs="OpenSymbol"/>
    </w:rPr>
  </w:style>
  <w:style w:type="character" w:styleId="ListLabel3708">
    <w:name w:val="ListLabel 3708"/>
    <w:qFormat/>
    <w:rPr>
      <w:rFonts w:cs="OpenSymbol"/>
    </w:rPr>
  </w:style>
  <w:style w:type="character" w:styleId="ListLabel3709">
    <w:name w:val="ListLabel 3709"/>
    <w:qFormat/>
    <w:rPr>
      <w:rFonts w:cs="OpenSymbol"/>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ascii="Consolas" w:hAnsi="Consolas" w:cs="OpenSymbol"/>
      <w:sz w:val="22"/>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Symbol"/>
    </w:rPr>
  </w:style>
  <w:style w:type="character" w:styleId="ListLabel3762">
    <w:name w:val="ListLabel 3762"/>
    <w:qFormat/>
    <w:rPr>
      <w:rFonts w:cs="Courier New"/>
    </w:rPr>
  </w:style>
  <w:style w:type="character" w:styleId="ListLabel3763">
    <w:name w:val="ListLabel 3763"/>
    <w:qFormat/>
    <w:rPr>
      <w:rFonts w:cs="Wingdings"/>
    </w:rPr>
  </w:style>
  <w:style w:type="character" w:styleId="ListLabel3764">
    <w:name w:val="ListLabel 3764"/>
    <w:qFormat/>
    <w:rPr>
      <w:rFonts w:cs="Symbol"/>
    </w:rPr>
  </w:style>
  <w:style w:type="character" w:styleId="ListLabel3765">
    <w:name w:val="ListLabel 3765"/>
    <w:qFormat/>
    <w:rPr>
      <w:rFonts w:cs="Courier New"/>
    </w:rPr>
  </w:style>
  <w:style w:type="character" w:styleId="ListLabel3766">
    <w:name w:val="ListLabel 3766"/>
    <w:qFormat/>
    <w:rPr>
      <w:rFonts w:cs="Wingdings"/>
    </w:rPr>
  </w:style>
  <w:style w:type="character" w:styleId="ListLabel3767">
    <w:name w:val="ListLabel 3767"/>
    <w:qFormat/>
    <w:rPr>
      <w:rFonts w:cs="Symbol"/>
    </w:rPr>
  </w:style>
  <w:style w:type="character" w:styleId="ListLabel3768">
    <w:name w:val="ListLabel 3768"/>
    <w:qFormat/>
    <w:rPr>
      <w:rFonts w:cs="Courier New"/>
    </w:rPr>
  </w:style>
  <w:style w:type="character" w:styleId="ListLabel3769">
    <w:name w:val="ListLabel 3769"/>
    <w:qFormat/>
    <w:rPr>
      <w:rFonts w:cs="Wingdings"/>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sz w:val="22"/>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sz w:val="22"/>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ascii="Consolas" w:hAnsi="Consola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sz w:val="22"/>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ascii="Consolas" w:hAnsi="Consola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ascii="Consolas" w:hAnsi="Consolas" w:cs="OpenSymbol"/>
      <w:sz w:val="22"/>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Symbol"/>
    </w:rPr>
  </w:style>
  <w:style w:type="character" w:styleId="ListLabel4033">
    <w:name w:val="ListLabel 4033"/>
    <w:qFormat/>
    <w:rPr>
      <w:rFonts w:cs="Courier New"/>
    </w:rPr>
  </w:style>
  <w:style w:type="character" w:styleId="ListLabel4034">
    <w:name w:val="ListLabel 4034"/>
    <w:qFormat/>
    <w:rPr>
      <w:rFonts w:cs="Wingdings"/>
    </w:rPr>
  </w:style>
  <w:style w:type="character" w:styleId="ListLabel4035">
    <w:name w:val="ListLabel 4035"/>
    <w:qFormat/>
    <w:rPr>
      <w:rFonts w:cs="Symbol"/>
    </w:rPr>
  </w:style>
  <w:style w:type="character" w:styleId="ListLabel4036">
    <w:name w:val="ListLabel 4036"/>
    <w:qFormat/>
    <w:rPr>
      <w:rFonts w:cs="Courier New"/>
    </w:rPr>
  </w:style>
  <w:style w:type="character" w:styleId="ListLabel4037">
    <w:name w:val="ListLabel 4037"/>
    <w:qFormat/>
    <w:rPr>
      <w:rFonts w:cs="Wingdings"/>
    </w:rPr>
  </w:style>
  <w:style w:type="character" w:styleId="ListLabel4038">
    <w:name w:val="ListLabel 4038"/>
    <w:qFormat/>
    <w:rPr>
      <w:rFonts w:cs="Symbol"/>
    </w:rPr>
  </w:style>
  <w:style w:type="character" w:styleId="ListLabel4039">
    <w:name w:val="ListLabel 4039"/>
    <w:qFormat/>
    <w:rPr>
      <w:rFonts w:cs="Courier New"/>
    </w:rPr>
  </w:style>
  <w:style w:type="character" w:styleId="ListLabel4040">
    <w:name w:val="ListLabel 4040"/>
    <w:qFormat/>
    <w:rPr>
      <w:rFonts w:cs="Wingdings"/>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s://www.solvetic.com/tutoriales/article/6199-caracteristicas-y-como-instalar-fedora-29/" TargetMode="External"/><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mailto:onos@IP-ONOS"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hyperlink" Target="https://es.wikipedia.org/wiki/Redes_definidas_por_software" TargetMode="External"/><Relationship Id="rId53" Type="http://schemas.openxmlformats.org/officeDocument/2006/relationships/hyperlink" Target="https://openzen.wordpress.com/2015/02/12/historia-del-sdn/" TargetMode="External"/><Relationship Id="rId54" Type="http://schemas.openxmlformats.org/officeDocument/2006/relationships/hyperlink" Target="https://www.sdxcentral.com/networking/sdn/definitions/what-the-definition-of-software-defined-networking-sdn/" TargetMode="External"/><Relationship Id="rId55" Type="http://schemas.openxmlformats.org/officeDocument/2006/relationships/hyperlink" Target="https://blogthinkbig.com/sdn-software-defined-networking-cambiando-de-paradigma-en-la-red" TargetMode="External"/><Relationship Id="rId56" Type="http://schemas.openxmlformats.org/officeDocument/2006/relationships/hyperlink" Target="https://computingforgeeks.com/how-to-install-gns3-on-fedora-29-fedora-28/" TargetMode="External"/><Relationship Id="rId57" Type="http://schemas.openxmlformats.org/officeDocument/2006/relationships/hyperlink" Target="https://riunet.upv.es/bitstream/handle/10251/16310/Art&#237;culo docente configuraci&#243;n b&#225;sica VLANs.pdf" TargetMode="External"/><Relationship Id="rId58" Type="http://schemas.openxmlformats.org/officeDocument/2006/relationships/hyperlink" Target="https://floodlight.atlassian.net/wiki/spaces/floodlightcontroller/pages/7995427/How+to+Work+with+Fast-Failover+OpenFlow+Groups" TargetMode="External"/><Relationship Id="rId59" Type="http://schemas.openxmlformats.org/officeDocument/2006/relationships/footer" Target="footer1.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Application>LibreOffice/6.1.5.2$Linux_X86_64 LibreOffice_project/10$Build-2</Application>
  <Pages>68</Pages>
  <Words>12629</Words>
  <Characters>66555</Characters>
  <CharactersWithSpaces>78850</CharactersWithSpaces>
  <Paragraphs>623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2019-06-18T10:23:22Z</dcterms:modified>
  <cp:revision>130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