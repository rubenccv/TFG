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73.png" ContentType="image/png"/>
  <Override PartName="/word/media/image72.png" ContentType="image/png"/>
  <Override PartName="/word/media/image71.png" ContentType="image/png"/>
  <Override PartName="/word/media/image7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69.png" ContentType="image/png"/>
  <Override PartName="/word/media/image44.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media/image68.png" ContentType="image/png"/>
  <Override PartName="/word/media/image43.png" ContentType="image/png"/>
  <Override PartName="/word/media/image1.gif" ContentType="image/gif"/>
  <Override PartName="/word/footer1.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058"/>
                <wp:lineTo x="20393" y="20058"/>
                <wp:lineTo x="20393"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Normal"/>
        <w:rPr/>
      </w:pPr>
      <w:r>
        <w:rPr/>
      </w:r>
      <w:bookmarkStart w:id="0" w:name="_Toc526778430"/>
      <w:bookmarkStart w:id="1" w:name="_Toc526778430"/>
      <w:bookmarkEnd w:id="1"/>
    </w:p>
    <w:p>
      <w:pPr>
        <w:pStyle w:val="Normal"/>
        <w:rPr/>
      </w:pPr>
      <w:commentRangeStart w:id="0"/>
      <w:r>
        <w:rPr>
          <w:b/>
        </w:rPr>
        <w:t>INTRODUCCIÓN</w:t>
      </w:r>
      <w:commentRangeEnd w:id="0"/>
      <w:r>
        <w:commentReference w:id="0"/>
      </w:r>
      <w:r>
        <w:rPr>
          <w:b/>
        </w:rPr>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 (IDE)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w:t>
      </w:r>
      <w:r>
        <w:rPr/>
        <w:t xml:space="preserve">, esta aplicación permite limitar el número de pings que pueden intercambiarse 2 hosts cualesquiera de una red. (ii) </w:t>
      </w:r>
      <w:r>
        <w:rPr>
          <w:i/>
          <w:iCs/>
        </w:rPr>
        <w:t xml:space="preserve">statsshow: </w:t>
      </w:r>
      <w:r>
        <w:rPr/>
        <w:t xml:space="preserve">Permite conocer la cantidad de datos que están enviando y recibiendo los hosts conectados a la red. (iii) </w:t>
      </w:r>
      <w:r>
        <w:rPr>
          <w:i/>
          <w:iCs/>
        </w:rPr>
        <w:t xml:space="preserve">detectHost: </w:t>
      </w:r>
      <w:r>
        <w:rPr/>
        <w:t xml:space="preserve">Permite conocer la MAC, el número de hosts y el puerto al que están conectados los hosts a los dispositivos controlados por el controlador. (iv) </w:t>
      </w:r>
      <w:r>
        <w:rPr>
          <w:i/>
          <w:iCs/>
        </w:rPr>
        <w:t>detectHostBan</w:t>
      </w:r>
      <w:r>
        <w:rPr/>
        <w:t xml:space="preserve">: Aplicación que permite banear el envío de tráfico por parte de cualquier host de la red cuando supera un cierto umbral. (v) </w:t>
      </w:r>
      <w:r>
        <w:rPr>
          <w:i/>
          <w:iCs/>
        </w:rPr>
        <w:t xml:space="preserve">Vlan: </w:t>
      </w:r>
      <w:r>
        <w:rPr/>
        <w:t xml:space="preserve">Aplicación que permite asignar a los hosts de la red una VLAN para poder crear subredes virtuales. (vi) </w:t>
      </w:r>
      <w:r>
        <w:rPr>
          <w:i/>
          <w:iCs/>
        </w:rPr>
        <w:t xml:space="preserve">fwdBalanceo: </w:t>
      </w:r>
      <w:r>
        <w:rPr/>
        <w:t xml:space="preserve">Esta aplicación permite realizar balanceo de carga cuando hay más de un enlace que comunica 2 dispositivos.(vii) </w:t>
      </w:r>
      <w:r>
        <w:rPr>
          <w:i/>
          <w:iCs/>
        </w:rPr>
        <w:t>FakeDHCP:</w:t>
      </w:r>
      <w:r>
        <w:rPr/>
        <w:t xml:space="preserve"> Esta aplicación permite detectar servidores DHCP falsos cuyo objetivo es interceptar el tráfico de los hosts con fines maliciosos.</w:t>
      </w:r>
    </w:p>
    <w:p>
      <w:pPr>
        <w:pStyle w:val="Normal"/>
        <w:rPr/>
      </w:pPr>
      <w:r>
        <w:rPr/>
        <w:t xml:space="preserve"> </w:t>
      </w:r>
    </w:p>
    <w:p>
      <w:pPr>
        <w:pStyle w:val="Normal"/>
        <w:rPr/>
      </w:pPr>
      <w:r>
        <w:rPr>
          <w:b/>
        </w:rPr>
        <w:t>CONCLUSIONES</w:t>
      </w:r>
      <w:bookmarkStart w:id="2" w:name="_Hlk525571393"/>
      <w:bookmarkEnd w:id="2"/>
    </w:p>
    <w:p>
      <w:pPr>
        <w:pStyle w:val="Normal"/>
        <w:rPr/>
      </w:pPr>
      <w:r>
        <w:rPr/>
        <w:t xml:space="preserve">La principal conclusión que se puede extraer del trabajo realizado es que la gestión (centralizada o distribuida) mediante un controlador consigue resolver de manera eficaz problemas de redes que no son fácilmente resolubles </w:t>
      </w:r>
      <w:ins w:id="0" w:author="Rubén" w:date="2019-06-13T12:12:00Z">
        <w:r>
          <w:rPr/>
          <w:t>sin usar un enfoque de redes definidas por software.</w:t>
        </w:r>
      </w:ins>
    </w:p>
    <w:p>
      <w:pPr>
        <w:pStyle w:val="Normal"/>
        <w:rPr/>
      </w:pPr>
      <w:ins w:id="1" w:author="Rubén" w:date="2019-06-13T12:12:00Z">
        <w:r>
          <w:rPr/>
          <w:t>Las principales conclusiones secundarias son…</w:t>
        </w:r>
      </w:ins>
    </w:p>
    <w:p>
      <w:pPr>
        <w:pStyle w:val="Normal"/>
        <w:ind w:left="708" w:hanging="708"/>
        <w:rPr>
          <w:b/>
          <w:b/>
        </w:rPr>
      </w:pPr>
      <w:r>
        <w:rPr>
          <w:b/>
        </w:rPr>
      </w:r>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Normal"/>
        <w:ind w:left="113" w:hanging="0"/>
        <w:rPr>
          <w:lang w:val="en-US"/>
        </w:rPr>
      </w:pPr>
      <w:bookmarkStart w:id="3" w:name="_Toc526778431"/>
      <w:r>
        <w:rPr>
          <w:lang w:val="en-US"/>
        </w:rPr>
        <w:t>Abstract</w:t>
      </w:r>
      <w:bookmarkEnd w:id="3"/>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Normal"/>
        <w:rPr/>
      </w:pPr>
      <w:bookmarkStart w:id="4" w:name="_Toc526778432"/>
      <w:r>
        <w:rPr/>
        <w:t>Agradecimientos</w:t>
      </w:r>
      <w:bookmarkEnd w:id="4"/>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Normal"/>
        <w:rPr/>
      </w:pPr>
      <w:bookmarkStart w:id="5" w:name="_Toc526778433"/>
      <w:bookmarkStart w:id="6" w:name="_Toc511992075"/>
      <w:r>
        <w:rPr/>
        <w:t>Índice</w:t>
      </w:r>
      <w:bookmarkEnd w:id="5"/>
      <w:bookmarkEnd w:id="6"/>
    </w:p>
    <w:p>
      <w:pPr>
        <w:pStyle w:val="Normal"/>
        <w:spacing w:lineRule="auto" w:line="259"/>
        <w:jc w:val="left"/>
        <w:rPr/>
      </w:pPr>
      <w:r>
        <w:rPr/>
      </w:r>
      <w:r>
        <w:br w:type="page"/>
      </w:r>
    </w:p>
    <w:p>
      <w:pPr>
        <w:pStyle w:val="Normal"/>
        <w:ind w:left="113" w:hanging="0"/>
        <w:rPr/>
      </w:pPr>
      <w:bookmarkStart w:id="7" w:name="_Toc526778434"/>
      <w:r>
        <w:rPr/>
        <w:t>Índice de figuras y tablas</w:t>
      </w:r>
      <w:bookmarkEnd w:id="7"/>
    </w:p>
    <w:p>
      <w:pPr>
        <w:pStyle w:val="Normal"/>
        <w:spacing w:lineRule="auto" w:line="259"/>
        <w:jc w:val="left"/>
        <w:rPr/>
      </w:pPr>
      <w:r>
        <w:rPr/>
      </w:r>
      <w:r>
        <w:br w:type="page"/>
      </w:r>
    </w:p>
    <w:p>
      <w:pPr>
        <w:pStyle w:val="Normal"/>
        <w:ind w:left="1021" w:hanging="908"/>
        <w:rPr/>
      </w:pPr>
      <w:r>
        <w:rPr/>
        <w:t>Capítulo 1. Introducción</w:t>
      </w:r>
    </w:p>
    <w:p>
      <w:pPr>
        <w:pStyle w:val="Normal"/>
        <w:ind w:left="1021" w:hanging="908"/>
        <w:rPr/>
      </w:pPr>
      <w:commentRangeStart w:id="1"/>
      <w:r>
        <w:rPr/>
        <w:t>1.1 Contexto</w:t>
      </w:r>
    </w:p>
    <w:p>
      <w:pPr>
        <w:pStyle w:val="Normal"/>
        <w:ind w:left="1021" w:hanging="908"/>
        <w:jc w:val="left"/>
        <w:rPr/>
      </w:pPr>
      <w:r>
        <w:rPr>
          <w:color w:val="FFFFFF"/>
        </w:rPr>
        <w:t>“</w:t>
      </w:r>
      <w:r>
        <w:rPr/>
        <w:t xml:space="preserve">Las redes definidas por </w:t>
      </w:r>
      <w:r>
        <w:rPr>
          <w:i/>
          <w:iCs/>
        </w:rPr>
        <w:t>software (SDN)</w:t>
      </w:r>
      <w:r>
        <w:rPr>
          <w:i w:val="false"/>
          <w:iCs w:val="false"/>
        </w:rPr>
        <w:t xml:space="preserve"> son un enfoque arquitectónico de la red que permite a la red ser controlada de manera inteligente y central, o programada utilizando aplicaciones de software</w:t>
      </w:r>
      <w:r>
        <w:rPr>
          <w:i w:val="false"/>
          <w:iCs w:val="false"/>
          <w:color w:val="FFFFFF"/>
        </w:rPr>
        <w:t>.</w:t>
      </w:r>
      <w:r>
        <w:rPr>
          <w:i w:val="false"/>
          <w:iCs w:val="false"/>
          <w:color w:val="000000"/>
        </w:rPr>
        <w:t>[1]</w:t>
      </w:r>
    </w:p>
    <w:p>
      <w:pPr>
        <w:pStyle w:val="Normal"/>
        <w:ind w:left="1021" w:hanging="908"/>
        <w:jc w:val="left"/>
        <w:rPr/>
      </w:pPr>
      <w:r>
        <w:rPr>
          <w:i w:val="false"/>
          <w:iCs w:val="false"/>
          <w:color w:val="000000"/>
        </w:rPr>
        <w:t>Es en este ámbito en el que se mueve la motivación que da lugar a este TFG, ya que radica fudamentalmente en la necesidad de crear diversas aplicaciones que abarquen necesidades de las redes actuales que supongan un avance a la hora de lograr la auto-adaptatividad de una red.</w:t>
      </w:r>
      <w:commentRangeEnd w:id="1"/>
      <w:r>
        <w:commentReference w:id="1"/>
      </w:r>
      <w:r>
        <w:rPr>
          <w:i w:val="false"/>
          <w:iCs w:val="false"/>
          <w:color w:val="000000"/>
        </w:rPr>
      </w:r>
    </w:p>
    <w:p>
      <w:pPr>
        <w:pStyle w:val="Normal"/>
        <w:ind w:left="1021" w:hanging="908"/>
        <w:jc w:val="left"/>
        <w:rPr/>
      </w:pPr>
      <w:r>
        <w:rPr/>
        <w:t>1.2 Objetivos del proyecto</w:t>
      </w:r>
    </w:p>
    <w:p>
      <w:pPr>
        <w:pStyle w:val="Normal"/>
        <w:ind w:left="1021" w:hanging="908"/>
        <w:jc w:val="left"/>
        <w:rPr/>
      </w:pPr>
      <w:r>
        <w:rPr/>
        <w:t>El objetivo principal del proyecto consiste en el desarrollo de diversas aplicaciones que satisfagan necesidades actuales de las redes cuya implementación sería mucho más costosa en las redes actuales.</w:t>
      </w:r>
    </w:p>
    <w:p>
      <w:pPr>
        <w:pStyle w:val="Normal"/>
        <w:ind w:left="1021" w:hanging="908"/>
        <w:jc w:val="left"/>
        <w:rPr/>
      </w:pPr>
      <w:r>
        <w:rPr/>
        <w:t>Otros objetivos secundarios son los siguientes:</w:t>
      </w:r>
    </w:p>
    <w:p>
      <w:pPr>
        <w:pStyle w:val="Normal"/>
        <w:numPr>
          <w:ilvl w:val="0"/>
          <w:numId w:val="26"/>
        </w:numPr>
        <w:jc w:val="left"/>
        <w:rPr/>
      </w:pPr>
      <w:r>
        <w:rPr/>
        <w:t>Introducción a las redes SDN y principales protocolos asociados</w:t>
      </w:r>
    </w:p>
    <w:p>
      <w:pPr>
        <w:pStyle w:val="Normal"/>
        <w:numPr>
          <w:ilvl w:val="0"/>
          <w:numId w:val="26"/>
        </w:numPr>
        <w:jc w:val="left"/>
        <w:rPr/>
      </w:pPr>
      <w:r>
        <w:rPr/>
        <w:t>Estudio de los principales casos de uso de las redes SDN</w:t>
      </w:r>
    </w:p>
    <w:p>
      <w:pPr>
        <w:pStyle w:val="Normal"/>
        <w:numPr>
          <w:ilvl w:val="0"/>
          <w:numId w:val="26"/>
        </w:numPr>
        <w:jc w:val="left"/>
        <w:rPr/>
      </w:pPr>
      <w:r>
        <w:rPr/>
        <w:t>Revisión del estado de la técnica referente a SDN para lograr redes auto-adaptativas</w:t>
      </w:r>
    </w:p>
    <w:p>
      <w:pPr>
        <w:pStyle w:val="Normal"/>
        <w:numPr>
          <w:ilvl w:val="0"/>
          <w:numId w:val="26"/>
        </w:numPr>
        <w:jc w:val="left"/>
        <w:rPr/>
      </w:pPr>
      <w:r>
        <w:rPr/>
        <w:t>Propuesta de mecanismos SDN para avanzar hacia redes auto-adaptativas</w:t>
      </w:r>
    </w:p>
    <w:p>
      <w:pPr>
        <w:pStyle w:val="Normal"/>
        <w:numPr>
          <w:ilvl w:val="0"/>
          <w:numId w:val="26"/>
        </w:numPr>
        <w:jc w:val="left"/>
        <w:rPr/>
      </w:pPr>
      <w:r>
        <w:rPr/>
        <w:t>Simulación de los mecanismos diseñados en el simulador de redes GNS3</w:t>
      </w:r>
    </w:p>
    <w:p>
      <w:pPr>
        <w:pStyle w:val="Normal"/>
        <w:ind w:left="833" w:hanging="0"/>
        <w:jc w:val="left"/>
        <w:rPr/>
      </w:pPr>
      <w:r>
        <w:rPr/>
      </w:r>
    </w:p>
    <w:p>
      <w:pPr>
        <w:pStyle w:val="Normal"/>
        <w:ind w:left="1021" w:hanging="908"/>
        <w:jc w:val="left"/>
        <w:rPr/>
      </w:pPr>
      <w:r>
        <w:rPr/>
        <w:t>1.3 Fases</w:t>
      </w:r>
    </w:p>
    <w:p>
      <w:pPr>
        <w:pStyle w:val="Normal"/>
        <w:ind w:left="1021" w:hanging="908"/>
        <w:jc w:val="left"/>
        <w:rPr/>
      </w:pPr>
      <w:r>
        <w:rPr/>
        <w:t>Para simplificar el desarrollo del proyecto se han seguido diversas fases que se proceden detallar a continuación:</w:t>
      </w:r>
    </w:p>
    <w:p>
      <w:pPr>
        <w:pStyle w:val="Normal"/>
        <w:numPr>
          <w:ilvl w:val="0"/>
          <w:numId w:val="36"/>
        </w:numPr>
        <w:jc w:val="left"/>
        <w:rPr/>
      </w:pPr>
      <w:r>
        <w:rPr/>
        <w:t>Documentación acerca del funcionamiento y características de las redes SDN</w:t>
      </w:r>
    </w:p>
    <w:p>
      <w:pPr>
        <w:pStyle w:val="Normal"/>
        <w:numPr>
          <w:ilvl w:val="0"/>
          <w:numId w:val="36"/>
        </w:numPr>
        <w:jc w:val="left"/>
        <w:rPr/>
      </w:pPr>
      <w:r>
        <w:rPr/>
        <w:t>Documentación acerca del funcionamiento del protocolo OpenFlow</w:t>
      </w:r>
    </w:p>
    <w:p>
      <w:pPr>
        <w:pStyle w:val="Normal"/>
        <w:numPr>
          <w:ilvl w:val="0"/>
          <w:numId w:val="36"/>
        </w:numPr>
        <w:jc w:val="left"/>
        <w:rPr/>
      </w:pPr>
      <w:r>
        <w:rPr/>
        <w:t xml:space="preserve">Estudio sobre el funcionamiento de los </w:t>
      </w:r>
      <w:r>
        <w:rPr>
          <w:i/>
          <w:iCs/>
        </w:rPr>
        <w:t xml:space="preserve">switches </w:t>
      </w:r>
      <w:r>
        <w:rPr>
          <w:i w:val="false"/>
          <w:iCs w:val="false"/>
        </w:rPr>
        <w:t>que soportan el protocolo OpenFlow, en concreto el modelo Open vSwitch.</w:t>
      </w:r>
    </w:p>
    <w:p>
      <w:pPr>
        <w:pStyle w:val="Normal"/>
        <w:numPr>
          <w:ilvl w:val="0"/>
          <w:numId w:val="36"/>
        </w:numPr>
        <w:jc w:val="left"/>
        <w:rPr/>
      </w:pPr>
      <w:r>
        <w:rPr>
          <w:i w:val="false"/>
          <w:iCs w:val="false"/>
        </w:rPr>
        <w:t>Documentación en relación con el</w:t>
      </w:r>
      <w:r>
        <w:rPr>
          <w:i/>
          <w:iCs/>
        </w:rPr>
        <w:t xml:space="preserve"> software</w:t>
      </w:r>
      <w:r>
        <w:rPr>
          <w:i w:val="false"/>
          <w:iCs w:val="false"/>
        </w:rPr>
        <w:t xml:space="preserve"> GNS3</w:t>
      </w:r>
    </w:p>
    <w:p>
      <w:pPr>
        <w:pStyle w:val="Normal"/>
        <w:numPr>
          <w:ilvl w:val="0"/>
          <w:numId w:val="36"/>
        </w:numPr>
        <w:jc w:val="left"/>
        <w:rPr/>
      </w:pPr>
      <w:r>
        <w:rPr>
          <w:i w:val="false"/>
          <w:iCs w:val="false"/>
        </w:rPr>
        <w:t>Estudio del estado del arte en referencia a las aplicaciones desarrolladas para redes SDN.</w:t>
      </w:r>
    </w:p>
    <w:p>
      <w:pPr>
        <w:pStyle w:val="Normal"/>
        <w:numPr>
          <w:ilvl w:val="0"/>
          <w:numId w:val="36"/>
        </w:numPr>
        <w:jc w:val="left"/>
        <w:rPr/>
      </w:pPr>
      <w:r>
        <w:rPr>
          <w:i w:val="false"/>
          <w:iCs w:val="false"/>
        </w:rPr>
        <w:t>Estudio de las diferentes tecnologías de redes utilizadas, concretamente VLAN, ICMP, DHCP y QoS.</w:t>
      </w:r>
    </w:p>
    <w:p>
      <w:pPr>
        <w:pStyle w:val="Normal"/>
        <w:numPr>
          <w:ilvl w:val="0"/>
          <w:numId w:val="36"/>
        </w:numPr>
        <w:jc w:val="left"/>
        <w:rPr/>
      </w:pPr>
      <w:r>
        <w:rPr>
          <w:i w:val="false"/>
          <w:iCs w:val="false"/>
        </w:rPr>
        <w:t>Documentación acerca de los diferentes controladores disponibles para las redes SDN con el objetivo de elegir el que mejor se adecuaba, en este caso el controlador ONOS.</w:t>
      </w:r>
    </w:p>
    <w:p>
      <w:pPr>
        <w:pStyle w:val="Normal"/>
        <w:numPr>
          <w:ilvl w:val="0"/>
          <w:numId w:val="36"/>
        </w:numPr>
        <w:jc w:val="left"/>
        <w:rPr/>
      </w:pPr>
      <w:r>
        <w:rPr>
          <w:i w:val="false"/>
          <w:iCs w:val="false"/>
        </w:rPr>
        <w:t xml:space="preserve">Programación de las diferentes aplicaciones desarrolladas sobre el controlador ONOS ubicado en las redes creadas con el </w:t>
      </w:r>
      <w:r>
        <w:rPr>
          <w:i/>
          <w:iCs/>
        </w:rPr>
        <w:t xml:space="preserve">software </w:t>
      </w:r>
      <w:r>
        <w:rPr>
          <w:i w:val="false"/>
          <w:iCs w:val="false"/>
        </w:rPr>
        <w:t>GNS3.</w:t>
      </w:r>
    </w:p>
    <w:p>
      <w:pPr>
        <w:pStyle w:val="Normal"/>
        <w:numPr>
          <w:ilvl w:val="0"/>
          <w:numId w:val="36"/>
        </w:numPr>
        <w:jc w:val="left"/>
        <w:rPr/>
      </w:pPr>
      <w:r>
        <w:rPr>
          <w:i w:val="false"/>
          <w:iCs w:val="false"/>
        </w:rPr>
        <w:t>Ejecución de las aplicaciones para comprobar el buen funcionamiento de las mismas exponiéndolas a diferentes pruebas y situaciones que puedan ocurrir.</w:t>
      </w:r>
    </w:p>
    <w:p>
      <w:pPr>
        <w:pStyle w:val="Normal"/>
        <w:numPr>
          <w:ilvl w:val="0"/>
          <w:numId w:val="36"/>
        </w:numPr>
        <w:jc w:val="left"/>
        <w:rPr/>
      </w:pPr>
      <w:r>
        <w:rPr>
          <w:i w:val="false"/>
          <w:iCs w:val="false"/>
        </w:rPr>
        <w:t>Identificación de las líneas futuras que mejoren el presente Trabajo de Fin de Grado en el futuro.</w:t>
      </w:r>
    </w:p>
    <w:p>
      <w:pPr>
        <w:pStyle w:val="Normal"/>
        <w:numPr>
          <w:ilvl w:val="0"/>
          <w:numId w:val="36"/>
        </w:numPr>
        <w:jc w:val="left"/>
        <w:rPr/>
      </w:pPr>
      <w:r>
        <w:rPr>
          <w:i w:val="false"/>
          <w:iCs w:val="false"/>
        </w:rPr>
        <w:t>Redacción de la memoria final del Trabajo de Fin de Grado</w:t>
      </w:r>
    </w:p>
    <w:p>
      <w:pPr>
        <w:pStyle w:val="Normal"/>
        <w:ind w:left="1021" w:hanging="908"/>
        <w:rPr/>
      </w:pPr>
      <w:r>
        <w:rPr/>
      </w:r>
    </w:p>
    <w:p>
      <w:pPr>
        <w:pStyle w:val="Normal"/>
        <w:ind w:left="1021" w:hanging="908"/>
        <w:rPr/>
      </w:pPr>
      <w:r>
        <w:rPr/>
        <w:t>1.4 Medios empleados</w:t>
      </w:r>
    </w:p>
    <w:p>
      <w:pPr>
        <w:pStyle w:val="Normal"/>
        <w:ind w:left="1021" w:hanging="908"/>
        <w:rPr/>
      </w:pPr>
      <w:r>
        <w:rPr/>
        <w:t>Durante el transcurso del TFG fueron necesario los siguientes materiales:</w:t>
      </w:r>
    </w:p>
    <w:p>
      <w:pPr>
        <w:pStyle w:val="Normal"/>
        <w:numPr>
          <w:ilvl w:val="0"/>
          <w:numId w:val="37"/>
        </w:numPr>
        <w:rPr/>
      </w:pPr>
      <w:r>
        <w:rPr/>
        <w:t xml:space="preserve">Ordenador portátil </w:t>
      </w:r>
      <w:r>
        <w:rPr>
          <w:i/>
          <w:iCs/>
        </w:rPr>
        <w:t xml:space="preserve">Lenovo ideapad 320S </w:t>
      </w:r>
      <w:r>
        <w:rPr>
          <w:i w:val="false"/>
          <w:iCs w:val="false"/>
        </w:rPr>
        <w:t>que consta de un procesador Intel Core I5-8250U a 1,6GHz, 8GB de memoria RAM de tipo DDR4 y 1TB de almacenamiento a través de un disco duro de tipo HDD, que consta de una distribución GNU/Linux Fedora 29 que consta de un entorno de escritorio GNOME3. Este dispositivo se ha utilizado tanto para el desarrollo del proyecto como para la redacción de la memoria.</w:t>
      </w:r>
    </w:p>
    <w:p>
      <w:pPr>
        <w:pStyle w:val="Normal"/>
        <w:numPr>
          <w:ilvl w:val="0"/>
          <w:numId w:val="37"/>
        </w:numPr>
        <w:rPr>
          <w:i/>
          <w:i/>
        </w:rPr>
      </w:pPr>
      <w:r>
        <w:rPr>
          <w:i/>
          <w:iCs/>
        </w:rPr>
        <w:t xml:space="preserve">Software </w:t>
      </w:r>
      <w:r>
        <w:rPr>
          <w:i w:val="false"/>
          <w:iCs w:val="false"/>
        </w:rPr>
        <w:t>GNS3 usado como simulador gráfico de redes para diseñar las topologías necesarias y poner en marcha simulaciones sobre ellas.</w:t>
      </w:r>
    </w:p>
    <w:p>
      <w:pPr>
        <w:pStyle w:val="Normal"/>
        <w:numPr>
          <w:ilvl w:val="0"/>
          <w:numId w:val="37"/>
        </w:numPr>
        <w:rPr/>
      </w:pPr>
      <w:r>
        <w:rPr>
          <w:b w:val="false"/>
          <w:i/>
          <w:iCs/>
          <w:caps w:val="false"/>
          <w:smallCaps w:val="false"/>
          <w:color w:val="222222"/>
          <w:spacing w:val="0"/>
          <w:sz w:val="22"/>
        </w:rPr>
        <w:t>Software</w:t>
      </w:r>
      <w:r>
        <w:rPr>
          <w:b w:val="false"/>
          <w:i w:val="false"/>
          <w:iCs w:val="false"/>
          <w:caps w:val="false"/>
          <w:smallCaps w:val="false"/>
          <w:color w:val="222222"/>
          <w:spacing w:val="0"/>
          <w:sz w:val="22"/>
        </w:rPr>
        <w:t xml:space="preserve"> Eclipse utilizado para desarrollar las diferentes aplicaciones en código Java realizadas a lo largo del presente TFG.</w:t>
      </w:r>
    </w:p>
    <w:p>
      <w:pPr>
        <w:pStyle w:val="Normal"/>
        <w:ind w:left="1021" w:hanging="908"/>
        <w:rPr/>
      </w:pPr>
      <w:r>
        <w:rPr/>
      </w:r>
    </w:p>
    <w:p>
      <w:pPr>
        <w:pStyle w:val="Normal"/>
        <w:ind w:left="1021" w:hanging="908"/>
        <w:rPr/>
      </w:pPr>
      <w:r>
        <w:rPr/>
        <w:t>1.5 Organización de la memoria</w:t>
      </w:r>
    </w:p>
    <w:p>
      <w:pPr>
        <w:pStyle w:val="Normal"/>
        <w:ind w:left="1021" w:hanging="908"/>
        <w:jc w:val="left"/>
        <w:rPr>
          <w:color w:val="CE181E"/>
        </w:rPr>
      </w:pPr>
      <w:r>
        <w:rPr>
          <w:color w:val="CE181E"/>
        </w:rPr>
        <w:t xml:space="preserve">La memoria está organizada en </w:t>
      </w:r>
      <w:r>
        <w:rPr>
          <w:color w:val="CE181E"/>
          <w:highlight w:val="yellow"/>
        </w:rPr>
        <w:t>6</w:t>
      </w:r>
      <w:r>
        <w:rPr>
          <w:color w:val="CE181E"/>
        </w:rPr>
        <w:t xml:space="preserve"> capítulos. En el primero de ellos se detallan los objetivos del mismo, así como una introducción a las redes SDN, que incluye la historia y la arquitectura de las redes.</w:t>
      </w:r>
    </w:p>
    <w:p>
      <w:pPr>
        <w:pStyle w:val="Normal"/>
        <w:ind w:left="1021" w:hanging="908"/>
        <w:jc w:val="left"/>
        <w:rPr>
          <w:color w:val="CE181E"/>
        </w:rPr>
      </w:pPr>
      <w:r>
        <w:rPr>
          <w:color w:val="CE181E"/>
        </w:rPr>
        <w:t xml:space="preserve">A continuación, en el capítulo 2 se detallan los primeros pasos que fundamentalmente se refiere a la instalación del diverso </w:t>
      </w:r>
      <w:commentRangeStart w:id="2"/>
      <w:r>
        <w:rPr>
          <w:i/>
          <w:iCs/>
          <w:color w:val="CE181E"/>
        </w:rPr>
        <w:t>software</w:t>
      </w:r>
      <w:r>
        <w:rPr>
          <w:color w:val="CE181E"/>
        </w:rPr>
        <w:t xml:space="preserve"> </w:t>
      </w:r>
      <w:r>
        <w:rPr>
          <w:color w:val="CE181E"/>
        </w:rPr>
      </w:r>
      <w:commentRangeEnd w:id="2"/>
      <w:r>
        <w:commentReference w:id="2"/>
      </w:r>
      <w:r>
        <w:rPr>
          <w:color w:val="CE181E"/>
        </w:rPr>
        <w:t>necesario como GNS3 u ONOS.</w:t>
      </w:r>
    </w:p>
    <w:p>
      <w:pPr>
        <w:pStyle w:val="Normal"/>
        <w:ind w:left="1021" w:hanging="908"/>
        <w:jc w:val="left"/>
        <w:rPr>
          <w:color w:val="CE181E"/>
        </w:rPr>
      </w:pPr>
      <w:r>
        <w:rPr>
          <w:color w:val="CE181E"/>
        </w:rPr>
        <w:t>En el capítulo 3, se explica cómo implementar y configurar la red con el GNS3 que se va a utilizar durante todo el transcurso del proyecto</w:t>
      </w:r>
    </w:p>
    <w:p>
      <w:pPr>
        <w:pStyle w:val="Normal"/>
        <w:ind w:left="1021" w:hanging="908"/>
        <w:jc w:val="left"/>
        <w:rPr/>
      </w:pPr>
      <w:r>
        <w:rPr>
          <w:color w:val="CE181E"/>
        </w:rPr>
        <w:t xml:space="preserve">En el capítulo 4, se explican en detalle cada una de las aplicaciones realizadas. Para ello, en primer lugar se realiza una explicación teórica en aquellas que lo requieran, que introduzca los contenidos a tratar. A continuación, </w:t>
      </w:r>
      <w:commentRangeStart w:id="3"/>
      <w:r>
        <w:rPr>
          <w:color w:val="CE181E"/>
        </w:rPr>
        <w:t xml:space="preserve">se divide la aplicación en diferentes partes que lo componen para poder </w:t>
      </w:r>
      <w:r>
        <w:rPr>
          <w:color w:val="CE181E"/>
        </w:rPr>
      </w:r>
      <w:commentRangeEnd w:id="3"/>
      <w:r>
        <w:commentReference w:id="3"/>
      </w:r>
      <w:r>
        <w:rPr>
          <w:color w:val="CE181E"/>
        </w:rPr>
        <w:t>clarificar mejor el funcionamiento de la aplicación en cuestión.</w:t>
      </w:r>
    </w:p>
    <w:p>
      <w:pPr>
        <w:pStyle w:val="Normal"/>
        <w:ind w:left="1021" w:hanging="908"/>
        <w:jc w:val="left"/>
        <w:rPr>
          <w:color w:val="CE181E"/>
        </w:rPr>
      </w:pPr>
      <w:r>
        <w:rPr>
          <w:color w:val="CE181E"/>
        </w:rPr>
        <w:t xml:space="preserve">Finalmente, en el último capítulo (Capítulo </w:t>
      </w:r>
      <w:r>
        <w:rPr>
          <w:color w:val="CE181E"/>
          <w:highlight w:val="yellow"/>
        </w:rPr>
        <w:t>X</w:t>
      </w:r>
      <w:r>
        <w:rPr>
          <w:color w:val="CE181E"/>
        </w:rPr>
        <w:t>) se encuentran las conclusiones y líneas futuras extraídas tras la realización del trabajo expuesto en la memoria de este TFG.</w:t>
      </w:r>
    </w:p>
    <w:p>
      <w:pPr>
        <w:pStyle w:val="Normal"/>
        <w:ind w:left="1021" w:hanging="908"/>
        <w:rPr>
          <w:color w:val="CE181E"/>
        </w:rPr>
      </w:pPr>
      <w:r>
        <w:rPr>
          <w:color w:val="CE181E"/>
        </w:rPr>
      </w:r>
    </w:p>
    <w:p>
      <w:pPr>
        <w:pStyle w:val="Normal"/>
        <w:ind w:left="1021" w:hanging="908"/>
        <w:rPr/>
      </w:pPr>
      <w:r>
        <w:rPr/>
      </w:r>
    </w:p>
    <w:p>
      <w:pPr>
        <w:pStyle w:val="Normal"/>
        <w:ind w:left="1021" w:hanging="908"/>
        <w:rPr/>
      </w:pPr>
      <w:r>
        <w:rPr/>
        <w:t>Capítulo 2: Estado del arte</w:t>
      </w:r>
    </w:p>
    <w:p>
      <w:pPr>
        <w:pStyle w:val="Normal"/>
        <w:ind w:left="1021" w:hanging="908"/>
        <w:rPr/>
      </w:pPr>
      <w:r>
        <w:rPr/>
        <w:t>2.1 Historia de las redes SDN</w:t>
      </w:r>
    </w:p>
    <w:p>
      <w:pPr>
        <w:pStyle w:val="Normal"/>
        <w:rPr/>
      </w:pPr>
      <w:r>
        <w:rPr/>
        <w:t xml:space="preserve">Las redes definidas por </w:t>
      </w:r>
      <w:r>
        <w:rPr>
          <w:i/>
        </w:rPr>
        <w:t>software (</w:t>
      </w:r>
      <w:r>
        <w:rPr/>
        <w:t>SDN,</w:t>
      </w:r>
      <w:r>
        <w:rPr>
          <w:i/>
        </w:rPr>
        <w:t xml:space="preserve"> Software Defined Networking) </w:t>
      </w:r>
      <w:r>
        <w:rPr/>
        <w:t xml:space="preserve">permiten a los ingenieros y administradores de redes responder más rápidamente a diferentes requisitos a través de un control centralizado. Esta tecnología surgió hace aproximadamente 20 años y su historia se puede dividir en 3 </w:t>
      </w:r>
      <w:commentRangeStart w:id="4"/>
      <w:r>
        <w:rPr/>
        <w:t>etapas</w:t>
      </w:r>
      <w:r>
        <w:rPr/>
      </w:r>
      <w:commentRangeEnd w:id="4"/>
      <w:r>
        <w:commentReference w:id="4"/>
      </w:r>
      <w:r>
        <w:rPr/>
        <w:t>.</w:t>
      </w:r>
    </w:p>
    <w:p>
      <w:pPr>
        <w:pStyle w:val="Normal"/>
        <w:rPr/>
      </w:pPr>
      <w:r>
        <w:rPr/>
        <w:t xml:space="preserve">En primer lugar, el periodo denominado </w:t>
      </w:r>
      <w:r>
        <w:rPr>
          <w:b/>
        </w:rPr>
        <w:t>redes activas</w:t>
      </w:r>
      <w:r>
        <w:rPr/>
        <w:t>, que abarca entre el año 1995 y el año 2000. Las redes activas surgieron como una forma de evitar los procesos de estandarización por parte de la IETF (</w:t>
      </w:r>
      <w:r>
        <w:rPr>
          <w:i/>
          <w:iCs/>
        </w:rPr>
        <w:t>Internet Engineering Task Force)</w:t>
      </w:r>
      <w:r>
        <w:rPr/>
        <w:t xml:space="preserve"> ya que era un proceso muy lento y no permitía avanzar tanto como se deseaba en esa época. Este tipo de redes están orientadas hacia el control de la red incluyendo una interfaz de programación ( API, </w:t>
      </w:r>
      <w:r>
        <w:rPr>
          <w:i/>
        </w:rPr>
        <w:t>Application Programming Interface</w:t>
      </w:r>
      <w:r>
        <w:rPr/>
        <w:t>)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 xml:space="preserve">Una segunda etapa, que transcurre durante los años 2001 y 2007, consiste en la </w:t>
      </w:r>
      <w:r>
        <w:rPr>
          <w:b/>
        </w:rPr>
        <w:t>separación de los planos de control y datos</w:t>
      </w:r>
      <w:r>
        <w:rPr/>
        <w:t xml:space="preserve">. El plano de control está destinado al tráfico que ocupan los equipos para gestionar, mantener y modificar el estado de la red, por ejemplo los protocolos de enrutamiento o la configuración de </w:t>
      </w:r>
      <w:r>
        <w:rPr>
          <w:i/>
        </w:rPr>
        <w:t>firewall</w:t>
      </w:r>
      <w:r>
        <w:rPr/>
        <w:t xml:space="preserve"> están en este plano, mientras que el plano de datos se refiere a aquel destinado a los servicios, básicamente a hacer efectivo lo establecido en el plano de control, como por ejemplo el IP </w:t>
      </w:r>
      <w:r>
        <w:rPr>
          <w:i/>
        </w:rPr>
        <w:t>forwarding</w:t>
      </w:r>
      <w:r>
        <w:rPr/>
        <w:t>.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la depuración de errores (</w:t>
      </w:r>
      <w:r>
        <w:rPr>
          <w:i/>
        </w:rPr>
        <w:t>debugging</w:t>
      </w:r>
      <w:r>
        <w:rPr/>
        <w:t>).</w:t>
      </w:r>
    </w:p>
    <w:p>
      <w:pPr>
        <w:pStyle w:val="Normal"/>
        <w:rPr/>
      </w:pPr>
      <w:r>
        <w:rPr/>
      </w:r>
    </w:p>
    <w:p>
      <w:pPr>
        <w:pStyle w:val="Normal"/>
        <w:rPr/>
      </w:pPr>
      <w:r>
        <w:rPr/>
        <w:t xml:space="preserve">La tercera etapa fue la </w:t>
      </w:r>
      <w:r>
        <w:rPr>
          <w:b/>
        </w:rPr>
        <w:t xml:space="preserve">aparición del protocolo </w:t>
      </w:r>
      <w:commentRangeStart w:id="5"/>
      <w:r>
        <w:rPr>
          <w:b/>
        </w:rPr>
        <w:t>OpenFlow</w:t>
      </w:r>
      <w:r>
        <w:rPr>
          <w:b/>
        </w:rPr>
      </w:r>
      <w:commentRangeEnd w:id="5"/>
      <w:r>
        <w:commentReference w:id="5"/>
      </w:r>
      <w:r>
        <w:rPr/>
        <w:t>, que es considerado uno de los primeros estándares de las redes SDN y surgió a raíz de separar los planos de control y de datos. Su funcionamiento en detalle se mostrará en el apartado 2</w:t>
      </w:r>
      <w:commentRangeStart w:id="6"/>
      <w:r>
        <w:rPr/>
        <w:t>.4</w:t>
      </w:r>
      <w:r>
        <w:rPr/>
      </w:r>
      <w:commentRangeEnd w:id="6"/>
      <w:r>
        <w:commentReference w:id="6"/>
      </w:r>
      <w:r>
        <w:rPr/>
        <w:t xml:space="preserve">. OpenFlow es una tecnología de </w:t>
      </w:r>
      <w:r>
        <w:rPr>
          <w:i/>
        </w:rPr>
        <w:t>switching</w:t>
      </w:r>
      <w:r>
        <w:rPr/>
        <w:t xml:space="preserve"> que empezó en la Universidad de Stanford y consiste básicamente en un protocolo de comunicación entre los controladores de la red, que deciden el </w:t>
      </w:r>
      <w:r>
        <w:rPr>
          <w:i/>
        </w:rPr>
        <w:t>routing</w:t>
      </w:r>
      <w:r>
        <w:rPr/>
        <w:t xml:space="preserve">, y los </w:t>
      </w:r>
      <w:r>
        <w:rPr>
          <w:i/>
        </w:rPr>
        <w:t>switches</w:t>
      </w:r>
      <w:r>
        <w:rPr/>
        <w:t xml:space="preserve"> que dispone la red, que llevan a cabo el </w:t>
      </w:r>
      <w:r>
        <w:rPr>
          <w:i/>
        </w:rPr>
        <w:t>forwarding</w:t>
      </w:r>
      <w:r>
        <w:rPr/>
        <w:t xml:space="preserve">. Cabe resaltar que los </w:t>
      </w:r>
      <w:r>
        <w:rPr>
          <w:i/>
        </w:rPr>
        <w:t>switches</w:t>
      </w:r>
      <w:r>
        <w:rPr/>
        <w:t xml:space="preserve"> tradicionales no soportan este protocolo y,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2.2 Definición y arquitectura de las redes SDN</w:t>
      </w:r>
    </w:p>
    <w:p>
      <w:pPr>
        <w:pStyle w:val="Normal"/>
        <w:rPr/>
      </w:pPr>
      <w:r>
        <w:rPr/>
        <w:t xml:space="preserve">Las redes definidas por </w:t>
      </w:r>
      <w:r>
        <w:rPr>
          <w:i/>
        </w:rPr>
        <w:t>software</w:t>
      </w:r>
      <w:r>
        <w:rPr/>
        <w:t xml:space="preserve"> (SDN) 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pPr>
        <w:pStyle w:val="Normal"/>
        <w:rPr/>
      </w:pPr>
      <w:r>
        <w:rPr/>
        <w:t>En este tipo de redes, no es necesario configurar separadamente cada dispositivo de encaminamiento (</w:t>
      </w:r>
      <w:r>
        <w:rPr>
          <w:i/>
        </w:rPr>
        <w:t>router</w:t>
      </w:r>
      <w:r>
        <w:rPr/>
        <w:t xml:space="preserve"> o </w:t>
      </w:r>
      <w:r>
        <w:rPr>
          <w:i/>
        </w:rPr>
        <w:t>switch</w:t>
      </w:r>
      <w:r>
        <w:rPr/>
        <w:t>), sino que a través de un servidor central (controlador de la red) se proporcionan las reglas a través de las cuales se tratan los flujos de datos. Las características más importantes de este tipo de redes son:</w:t>
      </w:r>
    </w:p>
    <w:p>
      <w:pPr>
        <w:pStyle w:val="Normal"/>
        <w:numPr>
          <w:ilvl w:val="0"/>
          <w:numId w:val="28"/>
        </w:numPr>
        <w:rPr/>
      </w:pPr>
      <w:r>
        <w:rPr>
          <w:u w:val="single"/>
        </w:rPr>
        <w:t>Programabilidad</w:t>
      </w:r>
      <w:r>
        <w:rPr/>
        <w:t>: La red se puede configurar a través de aplicaciones escritas en lenguajes de programación de alto nivel como Java o Python.</w:t>
      </w:r>
    </w:p>
    <w:p>
      <w:pPr>
        <w:pStyle w:val="Normal"/>
        <w:numPr>
          <w:ilvl w:val="0"/>
          <w:numId w:val="28"/>
        </w:numPr>
        <w:rPr/>
      </w:pPr>
      <w:r>
        <w:rPr>
          <w:u w:val="single"/>
        </w:rPr>
        <w:t>Gestión centralizada</w:t>
      </w:r>
      <w:r>
        <w:rPr/>
        <w:t xml:space="preserve">: A diferencia de una arquitectura tradicional en la cual cada </w:t>
      </w:r>
      <w:r>
        <w:rPr>
          <w:i/>
        </w:rPr>
        <w:t>router</w:t>
      </w:r>
      <w:r>
        <w:rPr/>
        <w:t xml:space="preserve"> posee su propia inteligencia, la inteligencia de la red SDN está centralizada en el controlador que tiene una visión completa de la red y proporciona las instrucciones de control de flujo a los diferentes conmutadores o </w:t>
      </w:r>
      <w:r>
        <w:rPr>
          <w:i/>
          <w:iCs/>
        </w:rPr>
        <w:t>switches</w:t>
      </w:r>
      <w:r>
        <w:rPr/>
        <w:t>.</w:t>
      </w:r>
    </w:p>
    <w:p>
      <w:pPr>
        <w:pStyle w:val="Normal"/>
        <w:numPr>
          <w:ilvl w:val="0"/>
          <w:numId w:val="28"/>
        </w:numPr>
        <w:rPr/>
      </w:pPr>
      <w:r>
        <w:rPr>
          <w:u w:val="single"/>
        </w:rPr>
        <w:t>Agilidad</w:t>
      </w:r>
      <w:r>
        <w:rPr/>
        <w:t>: Las redes SDN proporcionan una respuesta rápida ante cambios en la red. Además, por otro lado, las aplicaciones están en constante desarrollo e implementación lo que permite cumplir con los objetivos comerciales muy rápidamente.</w:t>
      </w:r>
    </w:p>
    <w:p>
      <w:pPr>
        <w:pStyle w:val="Normal"/>
        <w:rPr/>
      </w:pPr>
      <w:r>
        <w:rPr/>
      </w:r>
    </w:p>
    <w:p>
      <w:pPr>
        <w:pStyle w:val="Normal"/>
        <w:rPr/>
      </w:pPr>
      <w:r>
        <w:rPr/>
        <w:t>Todas las redes SDN están caracterizadas por disponer de estos elementos:</w:t>
      </w:r>
    </w:p>
    <w:p>
      <w:pPr>
        <w:pStyle w:val="Normal"/>
        <w:numPr>
          <w:ilvl w:val="0"/>
          <w:numId w:val="2"/>
        </w:numPr>
        <w:rPr/>
      </w:pPr>
      <w:r>
        <w:rPr>
          <w:u w:val="single"/>
        </w:rPr>
        <w:t>Aplicación SDN</w:t>
      </w:r>
      <w:r>
        <w:rPr/>
        <w:t xml:space="preserve">: Son programas que comunican el comportamiento deseado de la red al controlador SDN. </w:t>
      </w:r>
      <w:r>
        <w:rPr/>
        <w:t>Todas ellas juntas forman el plano de aplicaciones (</w:t>
      </w:r>
      <w:r>
        <w:rPr>
          <w:i/>
          <w:iCs/>
        </w:rPr>
        <w:t>Application Plane)</w:t>
      </w:r>
    </w:p>
    <w:p>
      <w:pPr>
        <w:pStyle w:val="Normal"/>
        <w:numPr>
          <w:ilvl w:val="0"/>
          <w:numId w:val="2"/>
        </w:numPr>
        <w:rPr/>
      </w:pPr>
      <w:r>
        <w:rPr>
          <w:u w:val="single"/>
        </w:rPr>
        <w:t xml:space="preserve">Plano de control </w:t>
      </w:r>
      <w:r>
        <w:rPr>
          <w:u w:val="single"/>
        </w:rPr>
        <w:t>(</w:t>
      </w:r>
      <w:r>
        <w:rPr>
          <w:i/>
          <w:iCs/>
          <w:u w:val="single"/>
        </w:rPr>
        <w:t>Control Plane)</w:t>
      </w:r>
      <w:r>
        <w:rPr/>
        <w:t>: Es la capa intermedia en la que se implementan los controladores SDN. Su cometido es comunicar los eventos que ocurren en la red a las aplicaciones para que sean tratados y traducir la respuesta a instrucciones entendibles por los conmutadores.</w:t>
      </w:r>
    </w:p>
    <w:p>
      <w:pPr>
        <w:pStyle w:val="Normal"/>
        <w:numPr>
          <w:ilvl w:val="0"/>
          <w:numId w:val="2"/>
        </w:numPr>
        <w:rPr/>
      </w:pPr>
      <w:r>
        <w:rPr>
          <w:u w:val="single"/>
        </w:rPr>
        <w:t xml:space="preserve">Controlador SDN </w:t>
      </w:r>
      <w:r>
        <w:rPr>
          <w:u w:val="single"/>
        </w:rPr>
        <w:t>(</w:t>
      </w:r>
      <w:r>
        <w:rPr>
          <w:i/>
          <w:iCs/>
          <w:u w:val="single"/>
        </w:rPr>
        <w:t>SDN Controller)</w:t>
      </w:r>
      <w:r>
        <w:rPr/>
        <w:t xml:space="preserve">: Es el cerebro de la red y encargado de traducir las peticiones de la aplicación y enviarlas a los </w:t>
      </w:r>
      <w:r>
        <w:rPr>
          <w:i/>
        </w:rPr>
        <w:t>switches</w:t>
      </w:r>
      <w:r>
        <w:rPr/>
        <w:t xml:space="preserve">. Todos los controladores de la red juntos forman el plano de control.  </w:t>
      </w:r>
      <w:r>
        <w:rPr/>
        <w:t>La forma de comunicación entre los diversos controladores que pueda poseer una misma red se realiza a través de las interfaces hacia el este (e</w:t>
      </w:r>
      <w:r>
        <w:rPr>
          <w:i/>
          <w:iCs/>
        </w:rPr>
        <w:t xml:space="preserve">astbound API) </w:t>
      </w:r>
      <w:r>
        <w:rPr/>
        <w:t>y hacia el oeste (w</w:t>
      </w:r>
      <w:r>
        <w:rPr>
          <w:i/>
          <w:iCs/>
        </w:rPr>
        <w:t>estBound API)</w:t>
      </w:r>
    </w:p>
    <w:p>
      <w:pPr>
        <w:pStyle w:val="Normal"/>
        <w:numPr>
          <w:ilvl w:val="0"/>
          <w:numId w:val="2"/>
        </w:numPr>
        <w:rPr/>
      </w:pPr>
      <w:r>
        <w:rPr>
          <w:u w:val="single"/>
        </w:rPr>
        <w:t xml:space="preserve">Plano de datos </w:t>
      </w:r>
      <w:r>
        <w:rPr>
          <w:u w:val="single"/>
        </w:rPr>
        <w:t>(</w:t>
      </w:r>
      <w:r>
        <w:rPr>
          <w:i/>
          <w:iCs/>
          <w:u w:val="single"/>
        </w:rPr>
        <w:t>Data plane)</w:t>
      </w:r>
      <w:r>
        <w:rPr/>
        <w:t xml:space="preserve">: Compuesta por los diversos elementos de red como los </w:t>
      </w:r>
      <w:r>
        <w:rPr>
          <w:i/>
        </w:rPr>
        <w:t>switches</w:t>
      </w:r>
      <w:r>
        <w:rPr/>
        <w:t xml:space="preserve"> o sistemas finales.</w:t>
      </w:r>
    </w:p>
    <w:p>
      <w:pPr>
        <w:pStyle w:val="Normal"/>
        <w:numPr>
          <w:ilvl w:val="0"/>
          <w:numId w:val="2"/>
        </w:numPr>
        <w:rPr/>
      </w:pPr>
      <w:r>
        <w:rPr>
          <w:u w:val="single"/>
        </w:rPr>
        <w:t xml:space="preserve">Interfaz hacia el norte </w:t>
      </w:r>
      <w:r>
        <w:rPr>
          <w:u w:val="single"/>
        </w:rPr>
        <w:t>(</w:t>
      </w:r>
      <w:r>
        <w:rPr>
          <w:i/>
          <w:iCs/>
          <w:u w:val="single"/>
        </w:rPr>
        <w:t>Northbound API)</w:t>
      </w:r>
      <w:r>
        <w:rPr/>
        <w:t>: Es la API que comunica la aplicación SDN y los controladores.</w:t>
      </w:r>
    </w:p>
    <w:p>
      <w:pPr>
        <w:pStyle w:val="Normal"/>
        <w:numPr>
          <w:ilvl w:val="0"/>
          <w:numId w:val="2"/>
        </w:numPr>
        <w:rPr/>
      </w:pPr>
      <w:r>
        <w:rPr>
          <w:u w:val="single"/>
        </w:rPr>
        <w:t xml:space="preserve">Interfaz hacia el sur </w:t>
      </w:r>
      <w:r>
        <w:rPr>
          <w:u w:val="single"/>
        </w:rPr>
        <w:t>(</w:t>
      </w:r>
      <w:r>
        <w:rPr>
          <w:i/>
          <w:iCs/>
          <w:u w:val="single"/>
        </w:rPr>
        <w:t>Southbound API):</w:t>
      </w:r>
      <w:r>
        <w:rPr/>
        <w:t xml:space="preserve"> Es el protocolo que comunica el plano de control con la capa de datos, generalmente es OpenFlow.</w:t>
      </w:r>
    </w:p>
    <w:p>
      <w:pPr>
        <w:pStyle w:val="Normal"/>
        <w:rPr/>
      </w:pPr>
      <w:r>
        <w:rPr/>
        <w:t>En la Ilustración 1 se puede ver un esquema sencillo de la arquitectura de una red SDN.</w:t>
      </w:r>
    </w:p>
    <w:p>
      <w:pPr>
        <w:pStyle w:val="Normal"/>
        <w:rPr/>
      </w:pPr>
      <w:r>
        <w:rPr/>
        <w:drawing>
          <wp:anchor behindDoc="0" distT="0" distB="0" distL="0" distR="0" simplePos="0" locked="0" layoutInCell="1" allowOverlap="1" relativeHeight="72">
            <wp:simplePos x="0" y="0"/>
            <wp:positionH relativeFrom="column">
              <wp:posOffset>808990</wp:posOffset>
            </wp:positionH>
            <wp:positionV relativeFrom="paragraph">
              <wp:posOffset>158750</wp:posOffset>
            </wp:positionV>
            <wp:extent cx="4067810" cy="387032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41616" t="37189" r="36326" b="25467"/>
                    <a:stretch>
                      <a:fillRect/>
                    </a:stretch>
                  </pic:blipFill>
                  <pic:spPr bwMode="auto">
                    <a:xfrm>
                      <a:off x="0" y="0"/>
                      <a:ext cx="4067810" cy="38703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2.3 Funcionamiento de una red SDN</w:t>
      </w:r>
    </w:p>
    <w:p>
      <w:pPr>
        <w:pStyle w:val="Normal"/>
        <w:spacing w:lineRule="auto" w:line="259"/>
        <w:jc w:val="left"/>
        <w:rPr/>
      </w:pPr>
      <w:r>
        <w:rPr/>
        <w:t xml:space="preserve">Para comprender mejor el funcionamiento de una red SDN vamos a poner un pequeño ejemplo que clarificará los conceptos. Para ello supongamos que tenemos una red formada por 2 hosts que denominaremos Host 1 y Host 2, intercomunicados por un </w:t>
      </w:r>
      <w:r>
        <w:rPr>
          <w:i/>
        </w:rPr>
        <w:t>switch</w:t>
      </w:r>
      <w:r>
        <w:rPr/>
        <w:t xml:space="preserve"> (Open vSwitch)  que soporta el protocolo OpenFlow y el controlador.</w:t>
      </w:r>
    </w:p>
    <w:p>
      <w:pPr>
        <w:pStyle w:val="Normal"/>
        <w:spacing w:lineRule="auto" w:line="259"/>
        <w:jc w:val="left"/>
        <w:rPr/>
      </w:pPr>
      <w:r>
        <w:rPr/>
        <w:t xml:space="preserve">Supongamos que el Host 1 envía una trama al Host 2. La trama en primer lugar llega al Open vSwitch. Si dicho </w:t>
      </w:r>
      <w:r>
        <w:rPr>
          <w:i/>
        </w:rPr>
        <w:t>switch</w:t>
      </w:r>
      <w:r>
        <w:rPr/>
        <w:t xml:space="preserve"> posee una entrada en sus tablas de flujos con correspondencia para dicha trama para algún campo de capa 2, 3 o 4, se actúa según dicha regla, mientras que si el </w:t>
      </w:r>
      <w:r>
        <w:rPr>
          <w:i/>
        </w:rPr>
        <w:t>switch</w:t>
      </w:r>
      <w:r>
        <w:rPr/>
        <w:t xml:space="preserve"> no posee una entrada con correspondencia en sus tablas, envía el paquete al controlador para que éste detalle cómo se debe conmutar dicha trama.</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2.4 Protocolo OpenFlow</w:t>
      </w:r>
    </w:p>
    <w:p>
      <w:pPr>
        <w:pStyle w:val="Normal"/>
        <w:spacing w:lineRule="auto" w:line="259"/>
        <w:jc w:val="left"/>
        <w:rPr/>
      </w:pPr>
      <w:r>
        <w:rPr/>
        <w:t xml:space="preserve">En este apartado se va a tratar el funcionamiento en detalle del protocolo OpenFlow, ya que es el protocolo más utilizado para la comunicación entre el plano de datos y el controlador. Hay varios modelos de </w:t>
      </w:r>
      <w:r>
        <w:rPr>
          <w:i/>
          <w:iCs/>
        </w:rPr>
        <w:t>switches</w:t>
      </w:r>
      <w:r>
        <w:rPr/>
        <w:t xml:space="preserve"> que soportan OpenFlow, aunque en el que nos vamos a centrar es el denominado Open vSwicth.</w:t>
      </w:r>
    </w:p>
    <w:p>
      <w:pPr>
        <w:pStyle w:val="Normal"/>
        <w:spacing w:lineRule="auto" w:line="259"/>
        <w:jc w:val="left"/>
        <w:rPr/>
      </w:pPr>
      <w:r>
        <w:rPr/>
        <w:t xml:space="preserve">2.4.1 Componentes de un </w:t>
      </w:r>
      <w:r>
        <w:rPr>
          <w:i/>
        </w:rPr>
        <w:t>switch</w:t>
      </w:r>
      <w:r>
        <w:rPr/>
        <w:t xml:space="preserve"> que soporta OpenFlow.</w:t>
      </w:r>
    </w:p>
    <w:p>
      <w:pPr>
        <w:pStyle w:val="Normal"/>
        <w:spacing w:lineRule="auto" w:line="259"/>
        <w:jc w:val="left"/>
        <w:rPr/>
      </w:pPr>
      <w:r>
        <w:rPr/>
        <w:t xml:space="preserve">Un </w:t>
      </w:r>
      <w:r>
        <w:rPr>
          <w:i/>
        </w:rPr>
        <w:t>switch</w:t>
      </w:r>
      <w:r>
        <w:rPr/>
        <w:t xml:space="preserve"> OpenFlow tiene los componentes mostrados en la Ilustración 1</w:t>
      </w:r>
    </w:p>
    <w:p>
      <w:pPr>
        <w:pStyle w:val="Normal"/>
        <w:spacing w:lineRule="auto" w:line="259"/>
        <w:jc w:val="left"/>
        <w:rPr/>
      </w:pPr>
      <w:r>
        <w:rPr/>
        <w:drawing>
          <wp:anchor behindDoc="0" distT="0" distB="0" distL="0" distR="0" simplePos="0" locked="0" layoutInCell="1" allowOverlap="1" relativeHeight="38">
            <wp:simplePos x="0" y="0"/>
            <wp:positionH relativeFrom="column">
              <wp:posOffset>982345</wp:posOffset>
            </wp:positionH>
            <wp:positionV relativeFrom="paragraph">
              <wp:posOffset>100965</wp:posOffset>
            </wp:positionV>
            <wp:extent cx="3324860" cy="2439035"/>
            <wp:effectExtent l="0" t="0" r="0" b="0"/>
            <wp:wrapSquare wrapText="largest"/>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rcRect l="58535" t="28917" r="9042" b="28725"/>
                    <a:stretch>
                      <a:fillRect/>
                    </a:stretch>
                  </pic:blipFill>
                  <pic:spPr bwMode="auto">
                    <a:xfrm>
                      <a:off x="0" y="0"/>
                      <a:ext cx="3324860" cy="2439035"/>
                    </a:xfrm>
                    <a:prstGeom prst="rect">
                      <a:avLst/>
                    </a:prstGeom>
                  </pic:spPr>
                </pic:pic>
              </a:graphicData>
            </a:graphic>
          </wp:anchor>
        </w:drawing>
      </w:r>
    </w:p>
    <w:p>
      <w:pPr>
        <w:pStyle w:val="Normal"/>
        <w:spacing w:lineRule="auto" w:line="259"/>
        <w:jc w:val="left"/>
        <w:rPr/>
      </w:pPr>
      <w:r>
        <w:rPr/>
        <w:commentReference w:id="7"/>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Estos elementos se van a ir detallando en los siguientes apartados:</w:t>
      </w:r>
    </w:p>
    <w:p>
      <w:pPr>
        <w:pStyle w:val="Normal"/>
        <w:spacing w:lineRule="auto" w:line="259"/>
        <w:jc w:val="left"/>
        <w:rPr/>
      </w:pPr>
      <w:r>
        <w:rPr/>
      </w:r>
    </w:p>
    <w:p>
      <w:pPr>
        <w:pStyle w:val="Normal"/>
        <w:spacing w:lineRule="auto" w:line="259"/>
        <w:jc w:val="left"/>
        <w:rPr/>
      </w:pPr>
      <w:r>
        <w:rPr/>
        <w:t>2.4.2 Puertos OpenFlow</w:t>
      </w:r>
    </w:p>
    <w:p>
      <w:pPr>
        <w:pStyle w:val="Normal"/>
        <w:spacing w:lineRule="auto" w:line="259"/>
        <w:jc w:val="left"/>
        <w:rPr/>
      </w:pPr>
      <w:r>
        <w:rPr/>
        <w:t>El estándar OpenFlow incorpora 3 tipos diferentes de puertos:</w:t>
      </w:r>
    </w:p>
    <w:p>
      <w:pPr>
        <w:pStyle w:val="Normal"/>
        <w:numPr>
          <w:ilvl w:val="0"/>
          <w:numId w:val="29"/>
        </w:numPr>
        <w:spacing w:lineRule="auto" w:line="259"/>
        <w:jc w:val="left"/>
        <w:rPr/>
      </w:pPr>
      <w:r>
        <w:rPr>
          <w:u w:val="single"/>
        </w:rPr>
        <w:t>Puerto físico</w:t>
      </w:r>
      <w:r>
        <w:rPr/>
        <w:t xml:space="preserve">: Interfaz </w:t>
      </w:r>
      <w:r>
        <w:rPr>
          <w:i/>
          <w:iCs/>
        </w:rPr>
        <w:t xml:space="preserve">hardware </w:t>
      </w:r>
      <w:r>
        <w:rPr/>
        <w:t xml:space="preserve">del </w:t>
      </w:r>
      <w:r>
        <w:rPr>
          <w:i/>
        </w:rPr>
        <w:t>switch</w:t>
      </w:r>
    </w:p>
    <w:p>
      <w:pPr>
        <w:pStyle w:val="Normal"/>
        <w:numPr>
          <w:ilvl w:val="0"/>
          <w:numId w:val="29"/>
        </w:numPr>
        <w:spacing w:lineRule="auto" w:line="259"/>
        <w:jc w:val="left"/>
        <w:rPr/>
      </w:pPr>
      <w:r>
        <w:rPr>
          <w:u w:val="single"/>
        </w:rPr>
        <w:t>Puerto lógico</w:t>
      </w:r>
      <w:r>
        <w:rPr/>
        <w:t xml:space="preserve">: Idéntico al puerto físico pero no tiene interfaz </w:t>
      </w:r>
      <w:r>
        <w:rPr>
          <w:i/>
          <w:iCs/>
        </w:rPr>
        <w:t xml:space="preserve">hardware </w:t>
      </w:r>
      <w:r>
        <w:rPr/>
        <w:t xml:space="preserve">propia. Un puerto físico puede contener varios puertos lógicos.  La diferencia fundamental entre los puertos físicos y lógicos consiste en que los paquetes asociados a los puertos lógicos contienen un campo a mayores denominado </w:t>
      </w:r>
      <w:r>
        <w:rPr>
          <w:i/>
          <w:iCs/>
        </w:rPr>
        <w:t>Tunnel-Id</w:t>
      </w:r>
      <w:r>
        <w:rPr/>
        <w:t>. Cuando un paquete se recibe en un puerto lógico se envía al controlador.</w:t>
      </w:r>
    </w:p>
    <w:p>
      <w:pPr>
        <w:pStyle w:val="Normal"/>
        <w:numPr>
          <w:ilvl w:val="0"/>
          <w:numId w:val="29"/>
        </w:numPr>
        <w:spacing w:lineRule="auto" w:line="259"/>
        <w:jc w:val="left"/>
        <w:rPr/>
      </w:pPr>
      <w:r>
        <w:rPr>
          <w:u w:val="single"/>
        </w:rPr>
        <w:t>Puerto reservado</w:t>
      </w:r>
      <w:r>
        <w:rPr/>
        <w:t>: Utilizado para la comunicación con el controlador o para la conmutación tradicional (sin hacer uso del protocolo OpenFlow). A continuación se detallan los puertos reservados que obligatoriamente debe poseer un switch con soporte OpenFlow.</w:t>
      </w:r>
    </w:p>
    <w:p>
      <w:pPr>
        <w:pStyle w:val="Normal"/>
        <w:numPr>
          <w:ilvl w:val="1"/>
          <w:numId w:val="29"/>
        </w:numPr>
        <w:spacing w:lineRule="auto" w:line="259"/>
        <w:jc w:val="left"/>
        <w:rPr/>
      </w:pPr>
      <w:r>
        <w:rPr/>
        <w:t xml:space="preserve">ALL: Representa todos los puertos que un </w:t>
      </w:r>
      <w:r>
        <w:rPr>
          <w:i/>
        </w:rPr>
        <w:t>switch</w:t>
      </w:r>
      <w:r>
        <w:rPr/>
        <w:t xml:space="preserve"> puede usar para reenviar un paquete. Sólo se puede utilizar como puerto de salida (no puede recibir tráfico)</w:t>
      </w:r>
    </w:p>
    <w:p>
      <w:pPr>
        <w:pStyle w:val="Normal"/>
        <w:numPr>
          <w:ilvl w:val="1"/>
          <w:numId w:val="29"/>
        </w:numPr>
        <w:spacing w:lineRule="auto" w:line="259"/>
        <w:jc w:val="left"/>
        <w:rPr/>
      </w:pPr>
      <w:r>
        <w:rPr/>
        <w:t>CONTROLLER: Representa el puerto que conecta con el controlador. Puede ser usado tanto como puerto de entrada como de salida</w:t>
      </w:r>
    </w:p>
    <w:p>
      <w:pPr>
        <w:pStyle w:val="Normal"/>
        <w:numPr>
          <w:ilvl w:val="1"/>
          <w:numId w:val="29"/>
        </w:numPr>
        <w:spacing w:lineRule="auto" w:line="259"/>
        <w:jc w:val="left"/>
        <w:rPr/>
      </w:pPr>
      <w:r>
        <w:rPr/>
        <w:t xml:space="preserve">TABLE: Representa el inicio de las </w:t>
      </w:r>
      <w:r>
        <w:rPr>
          <w:i/>
          <w:iCs/>
        </w:rPr>
        <w:t xml:space="preserve">pipeline </w:t>
      </w:r>
      <w:r>
        <w:rPr/>
        <w:t>de OpenFlow. Envía el paquete a la primera tabla de flujo para que pueda ser procesado.</w:t>
      </w:r>
    </w:p>
    <w:p>
      <w:pPr>
        <w:pStyle w:val="Normal"/>
        <w:numPr>
          <w:ilvl w:val="1"/>
          <w:numId w:val="29"/>
        </w:numPr>
        <w:spacing w:lineRule="auto" w:line="259"/>
        <w:jc w:val="left"/>
        <w:rPr/>
      </w:pPr>
      <w:r>
        <w:rPr/>
        <w:t>IN_PORT: Representa el puerto de entrada del paquete. Puede ser usado como puerto de salida con el objetivo de enviar el paquete por el mismo puerto por el que entró.</w:t>
      </w:r>
    </w:p>
    <w:p>
      <w:pPr>
        <w:pStyle w:val="Normal"/>
        <w:numPr>
          <w:ilvl w:val="1"/>
          <w:numId w:val="29"/>
        </w:numPr>
        <w:spacing w:lineRule="auto" w:line="259"/>
        <w:jc w:val="left"/>
        <w:rPr>
          <w:color w:val="CE181E"/>
          <w:lang w:val="en-US"/>
        </w:rPr>
      </w:pPr>
      <w:r>
        <w:rPr/>
        <w:t>ANY: Valor especial utilizado en algunas peticiones cuando no se especifica ningún puerto. Algunas peticiones OpenFlow contienen referencias a puertos específicos a los que aplica la susodicha petición. Usar este valor (ANY) como número de puerto en esas peticiones permite que se aplique a cualquiera (todos) los puertos. Este valor no puede emplearse como puerto de entrada o salida en las tablas.</w:t>
      </w:r>
    </w:p>
    <w:p>
      <w:pPr>
        <w:pStyle w:val="Normal"/>
        <w:numPr>
          <w:ilvl w:val="1"/>
          <w:numId w:val="29"/>
        </w:numPr>
        <w:spacing w:lineRule="auto" w:line="259"/>
        <w:jc w:val="left"/>
        <w:rPr/>
      </w:pPr>
      <w:r>
        <w:rPr>
          <w:color w:val="000000"/>
        </w:rPr>
        <w:t xml:space="preserve">UNSET: Valor especial que indica que el puerto de salida no debe incluirse en el </w:t>
      </w:r>
      <w:r>
        <w:rPr>
          <w:i/>
          <w:iCs/>
          <w:color w:val="000000"/>
        </w:rPr>
        <w:t>Action-Set</w:t>
      </w:r>
      <w:r>
        <w:rPr>
          <w:color w:val="000000"/>
        </w:rPr>
        <w:t>. No puede ser usado ni como puerto de salida no como puerto de entrada.</w:t>
      </w:r>
      <w:r>
        <w:rPr/>
        <w:t xml:space="preserve"> Este valor tampoco puede emplearse como puerto de entrada ni salida en las tablas.</w:t>
      </w:r>
    </w:p>
    <w:p>
      <w:pPr>
        <w:pStyle w:val="Normal"/>
        <w:spacing w:lineRule="auto" w:line="259"/>
        <w:jc w:val="left"/>
        <w:rPr>
          <w:color w:val="000000"/>
        </w:rPr>
      </w:pPr>
      <w:r>
        <w:rPr>
          <w:color w:val="000000"/>
        </w:rPr>
      </w:r>
    </w:p>
    <w:p>
      <w:pPr>
        <w:pStyle w:val="Normal"/>
        <w:spacing w:lineRule="auto" w:line="259"/>
        <w:jc w:val="left"/>
        <w:rPr>
          <w:color w:val="000000"/>
        </w:rPr>
      </w:pPr>
      <w:r>
        <w:rPr>
          <w:color w:val="000000"/>
        </w:rPr>
        <w:tab/>
        <w:t xml:space="preserve">Finalmente se detallan los puertos reservados que opcionalmente puede poseer un </w:t>
        <w:tab/>
      </w:r>
      <w:r>
        <w:rPr>
          <w:i/>
          <w:color w:val="000000"/>
        </w:rPr>
        <w:t>switch</w:t>
      </w:r>
      <w:r>
        <w:rPr>
          <w:color w:val="000000"/>
        </w:rPr>
        <w:t xml:space="preserve"> que soporte OpenFlow.</w:t>
      </w:r>
    </w:p>
    <w:p>
      <w:pPr>
        <w:pStyle w:val="Normal"/>
        <w:numPr>
          <w:ilvl w:val="1"/>
          <w:numId w:val="29"/>
        </w:numPr>
        <w:spacing w:lineRule="auto" w:line="259"/>
        <w:jc w:val="left"/>
        <w:rPr>
          <w:color w:val="000000"/>
        </w:rPr>
      </w:pPr>
      <w:r>
        <w:rPr>
          <w:color w:val="000000"/>
        </w:rPr>
        <w:t>LOCAL: Representa la pila de protocolos de la red local del switch</w:t>
      </w:r>
    </w:p>
    <w:p>
      <w:pPr>
        <w:pStyle w:val="Normal"/>
        <w:numPr>
          <w:ilvl w:val="1"/>
          <w:numId w:val="29"/>
        </w:numPr>
        <w:spacing w:lineRule="auto" w:line="259"/>
        <w:jc w:val="left"/>
        <w:rPr>
          <w:color w:val="000000"/>
        </w:rPr>
      </w:pPr>
      <w:r>
        <w:rPr>
          <w:color w:val="000000"/>
        </w:rPr>
        <w:t>NORMAL: Representa el reenvió utilizando la forma tradicional (sin utilización del protocolo OpenFlow)</w:t>
      </w:r>
    </w:p>
    <w:p>
      <w:pPr>
        <w:pStyle w:val="Normal"/>
        <w:numPr>
          <w:ilvl w:val="1"/>
          <w:numId w:val="29"/>
        </w:numPr>
        <w:spacing w:lineRule="auto" w:line="259"/>
        <w:jc w:val="left"/>
        <w:rPr>
          <w:color w:val="000000"/>
        </w:rPr>
      </w:pPr>
      <w:r>
        <w:rPr>
          <w:color w:val="000000"/>
        </w:rPr>
        <w:t>FLOOD: Representa todos los puertos menos el de entrada. Utilizado cuando se desea inundar una red (por ejemplo a la hora de utilizar el protocolo ARP)</w:t>
      </w:r>
    </w:p>
    <w:p>
      <w:pPr>
        <w:pStyle w:val="Normal"/>
        <w:spacing w:lineRule="auto" w:line="259"/>
        <w:ind w:left="1080" w:hanging="0"/>
        <w:jc w:val="left"/>
        <w:rPr/>
      </w:pPr>
      <w:r>
        <w:rPr/>
      </w:r>
    </w:p>
    <w:p>
      <w:pPr>
        <w:pStyle w:val="Normal"/>
        <w:spacing w:lineRule="auto" w:line="259"/>
        <w:jc w:val="left"/>
        <w:rPr/>
      </w:pPr>
      <w:r>
        <w:rPr/>
      </w:r>
    </w:p>
    <w:p>
      <w:pPr>
        <w:pStyle w:val="Normal"/>
        <w:spacing w:lineRule="auto" w:line="259"/>
        <w:jc w:val="left"/>
        <w:rPr/>
      </w:pPr>
      <w:r>
        <w:rPr/>
        <w:t>2.4.3 Tablas de OpenFlow</w:t>
      </w:r>
    </w:p>
    <w:p>
      <w:pPr>
        <w:pStyle w:val="Normal"/>
        <w:spacing w:lineRule="auto" w:line="259"/>
        <w:jc w:val="left"/>
        <w:rPr/>
      </w:pPr>
      <w:r>
        <w:rPr/>
        <w:t xml:space="preserve">En este apartado se detallan en primer lugar el proceso de </w:t>
      </w:r>
      <w:r>
        <w:rPr>
          <w:i/>
        </w:rPr>
        <w:t>pipeline</w:t>
      </w:r>
      <w:r>
        <w:rPr/>
        <w:t xml:space="preserve"> de OpenFlow, los componentes de las tablas de flujo y de grupo. A continuación se explica el mecanismo de </w:t>
      </w:r>
      <w:r>
        <w:rPr>
          <w:i/>
          <w:iCs/>
        </w:rPr>
        <w:t>matching</w:t>
      </w:r>
      <w:r>
        <w:rPr/>
        <w:t xml:space="preserve"> y finalmente el gestor de acciones.</w:t>
      </w:r>
    </w:p>
    <w:p>
      <w:pPr>
        <w:pStyle w:val="Normal"/>
        <w:spacing w:lineRule="auto" w:line="259"/>
        <w:jc w:val="left"/>
        <w:rPr/>
      </w:pPr>
      <w:r>
        <w:rPr/>
        <w:t xml:space="preserve">2.4.3.1 Proceso de </w:t>
      </w:r>
      <w:r>
        <w:rPr>
          <w:i/>
          <w:iCs/>
        </w:rPr>
        <w:t>pipeline</w:t>
      </w:r>
    </w:p>
    <w:p>
      <w:pPr>
        <w:pStyle w:val="Normal"/>
        <w:spacing w:lineRule="auto" w:line="259"/>
        <w:jc w:val="left"/>
        <w:rPr/>
      </w:pPr>
      <w:r>
        <w:rPr/>
        <w:t xml:space="preserve">Los </w:t>
      </w:r>
      <w:r>
        <w:rPr>
          <w:i/>
        </w:rPr>
        <w:t>switches</w:t>
      </w:r>
      <w:r>
        <w:rPr/>
        <w:t xml:space="preserve"> OpenFlow pueden dividirse en 2 tipos: </w:t>
      </w:r>
      <w:r>
        <w:rPr>
          <w:i/>
          <w:iCs/>
        </w:rPr>
        <w:t>OpenFlow-only</w:t>
      </w:r>
      <w:r>
        <w:rPr/>
        <w:t xml:space="preserve"> y </w:t>
      </w:r>
      <w:r>
        <w:rPr>
          <w:i/>
          <w:iCs/>
        </w:rPr>
        <w:t xml:space="preserve">OpenFlow-hybrid. </w:t>
      </w:r>
      <w:r>
        <w:rPr/>
        <w:t xml:space="preserve">Los primeros soportan únicamente las operaciones relacionadas como el protocolo OpenFlow y, por tanto, todos los paquetes son procesador por el </w:t>
      </w:r>
      <w:r>
        <w:rPr>
          <w:i/>
          <w:iCs/>
        </w:rPr>
        <w:t xml:space="preserve">pipeline </w:t>
      </w:r>
      <w:r>
        <w:rPr/>
        <w:t>de OpenFlow, mientras que los segundos admiten tanto las funcionalidades OpenFlow como las normales que aporta la conmutación Ethernet.</w:t>
      </w:r>
    </w:p>
    <w:p>
      <w:pPr>
        <w:pStyle w:val="Normal"/>
        <w:spacing w:lineRule="auto" w:line="259"/>
        <w:jc w:val="left"/>
        <w:rPr/>
      </w:pPr>
      <w:r>
        <w:rPr/>
        <w:t xml:space="preserve">El </w:t>
      </w:r>
      <w:r>
        <w:rPr>
          <w:i/>
          <w:iCs/>
        </w:rPr>
        <w:t xml:space="preserve">pipeline </w:t>
      </w:r>
      <w:r>
        <w:rPr/>
        <w:t>de OpenFlow de todos los switches contiene tablas de flujo, y cada tabla de flujo contiene múltiples entradas. Este define como interaccionan los paquetes con las tablas de flujo. En la Ilustración X se muestra como es el flujo de los paquetes cuando tenemos más de una tabla de flujo.</w:t>
      </w:r>
    </w:p>
    <w:p>
      <w:pPr>
        <w:pStyle w:val="Normal"/>
        <w:spacing w:lineRule="auto" w:line="259"/>
        <w:jc w:val="left"/>
        <w:rPr/>
      </w:pPr>
      <w:r>
        <w:rPr/>
        <w:drawing>
          <wp:anchor behindDoc="0" distT="0" distB="0" distL="0" distR="0" simplePos="0" locked="0" layoutInCell="1" allowOverlap="1" relativeHeight="39">
            <wp:simplePos x="0" y="0"/>
            <wp:positionH relativeFrom="column">
              <wp:posOffset>17780</wp:posOffset>
            </wp:positionH>
            <wp:positionV relativeFrom="paragraph">
              <wp:posOffset>91440</wp:posOffset>
            </wp:positionV>
            <wp:extent cx="5311140" cy="1229360"/>
            <wp:effectExtent l="0" t="0" r="0" b="0"/>
            <wp:wrapSquare wrapText="largest"/>
            <wp:docPr id="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descr=""/>
                    <pic:cNvPicPr>
                      <a:picLocks noChangeAspect="1" noChangeArrowheads="1"/>
                    </pic:cNvPicPr>
                  </pic:nvPicPr>
                  <pic:blipFill>
                    <a:blip r:embed="rId5"/>
                    <a:srcRect l="24461" t="42406" r="25969" b="37145"/>
                    <a:stretch>
                      <a:fillRect/>
                    </a:stretch>
                  </pic:blipFill>
                  <pic:spPr bwMode="auto">
                    <a:xfrm>
                      <a:off x="0" y="0"/>
                      <a:ext cx="5311140" cy="1229360"/>
                    </a:xfrm>
                    <a:prstGeom prst="rect">
                      <a:avLst/>
                    </a:prstGeom>
                  </pic:spPr>
                </pic:pic>
              </a:graphicData>
            </a:graphic>
          </wp:anchor>
        </w:drawing>
      </w:r>
    </w:p>
    <w:p>
      <w:pPr>
        <w:pStyle w:val="Normal"/>
        <w:spacing w:lineRule="auto" w:line="259"/>
        <w:jc w:val="left"/>
        <w:rPr/>
      </w:pPr>
      <w:r>
        <w:rPr/>
        <w:t xml:space="preserve">Estas tablas, como se puede observar, son numeradas secuencialmente empezando por el índice 0. </w:t>
      </w:r>
    </w:p>
    <w:p>
      <w:pPr>
        <w:pStyle w:val="Normal"/>
        <w:spacing w:lineRule="auto" w:line="259"/>
        <w:jc w:val="left"/>
        <w:rPr/>
      </w:pPr>
      <w:r>
        <w:rPr/>
        <w:t xml:space="preserve">El proceso de </w:t>
      </w:r>
      <w:r>
        <w:rPr>
          <w:i/>
          <w:iCs/>
        </w:rPr>
        <w:t>pipeline</w:t>
      </w:r>
      <w:r>
        <w:rPr/>
        <w:t xml:space="preserve"> siempre comienza por la primera tabla de flujo del procesamiento de entrada: en primer lugar se comprueba el </w:t>
      </w:r>
      <w:r>
        <w:rPr>
          <w:i/>
          <w:iCs/>
        </w:rPr>
        <w:t xml:space="preserve">match </w:t>
      </w:r>
      <w:r>
        <w:rPr/>
        <w:t xml:space="preserve">(ver apartado </w:t>
      </w:r>
      <w:r>
        <w:rPr>
          <w:color w:val="CE181E"/>
        </w:rPr>
        <w:t>XXXX</w:t>
      </w:r>
      <w:r>
        <w:rPr/>
        <w:t xml:space="preserve">) entre el paquete y las entradas de flujo de la tabla 0. El resto de tablas de entrada se utiliza en función del resultado de la primera tabla. </w:t>
      </w:r>
    </w:p>
    <w:p>
      <w:pPr>
        <w:pStyle w:val="Normal"/>
        <w:spacing w:lineRule="auto" w:line="259"/>
        <w:jc w:val="left"/>
        <w:rPr/>
      </w:pPr>
      <w:r>
        <w:rPr/>
        <w:t xml:space="preserve">Cuando un paquete es procesado por una tabla de flujo, se hace el proceso de </w:t>
      </w:r>
      <w:r>
        <w:rPr>
          <w:i/>
          <w:iCs/>
        </w:rPr>
        <w:t>matching</w:t>
      </w:r>
      <w:r>
        <w:rPr/>
        <w:t xml:space="preserve"> con las entradas de dicha tabla. En caso de existir coincidencia se realizan las instrucciones correspondientes que contuviera dicha entrada. Estas instrucciones están detalladas en el apartado </w:t>
      </w:r>
      <w:r>
        <w:rPr>
          <w:color w:val="CE181E"/>
        </w:rPr>
        <w:t xml:space="preserve">XXXX, </w:t>
      </w:r>
      <w:r>
        <w:rPr>
          <w:color w:val="000000"/>
        </w:rPr>
        <w:t xml:space="preserve">aunque se detalla que una de ellas es enviar el paquete a otra tabla de flujo, que ha de ser de índice mayor, en cuyo caso el procedimiento se repite. En caso de que no se encuentre esta instrucción el proceso de </w:t>
      </w:r>
      <w:r>
        <w:rPr>
          <w:i/>
          <w:iCs/>
          <w:color w:val="000000"/>
        </w:rPr>
        <w:t xml:space="preserve">pipeline </w:t>
      </w:r>
      <w:r>
        <w:rPr>
          <w:color w:val="000000"/>
        </w:rPr>
        <w:t>finaliza, y el paquete es enviado por el puerto correspondiente.</w:t>
      </w:r>
    </w:p>
    <w:p>
      <w:pPr>
        <w:pStyle w:val="Normal"/>
        <w:spacing w:lineRule="auto" w:line="259"/>
        <w:jc w:val="left"/>
        <w:rPr/>
      </w:pPr>
      <w:r>
        <w:rPr>
          <w:color w:val="000000"/>
        </w:rPr>
        <w:t xml:space="preserve">Otro caso que puede ocurrir es que ninguna entrada de la tabla de flujo coincida con el paquete, en cuyo caso se denomina </w:t>
      </w:r>
      <w:r>
        <w:rPr>
          <w:i/>
          <w:iCs/>
          <w:color w:val="000000"/>
        </w:rPr>
        <w:t>table miss</w:t>
      </w:r>
      <w:r>
        <w:rPr>
          <w:color w:val="000000"/>
        </w:rPr>
        <w:t>. El comportamiento de esta tabla depende de la configuración, pero algunos comportamientos habituales son descartar el paquete, enviarlo a otra tabla o directamente al controlador.</w:t>
      </w:r>
    </w:p>
    <w:p>
      <w:pPr>
        <w:pStyle w:val="Normal"/>
        <w:spacing w:lineRule="auto" w:line="259"/>
        <w:jc w:val="left"/>
        <w:rPr/>
      </w:pPr>
      <w:r>
        <w:rPr>
          <w:color w:val="000000"/>
        </w:rPr>
        <w:t>2.4.3.2 Tablas de flujo y entradas</w:t>
      </w:r>
    </w:p>
    <w:p>
      <w:pPr>
        <w:pStyle w:val="Normal"/>
        <w:spacing w:lineRule="auto" w:line="259"/>
        <w:jc w:val="left"/>
        <w:rPr/>
      </w:pPr>
      <w:r>
        <w:rPr>
          <w:color w:val="000000"/>
        </w:rPr>
        <w:t>Como ya se ha comentado, una tabla de flujo contiene diferentes entradas, cuya estructura es la siguiente:</w:t>
      </w:r>
    </w:p>
    <w:tbl>
      <w:tblPr>
        <w:tblW w:w="8504"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lastRow="0" w:firstRow="0" w:lastColumn="0" w:firstColumn="0" w:val="0000" w:noHBand="0" w:noVBand="0"/>
      </w:tblPr>
      <w:tblGrid>
        <w:gridCol w:w="1438"/>
        <w:gridCol w:w="991"/>
        <w:gridCol w:w="1215"/>
        <w:gridCol w:w="1216"/>
        <w:gridCol w:w="1216"/>
        <w:gridCol w:w="1215"/>
        <w:gridCol w:w="1212"/>
      </w:tblGrid>
      <w:tr>
        <w:trPr/>
        <w:tc>
          <w:tcPr>
            <w:tcW w:w="1438"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Match Fields</w:t>
            </w:r>
          </w:p>
        </w:tc>
        <w:tc>
          <w:tcPr>
            <w:tcW w:w="991"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Priority</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Counters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Instructions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Timeouts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Cookie</w:t>
            </w:r>
          </w:p>
        </w:tc>
        <w:tc>
          <w:tcPr>
            <w:tcW w:w="12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bidi w:val="0"/>
              <w:spacing w:before="0" w:after="160"/>
              <w:jc w:val="both"/>
              <w:rPr/>
            </w:pPr>
            <w:r>
              <w:rPr/>
              <w:t>Flags</w:t>
            </w:r>
          </w:p>
        </w:tc>
      </w:tr>
    </w:tbl>
    <w:p>
      <w:pPr>
        <w:pStyle w:val="Normal"/>
        <w:spacing w:lineRule="auto" w:line="259"/>
        <w:jc w:val="left"/>
        <w:rPr>
          <w:color w:val="CE181E"/>
        </w:rPr>
      </w:pPr>
      <w:r>
        <w:rPr>
          <w:color w:val="CE181E"/>
        </w:rPr>
        <w:t>PONER REFERENCIA DE TABLA CON WORD</w:t>
      </w:r>
    </w:p>
    <w:p>
      <w:pPr>
        <w:pStyle w:val="Normal"/>
        <w:spacing w:lineRule="auto" w:line="259"/>
        <w:jc w:val="left"/>
        <w:rPr/>
      </w:pPr>
      <w:r>
        <w:rPr/>
        <w:t>Donde:</w:t>
      </w:r>
    </w:p>
    <w:p>
      <w:pPr>
        <w:pStyle w:val="Normal"/>
        <w:numPr>
          <w:ilvl w:val="0"/>
          <w:numId w:val="30"/>
        </w:numPr>
        <w:spacing w:lineRule="auto" w:line="259"/>
        <w:jc w:val="left"/>
        <w:rPr/>
      </w:pPr>
      <w:r>
        <w:rPr>
          <w:u w:val="single"/>
        </w:rPr>
        <w:t>Match Fields</w:t>
      </w:r>
      <w:r>
        <w:rPr/>
        <w:t>: Campos que permiten hacer la operación de</w:t>
      </w:r>
      <w:r>
        <w:rPr>
          <w:i/>
          <w:iCs/>
        </w:rPr>
        <w:t xml:space="preserve"> matching</w:t>
      </w:r>
      <w:r>
        <w:rPr/>
        <w:t>. Consiste en el puerto de entrada y las diversas cabeceras del paquete.</w:t>
      </w:r>
    </w:p>
    <w:p>
      <w:pPr>
        <w:pStyle w:val="Normal"/>
        <w:numPr>
          <w:ilvl w:val="0"/>
          <w:numId w:val="30"/>
        </w:numPr>
        <w:spacing w:lineRule="auto" w:line="259"/>
        <w:jc w:val="left"/>
        <w:rPr/>
      </w:pPr>
      <w:r>
        <w:rPr>
          <w:u w:val="single"/>
        </w:rPr>
        <w:t>Priority</w:t>
      </w:r>
      <w:r>
        <w:rPr/>
        <w:t>: precedencia de</w:t>
      </w:r>
      <w:r>
        <w:rPr>
          <w:i/>
          <w:iCs/>
        </w:rPr>
        <w:t xml:space="preserve"> matching</w:t>
      </w:r>
      <w:r>
        <w:rPr/>
        <w:t xml:space="preserve"> de una entrada de flujo.</w:t>
      </w:r>
    </w:p>
    <w:p>
      <w:pPr>
        <w:pStyle w:val="Normal"/>
        <w:numPr>
          <w:ilvl w:val="0"/>
          <w:numId w:val="30"/>
        </w:numPr>
        <w:spacing w:lineRule="auto" w:line="259"/>
        <w:jc w:val="left"/>
        <w:rPr/>
      </w:pPr>
      <w:r>
        <w:rPr>
          <w:u w:val="single"/>
        </w:rPr>
        <w:t>Counters</w:t>
      </w:r>
      <w:r>
        <w:rPr/>
        <w:t xml:space="preserve">: </w:t>
      </w:r>
      <w:r>
        <w:rPr>
          <w:i/>
          <w:iCs/>
        </w:rPr>
        <w:t xml:space="preserve"> </w:t>
      </w:r>
      <w:r>
        <w:rPr/>
        <w:t>Actualizados cuando el paquete tiene una coincidencia.</w:t>
      </w:r>
    </w:p>
    <w:p>
      <w:pPr>
        <w:pStyle w:val="Normal"/>
        <w:numPr>
          <w:ilvl w:val="0"/>
          <w:numId w:val="30"/>
        </w:numPr>
        <w:spacing w:lineRule="auto" w:line="259"/>
        <w:jc w:val="left"/>
        <w:rPr/>
      </w:pPr>
      <w:r>
        <w:rPr>
          <w:u w:val="single"/>
        </w:rPr>
        <w:t>Instructions</w:t>
      </w:r>
      <w:r>
        <w:rPr/>
        <w:t xml:space="preserve">: Modifican el conjunto de acciones o el procesamiento </w:t>
      </w:r>
      <w:r>
        <w:rPr>
          <w:i/>
          <w:iCs/>
        </w:rPr>
        <w:t>pipeline</w:t>
      </w:r>
      <w:r>
        <w:rPr/>
        <w:t>.</w:t>
      </w:r>
    </w:p>
    <w:p>
      <w:pPr>
        <w:pStyle w:val="Normal"/>
        <w:numPr>
          <w:ilvl w:val="0"/>
          <w:numId w:val="30"/>
        </w:numPr>
        <w:spacing w:lineRule="auto" w:line="259"/>
        <w:jc w:val="left"/>
        <w:rPr/>
      </w:pPr>
      <w:r>
        <w:rPr>
          <w:u w:val="single"/>
        </w:rPr>
        <w:t>Timeouts</w:t>
      </w:r>
      <w:r>
        <w:rPr/>
        <w:t xml:space="preserve">: Tiempo máximo antes de que un flujo expire en el </w:t>
      </w:r>
      <w:r>
        <w:rPr>
          <w:i/>
        </w:rPr>
        <w:t>switch</w:t>
      </w:r>
      <w:r>
        <w:rPr/>
        <w:t>.</w:t>
      </w:r>
    </w:p>
    <w:p>
      <w:pPr>
        <w:pStyle w:val="Normal"/>
        <w:numPr>
          <w:ilvl w:val="0"/>
          <w:numId w:val="30"/>
        </w:numPr>
        <w:spacing w:lineRule="auto" w:line="259"/>
        <w:jc w:val="left"/>
        <w:rPr/>
      </w:pPr>
      <w:r>
        <w:rPr>
          <w:u w:val="single"/>
        </w:rPr>
        <w:t>Cookie</w:t>
      </w:r>
      <w:r>
        <w:rPr/>
        <w:t>: Dato seleccionado por el controlador. Su objetivo es filtrar las estadísticas de flujos, la modificación de ellos y su eliminación. No se usa cuando se procesan paquetes.</w:t>
      </w:r>
    </w:p>
    <w:p>
      <w:pPr>
        <w:pStyle w:val="Normal"/>
        <w:numPr>
          <w:ilvl w:val="0"/>
          <w:numId w:val="30"/>
        </w:numPr>
        <w:spacing w:lineRule="auto" w:line="259"/>
        <w:jc w:val="left"/>
        <w:rPr/>
      </w:pPr>
      <w:r>
        <w:rPr>
          <w:u w:val="single"/>
        </w:rPr>
        <w:t>Flags</w:t>
      </w:r>
      <w:r>
        <w:rPr/>
        <w:t>: Permiten alterar la forma en que se gestionan las entradas de flujo.</w:t>
      </w:r>
    </w:p>
    <w:p>
      <w:pPr>
        <w:pStyle w:val="Normal"/>
        <w:spacing w:lineRule="auto" w:line="259"/>
        <w:jc w:val="left"/>
        <w:rPr/>
      </w:pPr>
      <w:r>
        <w:rPr/>
      </w:r>
    </w:p>
    <w:p>
      <w:pPr>
        <w:pStyle w:val="Normal"/>
        <w:spacing w:lineRule="auto" w:line="259"/>
        <w:jc w:val="left"/>
        <w:rPr/>
      </w:pPr>
      <w:r>
        <w:rPr/>
        <w:t>2.4.3.3 Matching</w:t>
      </w:r>
    </w:p>
    <w:p>
      <w:pPr>
        <w:pStyle w:val="Normal"/>
        <w:spacing w:lineRule="auto" w:line="259"/>
        <w:jc w:val="left"/>
        <w:rPr/>
      </w:pPr>
      <w:r>
        <w:rPr/>
        <w:t xml:space="preserve">Cuando el switch OpenFlow  recibe un paquete se activa el diagrama de flujo que se puede ver en la Ilustración X. </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43">
            <wp:simplePos x="0" y="0"/>
            <wp:positionH relativeFrom="column">
              <wp:posOffset>109855</wp:posOffset>
            </wp:positionH>
            <wp:positionV relativeFrom="paragraph">
              <wp:posOffset>-114300</wp:posOffset>
            </wp:positionV>
            <wp:extent cx="5581015" cy="2976245"/>
            <wp:effectExtent l="0" t="0" r="0" b="0"/>
            <wp:wrapSquare wrapText="largest"/>
            <wp:docPr id="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4" descr=""/>
                    <pic:cNvPicPr>
                      <a:picLocks noChangeAspect="1" noChangeArrowheads="1"/>
                    </pic:cNvPicPr>
                  </pic:nvPicPr>
                  <pic:blipFill>
                    <a:blip r:embed="rId6"/>
                    <a:srcRect l="27106" t="28474" r="31611" b="32372"/>
                    <a:stretch>
                      <a:fillRect/>
                    </a:stretch>
                  </pic:blipFill>
                  <pic:spPr bwMode="auto">
                    <a:xfrm>
                      <a:off x="0" y="0"/>
                      <a:ext cx="5581015" cy="2976245"/>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pPr>
      <w:r>
        <w:rPr/>
        <w:t xml:space="preserve">El switch comienza realizando una búsqueda en la primera tabla de flujo del procesamiento de entrada, y basado en el procesamiento </w:t>
      </w:r>
      <w:r>
        <w:rPr>
          <w:i/>
          <w:iCs/>
        </w:rPr>
        <w:t xml:space="preserve">pipeline, </w:t>
      </w:r>
      <w:r>
        <w:rPr/>
        <w:t>realiza búsquedas en otras tablas si fuera necesario. A continuación, se comprueba si hay tabla de grupo que modifique las acciones.</w:t>
      </w:r>
    </w:p>
    <w:p>
      <w:pPr>
        <w:pStyle w:val="Normal"/>
        <w:spacing w:lineRule="auto" w:line="259"/>
        <w:jc w:val="left"/>
        <w:rPr/>
      </w:pPr>
      <w:r>
        <w:rPr/>
      </w:r>
    </w:p>
    <w:p>
      <w:pPr>
        <w:pStyle w:val="Normal"/>
        <w:spacing w:lineRule="auto" w:line="259"/>
        <w:jc w:val="left"/>
        <w:rPr/>
      </w:pPr>
      <w:r>
        <w:rPr/>
        <w:t>2.4.3.4 Acciones</w:t>
      </w:r>
    </w:p>
    <w:p>
      <w:pPr>
        <w:pStyle w:val="Normal"/>
        <w:spacing w:lineRule="auto" w:line="259"/>
        <w:jc w:val="left"/>
        <w:rPr/>
      </w:pPr>
      <w:r>
        <w:rPr/>
        <w:t>Cada paquete procesado tiene una serie de acciones a procesar que pueden ser modificadas por las entradas de las tablas de flujo, algunas de las más importantes son:</w:t>
      </w:r>
    </w:p>
    <w:p>
      <w:pPr>
        <w:pStyle w:val="Normal"/>
        <w:numPr>
          <w:ilvl w:val="0"/>
          <w:numId w:val="31"/>
        </w:numPr>
        <w:spacing w:lineRule="auto" w:line="259"/>
        <w:jc w:val="left"/>
        <w:rPr/>
      </w:pPr>
      <w:r>
        <w:rPr/>
        <w:t xml:space="preserve">Output </w:t>
      </w:r>
      <w:r>
        <w:rPr>
          <w:i/>
          <w:iCs/>
        </w:rPr>
        <w:t>port_no</w:t>
      </w:r>
      <w:r>
        <w:rPr/>
        <w:t xml:space="preserve">: Envía el paquete por el puerto indicado en el campo </w:t>
      </w:r>
      <w:r>
        <w:rPr>
          <w:i/>
          <w:iCs/>
        </w:rPr>
        <w:t>port_no.</w:t>
      </w:r>
    </w:p>
    <w:p>
      <w:pPr>
        <w:pStyle w:val="Normal"/>
        <w:numPr>
          <w:ilvl w:val="0"/>
          <w:numId w:val="31"/>
        </w:numPr>
        <w:spacing w:lineRule="auto" w:line="259"/>
        <w:jc w:val="left"/>
        <w:rPr/>
      </w:pPr>
      <w:r>
        <w:rPr/>
        <w:t xml:space="preserve">Group </w:t>
      </w:r>
      <w:r>
        <w:rPr>
          <w:i/>
          <w:iCs/>
        </w:rPr>
        <w:t xml:space="preserve">group_id: </w:t>
      </w:r>
      <w:r>
        <w:rPr/>
        <w:t>Procesa el paquete a través del grupo especificado.</w:t>
      </w:r>
    </w:p>
    <w:p>
      <w:pPr>
        <w:pStyle w:val="Normal"/>
        <w:numPr>
          <w:ilvl w:val="0"/>
          <w:numId w:val="31"/>
        </w:numPr>
        <w:spacing w:lineRule="auto" w:line="259"/>
        <w:jc w:val="left"/>
        <w:rPr/>
      </w:pPr>
      <w:r>
        <w:rPr/>
        <w:t>Drop: Descarta el paquete.</w:t>
      </w:r>
    </w:p>
    <w:p>
      <w:pPr>
        <w:pStyle w:val="Normal"/>
        <w:numPr>
          <w:ilvl w:val="0"/>
          <w:numId w:val="31"/>
        </w:numPr>
        <w:spacing w:lineRule="auto" w:line="259"/>
        <w:jc w:val="left"/>
        <w:rPr/>
      </w:pPr>
      <w:r>
        <w:rPr/>
        <w:t>Push VLAN header: Añade el campo VLAN a la que pertenece el paquete (ver apartado 4.3.1).</w:t>
      </w:r>
    </w:p>
    <w:p>
      <w:pPr>
        <w:pStyle w:val="Normal"/>
        <w:numPr>
          <w:ilvl w:val="0"/>
          <w:numId w:val="31"/>
        </w:numPr>
        <w:spacing w:lineRule="auto" w:line="259"/>
        <w:jc w:val="left"/>
        <w:rPr/>
      </w:pPr>
      <w:r>
        <w:rPr/>
        <w:t>Pop VLAN header: Elimina el campo VLAN de la cabecera del paquete.</w:t>
      </w:r>
    </w:p>
    <w:p>
      <w:pPr>
        <w:pStyle w:val="Normal"/>
        <w:numPr>
          <w:ilvl w:val="0"/>
          <w:numId w:val="31"/>
        </w:numPr>
        <w:spacing w:lineRule="auto" w:line="259"/>
        <w:jc w:val="left"/>
        <w:rPr/>
      </w:pPr>
      <w:r>
        <w:rPr/>
      </w:r>
    </w:p>
    <w:p>
      <w:pPr>
        <w:pStyle w:val="Normal"/>
        <w:spacing w:lineRule="auto" w:line="259"/>
        <w:jc w:val="left"/>
        <w:rPr/>
      </w:pPr>
      <w:commentRangeStart w:id="8"/>
      <w:r>
        <w:rPr/>
        <w:t xml:space="preserve">Estas acciones serán utilizadas </w:t>
      </w:r>
      <w:r>
        <w:rPr/>
      </w:r>
      <w:commentRangeEnd w:id="8"/>
      <w:r>
        <w:commentReference w:id="8"/>
      </w:r>
      <w:r>
        <w:rPr/>
        <w:t>a la hora de crear reglas de flujo en nuestras aplicaciones.</w:t>
      </w:r>
    </w:p>
    <w:p>
      <w:pPr>
        <w:pStyle w:val="Normal"/>
        <w:spacing w:lineRule="auto" w:line="259"/>
        <w:jc w:val="left"/>
        <w:rPr/>
      </w:pPr>
      <w:r>
        <w:rPr/>
      </w:r>
    </w:p>
    <w:p>
      <w:pPr>
        <w:pStyle w:val="Normal"/>
        <w:spacing w:lineRule="auto" w:line="259"/>
        <w:jc w:val="left"/>
        <w:rPr/>
      </w:pPr>
      <w:r>
        <w:rPr/>
        <w:t>2.4.4 Mensajes de OpenFlow</w:t>
      </w:r>
    </w:p>
    <w:p>
      <w:pPr>
        <w:pStyle w:val="Normal"/>
        <w:spacing w:lineRule="auto" w:line="259"/>
        <w:jc w:val="left"/>
        <w:rPr/>
      </w:pPr>
      <w:r>
        <w:rPr/>
        <w:t xml:space="preserve">A la hora de comunicar el </w:t>
      </w:r>
      <w:r>
        <w:rPr>
          <w:i/>
        </w:rPr>
        <w:t>switch</w:t>
      </w:r>
      <w:r>
        <w:rPr/>
        <w:t xml:space="preserve"> OpenFlow con el controlador se utiliza el canal de control. A través de este canal el controlador configura y gestiona el </w:t>
      </w:r>
      <w:r>
        <w:rPr>
          <w:i/>
        </w:rPr>
        <w:t>switch</w:t>
      </w:r>
      <w:r>
        <w:rPr/>
        <w:t xml:space="preserve">, recibe los eventos del </w:t>
      </w:r>
      <w:r>
        <w:rPr>
          <w:i/>
        </w:rPr>
        <w:t>switch</w:t>
      </w:r>
      <w:r>
        <w:rPr/>
        <w:t xml:space="preserve"> y le envía los paquetes. Todo esto se hace a través de 3 tipos de mensajes: mensajes controlador a </w:t>
      </w:r>
      <w:r>
        <w:rPr>
          <w:i/>
        </w:rPr>
        <w:t>switch</w:t>
      </w:r>
      <w:r>
        <w:rPr/>
        <w:t>, asíncronos y síncronos.</w:t>
      </w:r>
    </w:p>
    <w:p>
      <w:pPr>
        <w:pStyle w:val="Normal"/>
        <w:spacing w:lineRule="auto" w:line="259"/>
        <w:jc w:val="left"/>
        <w:rPr/>
      </w:pPr>
      <w:r>
        <w:rPr/>
        <w:t xml:space="preserve">2.4.4.1 Mensajes controlador a </w:t>
      </w:r>
      <w:r>
        <w:rPr>
          <w:i/>
        </w:rPr>
        <w:t>switch</w:t>
      </w:r>
    </w:p>
    <w:p>
      <w:pPr>
        <w:pStyle w:val="Normal"/>
        <w:spacing w:lineRule="auto" w:line="259"/>
        <w:jc w:val="left"/>
        <w:rPr/>
      </w:pPr>
      <w:r>
        <w:rPr/>
        <w:t xml:space="preserve">Estos mensajes se generan en el controlador y el </w:t>
      </w:r>
      <w:r>
        <w:rPr>
          <w:i/>
        </w:rPr>
        <w:t>switch</w:t>
      </w:r>
      <w:r>
        <w:rPr/>
        <w:t xml:space="preserve"> puede, o no, responder a ellos. Dentro de este tipo se encuentran, entre otros, los siguientes mensajes:</w:t>
      </w:r>
    </w:p>
    <w:p>
      <w:pPr>
        <w:pStyle w:val="Normal"/>
        <w:numPr>
          <w:ilvl w:val="0"/>
          <w:numId w:val="32"/>
        </w:numPr>
        <w:spacing w:lineRule="auto" w:line="259"/>
        <w:jc w:val="left"/>
        <w:rPr/>
      </w:pPr>
      <w:r>
        <w:rPr>
          <w:i/>
          <w:iCs/>
          <w:u w:val="single"/>
        </w:rPr>
        <w:t>Features</w:t>
      </w:r>
      <w:r>
        <w:rPr>
          <w:i/>
          <w:iCs/>
        </w:rPr>
        <w:t xml:space="preserve">: </w:t>
      </w:r>
      <w:r>
        <w:rPr/>
        <w:t xml:space="preserve">Se envía cuando el controlador solicita la identidad y características básicas del </w:t>
      </w:r>
      <w:r>
        <w:rPr>
          <w:i/>
        </w:rPr>
        <w:t>switch</w:t>
      </w:r>
      <w:r>
        <w:rPr/>
        <w:t>. Enviado cuando se establece el canal.</w:t>
      </w:r>
    </w:p>
    <w:p>
      <w:pPr>
        <w:pStyle w:val="Normal"/>
        <w:numPr>
          <w:ilvl w:val="0"/>
          <w:numId w:val="32"/>
        </w:numPr>
        <w:spacing w:lineRule="auto" w:line="259"/>
        <w:jc w:val="left"/>
        <w:rPr>
          <w:i/>
          <w:i/>
          <w:iCs/>
        </w:rPr>
      </w:pPr>
      <w:r>
        <w:rPr>
          <w:i/>
          <w:iCs/>
          <w:u w:val="single"/>
        </w:rPr>
        <w:t>Configuration</w:t>
      </w:r>
      <w:r>
        <w:rPr>
          <w:i/>
          <w:iCs/>
        </w:rPr>
        <w:t xml:space="preserve">: </w:t>
      </w:r>
      <w:r>
        <w:rPr/>
        <w:t>Mensajes de consulta de los parámetros de configuración.</w:t>
      </w:r>
    </w:p>
    <w:p>
      <w:pPr>
        <w:pStyle w:val="Normal"/>
        <w:numPr>
          <w:ilvl w:val="0"/>
          <w:numId w:val="32"/>
        </w:numPr>
        <w:spacing w:lineRule="auto" w:line="259"/>
        <w:jc w:val="left"/>
        <w:rPr>
          <w:i/>
          <w:i/>
          <w:iCs/>
        </w:rPr>
      </w:pPr>
      <w:r>
        <w:rPr>
          <w:i/>
          <w:iCs/>
          <w:u w:val="single"/>
        </w:rPr>
        <w:t>Modify-state</w:t>
      </w:r>
      <w:r>
        <w:rPr>
          <w:i/>
          <w:iCs/>
        </w:rPr>
        <w:t xml:space="preserve">: </w:t>
      </w:r>
      <w:r>
        <w:rPr/>
        <w:t xml:space="preserve">Mensajes que gestionan el estado del </w:t>
      </w:r>
      <w:r>
        <w:rPr>
          <w:i/>
        </w:rPr>
        <w:t>switch</w:t>
      </w:r>
      <w:r>
        <w:rPr/>
        <w:t>. Por ejemplo para añadir o eliminar flujos.</w:t>
      </w:r>
    </w:p>
    <w:p>
      <w:pPr>
        <w:pStyle w:val="Normal"/>
        <w:numPr>
          <w:ilvl w:val="0"/>
          <w:numId w:val="32"/>
        </w:numPr>
        <w:spacing w:lineRule="auto" w:line="259"/>
        <w:jc w:val="left"/>
        <w:rPr>
          <w:i/>
          <w:i/>
          <w:iCs/>
        </w:rPr>
      </w:pPr>
      <w:r>
        <w:rPr>
          <w:i/>
          <w:iCs/>
          <w:u w:val="single"/>
        </w:rPr>
        <w:t>Read-State</w:t>
      </w:r>
      <w:r>
        <w:rPr>
          <w:i/>
          <w:iCs/>
        </w:rPr>
        <w:t xml:space="preserve">: </w:t>
      </w:r>
      <w:r>
        <w:rPr/>
        <w:t xml:space="preserve">Mensajes que consigue información acerca del </w:t>
      </w:r>
      <w:r>
        <w:rPr>
          <w:i/>
        </w:rPr>
        <w:t>switch</w:t>
      </w:r>
      <w:r>
        <w:rPr/>
        <w:t>, como estadísticas o configuración actual.</w:t>
      </w:r>
    </w:p>
    <w:p>
      <w:pPr>
        <w:pStyle w:val="Normal"/>
        <w:numPr>
          <w:ilvl w:val="0"/>
          <w:numId w:val="32"/>
        </w:numPr>
        <w:spacing w:lineRule="auto" w:line="259"/>
        <w:jc w:val="left"/>
        <w:rPr/>
      </w:pPr>
      <w:r>
        <w:rPr>
          <w:i/>
          <w:iCs/>
          <w:u w:val="single"/>
        </w:rPr>
        <w:t>Packet-out</w:t>
      </w:r>
      <w:r>
        <w:rPr>
          <w:i/>
          <w:iCs/>
        </w:rPr>
        <w:t xml:space="preserve">: </w:t>
      </w:r>
      <w:r>
        <w:rPr/>
        <w:t xml:space="preserve">Mensajes mediante los cuales el controlador puede enviar paquetes por un puerto concreto del </w:t>
      </w:r>
      <w:r>
        <w:rPr>
          <w:i/>
        </w:rPr>
        <w:t>switch</w:t>
      </w:r>
      <w:r>
        <w:rPr/>
        <w:t xml:space="preserve"> o redireccionar paquetes que han llegado modificando las acciones que se le aplican.</w:t>
      </w:r>
    </w:p>
    <w:p>
      <w:pPr>
        <w:pStyle w:val="Normal"/>
        <w:spacing w:lineRule="auto" w:line="259"/>
        <w:jc w:val="left"/>
        <w:rPr/>
      </w:pPr>
      <w:r>
        <w:rPr/>
        <w:t>2.4.4.2 Mensajes asíncronos</w:t>
      </w:r>
    </w:p>
    <w:p>
      <w:pPr>
        <w:pStyle w:val="Normal"/>
        <w:spacing w:lineRule="auto" w:line="259"/>
        <w:jc w:val="left"/>
        <w:rPr/>
      </w:pPr>
      <w:r>
        <w:rPr/>
        <w:t xml:space="preserve">Estos mensajes se envían entre el </w:t>
      </w:r>
      <w:r>
        <w:rPr>
          <w:i/>
        </w:rPr>
        <w:t>switch</w:t>
      </w:r>
      <w:r>
        <w:rPr/>
        <w:t xml:space="preserve"> y el controlador al llegar un paquete. Entre ellos se encuentran los siguientes:</w:t>
      </w:r>
    </w:p>
    <w:p>
      <w:pPr>
        <w:pStyle w:val="Normal"/>
        <w:numPr>
          <w:ilvl w:val="0"/>
          <w:numId w:val="33"/>
        </w:numPr>
        <w:spacing w:lineRule="auto" w:line="259"/>
        <w:jc w:val="left"/>
        <w:rPr>
          <w:i/>
          <w:i/>
          <w:iCs/>
        </w:rPr>
      </w:pPr>
      <w:r>
        <w:rPr>
          <w:i/>
          <w:iCs/>
          <w:u w:val="single"/>
        </w:rPr>
        <w:t>Packet-in</w:t>
      </w:r>
      <w:r>
        <w:rPr>
          <w:i/>
          <w:iCs/>
        </w:rPr>
        <w:t xml:space="preserve">: </w:t>
      </w:r>
      <w:r>
        <w:rPr/>
        <w:t xml:space="preserve">Mensaje enviado cuando al recibir un paquete no tiene una entrada de flujos para dicho paquete. El controlador procesa el paquete y responde con un mensaje de tipo </w:t>
      </w:r>
      <w:r>
        <w:rPr>
          <w:i/>
          <w:iCs/>
        </w:rPr>
        <w:t>Packet-out</w:t>
      </w:r>
      <w:r>
        <w:rPr>
          <w:iCs/>
        </w:rPr>
        <w:t>.</w:t>
      </w:r>
    </w:p>
    <w:p>
      <w:pPr>
        <w:pStyle w:val="Normal"/>
        <w:numPr>
          <w:ilvl w:val="0"/>
          <w:numId w:val="33"/>
        </w:numPr>
        <w:spacing w:lineRule="auto" w:line="259"/>
        <w:jc w:val="left"/>
        <w:rPr>
          <w:i/>
          <w:i/>
          <w:iCs/>
        </w:rPr>
      </w:pPr>
      <w:r>
        <w:rPr>
          <w:i/>
          <w:iCs/>
          <w:u w:val="single"/>
        </w:rPr>
        <w:t>Flow-Removed</w:t>
      </w:r>
      <w:r>
        <w:rPr>
          <w:i/>
          <w:iCs/>
        </w:rPr>
        <w:t>:</w:t>
      </w:r>
      <w:r>
        <w:rPr/>
        <w:t xml:space="preserve"> Mensaje que notifica que se ha eliminado una entrada de flujo de una tabla.</w:t>
      </w:r>
    </w:p>
    <w:p>
      <w:pPr>
        <w:pStyle w:val="Normal"/>
        <w:numPr>
          <w:ilvl w:val="0"/>
          <w:numId w:val="33"/>
        </w:numPr>
        <w:spacing w:lineRule="auto" w:line="259"/>
        <w:jc w:val="left"/>
        <w:rPr>
          <w:i/>
          <w:i/>
          <w:iCs/>
        </w:rPr>
      </w:pPr>
      <w:r>
        <w:rPr>
          <w:i/>
          <w:iCs/>
          <w:u w:val="single"/>
        </w:rPr>
        <w:t>Port-status</w:t>
      </w:r>
      <w:r>
        <w:rPr>
          <w:i/>
          <w:iCs/>
        </w:rPr>
        <w:t>:</w:t>
      </w:r>
      <w:r>
        <w:rPr/>
        <w:t xml:space="preserve"> Informa al controlador del cambio en la configuración en un puerto. </w:t>
      </w:r>
    </w:p>
    <w:p>
      <w:pPr>
        <w:pStyle w:val="Normal"/>
        <w:numPr>
          <w:ilvl w:val="0"/>
          <w:numId w:val="33"/>
        </w:numPr>
        <w:spacing w:lineRule="auto" w:line="259"/>
        <w:jc w:val="left"/>
        <w:rPr>
          <w:i/>
          <w:i/>
          <w:iCs/>
        </w:rPr>
      </w:pPr>
      <w:r>
        <w:rPr>
          <w:i/>
          <w:iCs/>
          <w:u w:val="single"/>
        </w:rPr>
        <w:t>Role-status</w:t>
      </w:r>
      <w:r>
        <w:rPr>
          <w:i/>
          <w:iCs/>
        </w:rPr>
        <w:t xml:space="preserve">: </w:t>
      </w:r>
      <w:r>
        <w:rPr/>
        <w:t>Informa al controlador del cambio de rol.</w:t>
      </w:r>
    </w:p>
    <w:p>
      <w:pPr>
        <w:pStyle w:val="Normal"/>
        <w:numPr>
          <w:ilvl w:val="0"/>
          <w:numId w:val="33"/>
        </w:numPr>
        <w:spacing w:lineRule="auto" w:line="259"/>
        <w:jc w:val="left"/>
        <w:rPr>
          <w:i/>
          <w:i/>
          <w:iCs/>
        </w:rPr>
      </w:pPr>
      <w:r>
        <w:rPr>
          <w:i/>
          <w:iCs/>
          <w:u w:val="single"/>
        </w:rPr>
        <w:t>Controller-status</w:t>
      </w:r>
      <w:r>
        <w:rPr>
          <w:i/>
          <w:iCs/>
        </w:rPr>
        <w:t xml:space="preserve">: </w:t>
      </w:r>
      <w:r>
        <w:rPr/>
        <w:t>Informa al controlador del estado de cambios en el canal de comunicación OpenFlow.</w:t>
      </w:r>
    </w:p>
    <w:p>
      <w:pPr>
        <w:pStyle w:val="Normal"/>
        <w:numPr>
          <w:ilvl w:val="0"/>
          <w:numId w:val="33"/>
        </w:numPr>
        <w:spacing w:lineRule="auto" w:line="259"/>
        <w:jc w:val="left"/>
        <w:rPr>
          <w:i/>
          <w:i/>
          <w:iCs/>
        </w:rPr>
      </w:pPr>
      <w:r>
        <w:rPr>
          <w:i/>
          <w:iCs/>
          <w:u w:val="single"/>
        </w:rPr>
        <w:t>Flow-monitor</w:t>
      </w:r>
      <w:r>
        <w:rPr>
          <w:i/>
          <w:iCs/>
        </w:rPr>
        <w:t xml:space="preserve">: </w:t>
      </w:r>
      <w:r>
        <w:rPr/>
        <w:t>Informa al controlador de cambios en las tablas de flujo.</w:t>
      </w:r>
    </w:p>
    <w:p>
      <w:pPr>
        <w:pStyle w:val="Normal"/>
        <w:spacing w:lineRule="auto" w:line="259"/>
        <w:jc w:val="left"/>
        <w:rPr/>
      </w:pPr>
      <w:r>
        <w:rPr/>
        <w:t>2.4.4.3 Mensajes simétricos</w:t>
      </w:r>
    </w:p>
    <w:p>
      <w:pPr>
        <w:pStyle w:val="Normal"/>
        <w:spacing w:lineRule="auto" w:line="259"/>
        <w:jc w:val="left"/>
        <w:rPr>
          <w:i/>
          <w:i/>
          <w:iCs/>
        </w:rPr>
      </w:pPr>
      <w:r>
        <w:rPr/>
        <w:t>Estos mensajes se envían desde cualquier dispositivo sin solicitud previa. Son los siguientes:</w:t>
      </w:r>
    </w:p>
    <w:p>
      <w:pPr>
        <w:pStyle w:val="Normal"/>
        <w:numPr>
          <w:ilvl w:val="0"/>
          <w:numId w:val="34"/>
        </w:numPr>
        <w:spacing w:lineRule="auto" w:line="259"/>
        <w:jc w:val="left"/>
        <w:rPr>
          <w:i/>
          <w:i/>
          <w:iCs/>
        </w:rPr>
      </w:pPr>
      <w:r>
        <w:rPr>
          <w:i/>
          <w:iCs/>
          <w:u w:val="single"/>
        </w:rPr>
        <w:t>Hello</w:t>
      </w:r>
      <w:r>
        <w:rPr>
          <w:i/>
          <w:iCs/>
        </w:rPr>
        <w:t xml:space="preserve">: </w:t>
      </w:r>
      <w:r>
        <w:rPr/>
        <w:t>Mensajes que se intercambian en el momento de establecer la conexión entre los conmutadores y el controlador.</w:t>
      </w:r>
    </w:p>
    <w:p>
      <w:pPr>
        <w:pStyle w:val="Normal"/>
        <w:numPr>
          <w:ilvl w:val="0"/>
          <w:numId w:val="34"/>
        </w:numPr>
        <w:spacing w:lineRule="auto" w:line="259"/>
        <w:jc w:val="left"/>
        <w:rPr>
          <w:i/>
          <w:i/>
          <w:iCs/>
        </w:rPr>
      </w:pPr>
      <w:r>
        <w:rPr>
          <w:i/>
          <w:iCs/>
          <w:u w:val="single"/>
        </w:rPr>
        <w:t>Echo</w:t>
      </w:r>
      <w:r>
        <w:rPr>
          <w:i/>
          <w:iCs/>
        </w:rPr>
        <w:t xml:space="preserve">: </w:t>
      </w:r>
      <w:r>
        <w:rPr/>
        <w:t>Mensajes que permiten medir la latencia o el ancho de banda para comprobar que un dispositivo esté activo.</w:t>
      </w:r>
    </w:p>
    <w:p>
      <w:pPr>
        <w:pStyle w:val="Normal"/>
        <w:spacing w:lineRule="auto" w:line="259"/>
        <w:ind w:left="720" w:hanging="0"/>
        <w:jc w:val="left"/>
        <w:rPr/>
      </w:pPr>
      <w:r>
        <w:rPr/>
      </w:r>
    </w:p>
    <w:p>
      <w:pPr>
        <w:pStyle w:val="Normal"/>
        <w:spacing w:lineRule="auto" w:line="259"/>
        <w:jc w:val="left"/>
        <w:rPr/>
      </w:pPr>
      <w:r>
        <w:rPr/>
        <w:t>2.5 Open vSwitch</w:t>
      </w:r>
    </w:p>
    <w:p>
      <w:pPr>
        <w:pStyle w:val="Normal"/>
        <w:spacing w:lineRule="auto" w:line="259"/>
        <w:jc w:val="left"/>
        <w:rPr>
          <w:color w:val="000000"/>
        </w:rPr>
      </w:pPr>
      <w:r>
        <w:rPr>
          <w:color w:val="000000"/>
        </w:rPr>
        <w:t xml:space="preserve">Tal y como se ha comentado, hay varios </w:t>
      </w:r>
      <w:r>
        <w:rPr>
          <w:i/>
          <w:iCs/>
          <w:color w:val="000000"/>
        </w:rPr>
        <w:t xml:space="preserve">switches </w:t>
      </w:r>
      <w:r>
        <w:rPr>
          <w:i w:val="false"/>
          <w:iCs w:val="false"/>
          <w:color w:val="000000"/>
        </w:rPr>
        <w:t>que soportan el protocolo OpenFlow, sin embargo, a lo largo del TFG se va a utilizar el Open vSwitch que se procede a explicar:</w:t>
      </w:r>
    </w:p>
    <w:p>
      <w:pPr>
        <w:pStyle w:val="Normal"/>
        <w:spacing w:lineRule="auto" w:line="259"/>
        <w:jc w:val="left"/>
        <w:rPr>
          <w:color w:val="000000"/>
        </w:rPr>
      </w:pPr>
      <w:r>
        <w:rPr>
          <w:i w:val="false"/>
          <w:iCs w:val="false"/>
          <w:color w:val="000000"/>
        </w:rPr>
        <w:t xml:space="preserve">Open vSwitch es un </w:t>
      </w:r>
      <w:r>
        <w:rPr>
          <w:i/>
          <w:iCs/>
          <w:color w:val="000000"/>
        </w:rPr>
        <w:t xml:space="preserve">software </w:t>
      </w:r>
      <w:r>
        <w:rPr>
          <w:i w:val="false"/>
          <w:iCs w:val="false"/>
          <w:color w:val="000000"/>
        </w:rPr>
        <w:t xml:space="preserve"> de código abierto diseñado para actuar como un conmutador virtual en un escenario con máquinas virtuales. Es el encargado de conmutar tráfico entre máquinas localizadas en un mismo equipo físico, así como la comunicación entre máquinas virtuales y la red física. Es compatible además con diferentes tecnologías y protocolos tales como VLAN, NetFlow, QoS...</w:t>
      </w:r>
    </w:p>
    <w:p>
      <w:pPr>
        <w:pStyle w:val="Normal"/>
        <w:spacing w:lineRule="auto" w:line="259"/>
        <w:jc w:val="left"/>
        <w:rPr>
          <w:i w:val="false"/>
          <w:i w:val="false"/>
          <w:iCs w:val="false"/>
        </w:rPr>
      </w:pPr>
      <w:r>
        <w:rPr>
          <w:color w:val="000000"/>
        </w:rPr>
      </w:r>
    </w:p>
    <w:p>
      <w:pPr>
        <w:pStyle w:val="Normal"/>
        <w:spacing w:lineRule="auto" w:line="259"/>
        <w:jc w:val="left"/>
        <w:rPr>
          <w:i w:val="false"/>
          <w:i w:val="false"/>
          <w:iCs w:val="false"/>
        </w:rPr>
      </w:pPr>
      <w:r>
        <w:rPr>
          <w:color w:val="000000"/>
        </w:rPr>
        <w:drawing>
          <wp:anchor behindDoc="0" distT="0" distB="0" distL="0" distR="0" simplePos="0" locked="0" layoutInCell="1" allowOverlap="1" relativeHeight="74">
            <wp:simplePos x="0" y="0"/>
            <wp:positionH relativeFrom="column">
              <wp:posOffset>676275</wp:posOffset>
            </wp:positionH>
            <wp:positionV relativeFrom="paragraph">
              <wp:posOffset>-85090</wp:posOffset>
            </wp:positionV>
            <wp:extent cx="3416300" cy="2385695"/>
            <wp:effectExtent l="0" t="0" r="0" b="0"/>
            <wp:wrapSquare wrapText="largest"/>
            <wp:docPr id="6"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2" descr=""/>
                    <pic:cNvPicPr>
                      <a:picLocks noChangeAspect="1" noChangeArrowheads="1"/>
                    </pic:cNvPicPr>
                  </pic:nvPicPr>
                  <pic:blipFill>
                    <a:blip r:embed="rId7"/>
                    <a:srcRect l="0" t="21387" r="36735" b="19"/>
                    <a:stretch>
                      <a:fillRect/>
                    </a:stretch>
                  </pic:blipFill>
                  <pic:spPr bwMode="auto">
                    <a:xfrm>
                      <a:off x="0" y="0"/>
                      <a:ext cx="3416300" cy="2385695"/>
                    </a:xfrm>
                    <a:prstGeom prst="rect">
                      <a:avLst/>
                    </a:prstGeom>
                  </pic:spPr>
                </pic:pic>
              </a:graphicData>
            </a:graphic>
          </wp:anchor>
        </w:drawing>
      </w:r>
    </w:p>
    <w:p>
      <w:pPr>
        <w:pStyle w:val="Normal"/>
        <w:spacing w:lineRule="auto" w:line="259"/>
        <w:jc w:val="left"/>
        <w:rPr>
          <w:i w:val="false"/>
          <w:i w:val="false"/>
          <w:iCs w:val="false"/>
        </w:rPr>
      </w:pPr>
      <w:r>
        <w:rPr>
          <w:color w:val="000000"/>
        </w:rPr>
      </w:r>
    </w:p>
    <w:p>
      <w:pPr>
        <w:pStyle w:val="Normal"/>
        <w:spacing w:lineRule="auto" w:line="259"/>
        <w:jc w:val="left"/>
        <w:rPr>
          <w:i w:val="false"/>
          <w:i w:val="false"/>
          <w:iCs w:val="false"/>
        </w:rPr>
      </w:pPr>
      <w:r>
        <w:rPr>
          <w:color w:val="000000"/>
        </w:rPr>
      </w:r>
    </w:p>
    <w:p>
      <w:pPr>
        <w:pStyle w:val="Normal"/>
        <w:spacing w:lineRule="auto" w:line="259"/>
        <w:jc w:val="left"/>
        <w:rPr>
          <w:i w:val="false"/>
          <w:i w:val="false"/>
          <w:iCs w:val="false"/>
        </w:rPr>
      </w:pPr>
      <w:r>
        <w:rPr>
          <w:color w:val="000000"/>
        </w:rPr>
      </w:r>
    </w:p>
    <w:p>
      <w:pPr>
        <w:pStyle w:val="Normal"/>
        <w:spacing w:lineRule="auto" w:line="259"/>
        <w:jc w:val="left"/>
        <w:rPr>
          <w:i w:val="false"/>
          <w:i w:val="false"/>
          <w:iCs w:val="false"/>
        </w:rPr>
      </w:pPr>
      <w:r>
        <w:rPr>
          <w:color w:val="000000"/>
        </w:rPr>
      </w:r>
    </w:p>
    <w:p>
      <w:pPr>
        <w:pStyle w:val="Normal"/>
        <w:spacing w:lineRule="auto" w:line="259"/>
        <w:jc w:val="left"/>
        <w:rPr>
          <w:i w:val="false"/>
          <w:i w:val="false"/>
          <w:iCs w:val="false"/>
        </w:rPr>
      </w:pPr>
      <w:r>
        <w:rPr>
          <w:color w:val="000000"/>
        </w:rPr>
      </w:r>
    </w:p>
    <w:p>
      <w:pPr>
        <w:pStyle w:val="Normal"/>
        <w:spacing w:lineRule="auto" w:line="259"/>
        <w:jc w:val="left"/>
        <w:rPr>
          <w:i w:val="false"/>
          <w:i w:val="false"/>
          <w:iCs w:val="false"/>
        </w:rPr>
      </w:pPr>
      <w:r>
        <w:rPr>
          <w:color w:val="000000"/>
        </w:rPr>
      </w:r>
    </w:p>
    <w:p>
      <w:pPr>
        <w:pStyle w:val="Normal"/>
        <w:spacing w:lineRule="auto" w:line="259"/>
        <w:jc w:val="left"/>
        <w:rPr>
          <w:i w:val="false"/>
          <w:i w:val="false"/>
          <w:iCs w:val="false"/>
        </w:rPr>
      </w:pPr>
      <w:r>
        <w:rPr>
          <w:color w:val="000000"/>
        </w:rPr>
      </w:r>
    </w:p>
    <w:p>
      <w:pPr>
        <w:pStyle w:val="Normal"/>
        <w:spacing w:lineRule="auto" w:line="259"/>
        <w:jc w:val="left"/>
        <w:rPr>
          <w:i w:val="false"/>
          <w:i w:val="false"/>
          <w:iCs w:val="false"/>
        </w:rPr>
      </w:pPr>
      <w:r>
        <w:rPr>
          <w:color w:val="000000"/>
        </w:rPr>
      </w:r>
    </w:p>
    <w:p>
      <w:pPr>
        <w:pStyle w:val="Normal"/>
        <w:spacing w:lineRule="auto" w:line="259"/>
        <w:jc w:val="left"/>
        <w:rPr>
          <w:i w:val="false"/>
          <w:i w:val="false"/>
          <w:iCs w:val="false"/>
        </w:rPr>
      </w:pPr>
      <w:r>
        <w:rPr>
          <w:color w:val="000000"/>
        </w:rPr>
      </w:r>
    </w:p>
    <w:p>
      <w:pPr>
        <w:pStyle w:val="Normal"/>
        <w:spacing w:lineRule="auto" w:line="259"/>
        <w:jc w:val="left"/>
        <w:rPr>
          <w:color w:val="000000"/>
        </w:rPr>
      </w:pPr>
      <w:r>
        <w:rPr>
          <w:i w:val="false"/>
          <w:iCs w:val="false"/>
          <w:color w:val="000000"/>
        </w:rPr>
        <w:t xml:space="preserve">Open vSwitch puede funcionar en una red que contenga controladores, o en modo </w:t>
      </w:r>
      <w:r>
        <w:rPr>
          <w:i/>
          <w:iCs/>
          <w:color w:val="000000"/>
        </w:rPr>
        <w:t>standalones,</w:t>
      </w:r>
      <w:r>
        <w:rPr>
          <w:i w:val="false"/>
          <w:iCs w:val="false"/>
          <w:color w:val="000000"/>
        </w:rPr>
        <w:t xml:space="preserve"> en el que actúa como un conmutador Ethernet basado en aprendizaje (similar al funcionamiento de los </w:t>
      </w:r>
      <w:r>
        <w:rPr>
          <w:i/>
          <w:iCs/>
          <w:color w:val="000000"/>
        </w:rPr>
        <w:t xml:space="preserve">switches </w:t>
      </w:r>
      <w:r>
        <w:rPr>
          <w:i w:val="false"/>
          <w:iCs w:val="false"/>
          <w:color w:val="000000"/>
        </w:rPr>
        <w:t>físicos) o configurándolo a través de órdenes transmitidas por consola de comandos.</w:t>
      </w:r>
    </w:p>
    <w:p>
      <w:pPr>
        <w:pStyle w:val="Normal"/>
        <w:spacing w:lineRule="auto" w:line="259"/>
        <w:jc w:val="left"/>
        <w:rPr>
          <w:i w:val="false"/>
          <w:i w:val="false"/>
          <w:iCs w:val="false"/>
        </w:rPr>
      </w:pPr>
      <w:r>
        <w:rPr>
          <w:color w:val="000000"/>
        </w:rPr>
      </w:r>
    </w:p>
    <w:p>
      <w:pPr>
        <w:pStyle w:val="Normal"/>
        <w:spacing w:lineRule="auto" w:line="259"/>
        <w:jc w:val="left"/>
        <w:rPr>
          <w:color w:val="000000"/>
        </w:rPr>
      </w:pPr>
      <w:r>
        <w:rPr>
          <w:i w:val="false"/>
          <w:iCs w:val="false"/>
          <w:color w:val="000000"/>
        </w:rPr>
        <w:t>La estructura del Open vSwitch es la siguiente:</w:t>
      </w:r>
    </w:p>
    <w:p>
      <w:pPr>
        <w:pStyle w:val="Normal"/>
        <w:spacing w:lineRule="auto" w:line="259"/>
        <w:jc w:val="left"/>
        <w:rPr>
          <w:color w:val="000000"/>
        </w:rPr>
      </w:pPr>
      <w:r>
        <w:drawing>
          <wp:anchor behindDoc="0" distT="0" distB="0" distL="0" distR="0" simplePos="0" locked="0" layoutInCell="1" allowOverlap="1" relativeHeight="73">
            <wp:simplePos x="0" y="0"/>
            <wp:positionH relativeFrom="column">
              <wp:posOffset>46990</wp:posOffset>
            </wp:positionH>
            <wp:positionV relativeFrom="paragraph">
              <wp:posOffset>113030</wp:posOffset>
            </wp:positionV>
            <wp:extent cx="5442585" cy="2500630"/>
            <wp:effectExtent l="0" t="0" r="0" b="0"/>
            <wp:wrapSquare wrapText="largest"/>
            <wp:docPr id="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1" descr=""/>
                    <pic:cNvPicPr>
                      <a:picLocks noChangeAspect="1" noChangeArrowheads="1"/>
                    </pic:cNvPicPr>
                  </pic:nvPicPr>
                  <pic:blipFill>
                    <a:blip r:embed="rId8"/>
                    <a:srcRect l="30501" t="42987" r="28042" b="23115"/>
                    <a:stretch>
                      <a:fillRect/>
                    </a:stretch>
                  </pic:blipFill>
                  <pic:spPr bwMode="auto">
                    <a:xfrm>
                      <a:off x="0" y="0"/>
                      <a:ext cx="5442585" cy="2500630"/>
                    </a:xfrm>
                    <a:prstGeom prst="rect">
                      <a:avLst/>
                    </a:prstGeom>
                  </pic:spPr>
                </pic:pic>
              </a:graphicData>
            </a:graphic>
          </wp:anchor>
        </w:drawing>
      </w:r>
      <w:r>
        <w:rPr>
          <w:i w:val="false"/>
          <w:iCs w:val="false"/>
          <w:color w:val="000000"/>
        </w:rPr>
        <w:t>Tal y como se puede ver consta de 3 módulos diferentes:</w:t>
      </w:r>
    </w:p>
    <w:p>
      <w:pPr>
        <w:pStyle w:val="Normal"/>
        <w:numPr>
          <w:ilvl w:val="0"/>
          <w:numId w:val="38"/>
        </w:numPr>
        <w:spacing w:lineRule="auto" w:line="259"/>
        <w:jc w:val="left"/>
        <w:rPr>
          <w:color w:val="000000"/>
        </w:rPr>
      </w:pPr>
      <w:r>
        <w:rPr>
          <w:i w:val="false"/>
          <w:iCs w:val="false"/>
          <w:color w:val="000000"/>
        </w:rPr>
        <w:t>Ovs-vswitchd: Componente que recibe paquetes procedentes de un flujo nuevo en la red y determina cómo se van a tratar. En el caso de haber un controlador se comunica con él.</w:t>
      </w:r>
    </w:p>
    <w:p>
      <w:pPr>
        <w:pStyle w:val="Normal"/>
        <w:numPr>
          <w:ilvl w:val="0"/>
          <w:numId w:val="38"/>
        </w:numPr>
        <w:spacing w:lineRule="auto" w:line="259"/>
        <w:jc w:val="left"/>
        <w:rPr>
          <w:color w:val="000000"/>
        </w:rPr>
      </w:pPr>
      <w:r>
        <w:rPr>
          <w:i w:val="false"/>
          <w:iCs w:val="false"/>
          <w:color w:val="000000"/>
        </w:rPr>
        <w:t xml:space="preserve">Ovsdb-server: Servidor en el que se almacena la configuración del conmutador. Se comunica con el </w:t>
      </w:r>
      <w:r>
        <w:rPr>
          <w:i/>
          <w:iCs/>
          <w:color w:val="000000"/>
        </w:rPr>
        <w:t xml:space="preserve">ovs-vswitchd </w:t>
      </w:r>
      <w:r>
        <w:rPr>
          <w:i w:val="false"/>
          <w:iCs w:val="false"/>
          <w:color w:val="000000"/>
        </w:rPr>
        <w:t>y con el controlador (en caso de existir) a través del protocolo OVSDB.</w:t>
      </w:r>
    </w:p>
    <w:p>
      <w:pPr>
        <w:pStyle w:val="Normal"/>
        <w:numPr>
          <w:ilvl w:val="0"/>
          <w:numId w:val="38"/>
        </w:numPr>
        <w:spacing w:lineRule="auto" w:line="259"/>
        <w:jc w:val="left"/>
        <w:rPr>
          <w:color w:val="000000"/>
        </w:rPr>
      </w:pPr>
      <w:r>
        <w:rPr>
          <w:i w:val="false"/>
          <w:iCs w:val="false"/>
          <w:color w:val="000000"/>
        </w:rPr>
        <w:t xml:space="preserve">Openvswitch_mod.ko: Módulo que opera en el </w:t>
      </w:r>
      <w:r>
        <w:rPr>
          <w:i/>
          <w:iCs/>
          <w:color w:val="000000"/>
        </w:rPr>
        <w:t xml:space="preserve">kernel </w:t>
      </w:r>
      <w:r>
        <w:rPr>
          <w:i w:val="false"/>
          <w:iCs w:val="false"/>
          <w:color w:val="000000"/>
        </w:rPr>
        <w:t xml:space="preserve">cuya función es encaminar paquetes pertenecientes a un flujo </w:t>
      </w:r>
      <w:r>
        <w:rPr>
          <w:i w:val="false"/>
          <w:iCs w:val="false"/>
          <w:color w:val="000000"/>
        </w:rPr>
        <w:t xml:space="preserve">que ya ha sido definido. En caso de que no haya coincidencia con algún flujo, se envía al módulo </w:t>
      </w:r>
      <w:r>
        <w:rPr>
          <w:i/>
          <w:iCs/>
          <w:color w:val="000000"/>
        </w:rPr>
        <w:t>ovs-vswitchd</w:t>
      </w:r>
      <w:r>
        <w:rPr>
          <w:i w:val="false"/>
          <w:iCs w:val="false"/>
          <w:color w:val="000000"/>
        </w:rPr>
        <w:t xml:space="preserve"> que es el encargado de encaminarlo y establecer una nueva entrada en la tabla de flujos. La comunicación entre los 2 módulos se realiza a través del protoclo NETLINK. Al ser un módulo ejecutado en el </w:t>
      </w:r>
      <w:r>
        <w:rPr>
          <w:i/>
          <w:iCs/>
          <w:color w:val="000000"/>
        </w:rPr>
        <w:t xml:space="preserve">kernel </w:t>
      </w:r>
      <w:r>
        <w:rPr>
          <w:i w:val="false"/>
          <w:iCs w:val="false"/>
          <w:color w:val="000000"/>
        </w:rPr>
        <w:t>su velocidad de operación es muy más alta.</w:t>
      </w:r>
    </w:p>
    <w:p>
      <w:pPr>
        <w:pStyle w:val="Normal"/>
        <w:numPr>
          <w:ilvl w:val="0"/>
          <w:numId w:val="0"/>
        </w:numPr>
        <w:spacing w:lineRule="auto" w:line="259"/>
        <w:ind w:left="720" w:hanging="0"/>
        <w:jc w:val="left"/>
        <w:rPr>
          <w:i w:val="false"/>
          <w:i w:val="false"/>
          <w:iCs w:val="false"/>
        </w:rPr>
      </w:pPr>
      <w:r>
        <w:rPr>
          <w:color w:val="000000"/>
        </w:rPr>
      </w:r>
    </w:p>
    <w:p>
      <w:pPr>
        <w:pStyle w:val="Normal"/>
        <w:spacing w:lineRule="auto" w:line="259"/>
        <w:jc w:val="left"/>
        <w:rPr>
          <w:color w:val="000000"/>
        </w:rPr>
      </w:pPr>
      <w:r>
        <w:rPr>
          <w:i w:val="false"/>
          <w:iCs w:val="false"/>
          <w:color w:val="000000"/>
        </w:rPr>
        <w:t>Otros elementos y herramientas que contiene el Open vSwitch y que serán de utilidad son:</w:t>
      </w:r>
    </w:p>
    <w:p>
      <w:pPr>
        <w:pStyle w:val="Normal"/>
        <w:numPr>
          <w:ilvl w:val="0"/>
          <w:numId w:val="39"/>
        </w:numPr>
        <w:spacing w:lineRule="auto" w:line="259"/>
        <w:jc w:val="left"/>
        <w:rPr/>
      </w:pPr>
      <w:r>
        <w:rPr/>
        <w:t xml:space="preserve">ovs-dpctl: Herramienta que permite la configuración del </w:t>
      </w:r>
      <w:r>
        <w:rPr>
          <w:i/>
          <w:iCs/>
        </w:rPr>
        <w:t xml:space="preserve">kernel </w:t>
      </w:r>
      <w:r>
        <w:rPr>
          <w:i w:val="false"/>
          <w:iCs w:val="false"/>
        </w:rPr>
        <w:t>del switch.</w:t>
      </w:r>
    </w:p>
    <w:p>
      <w:pPr>
        <w:pStyle w:val="Normal"/>
        <w:numPr>
          <w:ilvl w:val="0"/>
          <w:numId w:val="39"/>
        </w:numPr>
        <w:spacing w:lineRule="auto" w:line="259"/>
        <w:jc w:val="left"/>
        <w:rPr/>
      </w:pPr>
      <w:r>
        <w:rPr>
          <w:i w:val="false"/>
          <w:iCs w:val="false"/>
        </w:rPr>
        <w:t>Ovs-vsctl: Utilidad que permite consultar y actualizar la configuración del módulo</w:t>
      </w:r>
      <w:r>
        <w:rPr>
          <w:i/>
          <w:iCs/>
        </w:rPr>
        <w:t xml:space="preserve"> ovs-vswitchd.</w:t>
      </w:r>
    </w:p>
    <w:p>
      <w:pPr>
        <w:pStyle w:val="Normal"/>
        <w:numPr>
          <w:ilvl w:val="0"/>
          <w:numId w:val="39"/>
        </w:numPr>
        <w:spacing w:lineRule="auto" w:line="259"/>
        <w:jc w:val="left"/>
        <w:rPr/>
      </w:pPr>
      <w:r>
        <w:rPr>
          <w:i w:val="false"/>
          <w:iCs w:val="false"/>
        </w:rPr>
        <w:t>Ovs-appctl: Utilidad que envía comandos para ejecutar los demonios de Open vSwitch.</w:t>
      </w:r>
    </w:p>
    <w:p>
      <w:pPr>
        <w:pStyle w:val="Normal"/>
        <w:numPr>
          <w:ilvl w:val="0"/>
          <w:numId w:val="39"/>
        </w:numPr>
        <w:spacing w:lineRule="auto" w:line="259"/>
        <w:jc w:val="left"/>
        <w:rPr/>
      </w:pPr>
      <w:r>
        <w:rPr>
          <w:i w:val="false"/>
          <w:iCs w:val="false"/>
        </w:rPr>
        <w:t>Ovs-ofctl: Utilidad para consultar y controlar los switches OpenFlow y controladores.</w:t>
      </w:r>
    </w:p>
    <w:p>
      <w:pPr>
        <w:pStyle w:val="Normal"/>
        <w:numPr>
          <w:ilvl w:val="0"/>
          <w:numId w:val="39"/>
        </w:numPr>
        <w:spacing w:lineRule="auto" w:line="259"/>
        <w:jc w:val="left"/>
        <w:rPr/>
      </w:pPr>
      <w:r>
        <w:rPr>
          <w:i w:val="false"/>
          <w:iCs w:val="false"/>
        </w:rPr>
        <w:t>Ovs-testcontroller: Controlador OpenFlow sencillo que permite testar.</w:t>
      </w:r>
    </w:p>
    <w:p>
      <w:pPr>
        <w:pStyle w:val="Normal"/>
        <w:numPr>
          <w:ilvl w:val="0"/>
          <w:numId w:val="0"/>
        </w:numPr>
        <w:spacing w:lineRule="auto" w:line="259"/>
        <w:ind w:left="720" w:hanging="0"/>
        <w:jc w:val="left"/>
        <w:rPr>
          <w:i w:val="false"/>
          <w:i w:val="false"/>
          <w:iCs w:val="false"/>
        </w:rPr>
      </w:pPr>
      <w:r>
        <w:rPr/>
      </w:r>
    </w:p>
    <w:p>
      <w:pPr>
        <w:pStyle w:val="Normal"/>
        <w:spacing w:lineRule="auto" w:line="259"/>
        <w:jc w:val="left"/>
        <w:rPr/>
      </w:pPr>
      <w:r>
        <w:rPr/>
      </w:r>
    </w:p>
    <w:p>
      <w:pPr>
        <w:pStyle w:val="Normal"/>
        <w:spacing w:lineRule="auto" w:line="259"/>
        <w:jc w:val="left"/>
        <w:rPr/>
      </w:pPr>
      <w:r>
        <w:rPr/>
        <w:t xml:space="preserve">2.6 </w:t>
      </w:r>
      <w:r>
        <w:rPr/>
        <w:t xml:space="preserve"> C</w:t>
      </w:r>
      <w:r>
        <w:rPr/>
        <w:t xml:space="preserve">ontroladores </w:t>
      </w:r>
      <w:r>
        <w:rPr/>
        <w:t>SDN</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Normal"/>
        <w:ind w:left="113" w:hanging="0"/>
        <w:rPr/>
      </w:pPr>
      <w:r>
        <w:rPr/>
        <w:t>Capítulo 3: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3.1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 xml:space="preserve">Por su parte el sistema operativo Debian presentó ciertos 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9">
        <w:r>
          <w:rPr>
            <w:rStyle w:val="InternetLink"/>
          </w:rPr>
          <w:t>https://www.solvetic.com/tutoriales/article/6199-caracteristicas-y-como-instalar-fedora-29/</w:t>
        </w:r>
      </w:hyperlink>
    </w:p>
    <w:p>
      <w:pPr>
        <w:pStyle w:val="Normal"/>
        <w:spacing w:lineRule="auto" w:line="259"/>
        <w:jc w:val="left"/>
        <w:rPr/>
      </w:pPr>
      <w:r>
        <w:rPr/>
      </w:r>
    </w:p>
    <w:p>
      <w:pPr>
        <w:pStyle w:val="Normal"/>
        <w:spacing w:lineRule="auto" w:line="259"/>
        <w:jc w:val="left"/>
        <w:rPr>
          <w:i/>
          <w:i/>
          <w:iCs/>
        </w:rPr>
      </w:pPr>
      <w:r>
        <w:rPr>
          <w:i/>
          <w:iCs/>
        </w:rPr>
      </w:r>
    </w:p>
    <w:p>
      <w:pPr>
        <w:pStyle w:val="Normal"/>
        <w:spacing w:lineRule="auto" w:line="259"/>
        <w:jc w:val="left"/>
        <w:rPr/>
      </w:pPr>
      <w:r>
        <w:rPr/>
        <w:t>3.2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–add-repo 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 usermod -aG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 como puede verse en la siguiente figura.</w:t>
      </w:r>
    </w:p>
    <w:p>
      <w:pPr>
        <w:pStyle w:val="Normal"/>
        <w:spacing w:lineRule="auto" w:line="259"/>
        <w:jc w:val="left"/>
        <w:rPr/>
      </w:pPr>
      <w:r>
        <w:rPr/>
        <w:drawing>
          <wp:anchor behindDoc="0" distT="0" distB="0" distL="0" distR="0" simplePos="0" locked="0" layoutInCell="1" allowOverlap="1" relativeHeight="9">
            <wp:simplePos x="0" y="0"/>
            <wp:positionH relativeFrom="column">
              <wp:posOffset>28575</wp:posOffset>
            </wp:positionH>
            <wp:positionV relativeFrom="paragraph">
              <wp:posOffset>57150</wp:posOffset>
            </wp:positionV>
            <wp:extent cx="5400040" cy="3035935"/>
            <wp:effectExtent l="0" t="0" r="0" b="0"/>
            <wp:wrapSquare wrapText="largest"/>
            <wp:docPr id="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 tal y como se ve en las Ilustraciones siguientes:</w:t>
      </w:r>
    </w:p>
    <w:p>
      <w:pPr>
        <w:pStyle w:val="Normal"/>
        <w:spacing w:lineRule="auto" w:line="259"/>
        <w:jc w:val="left"/>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400040" cy="3035935"/>
            <wp:effectExtent l="0" t="0" r="0" b="0"/>
            <wp:wrapSquare wrapText="largest"/>
            <wp:docPr id="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1">
            <wp:simplePos x="0" y="0"/>
            <wp:positionH relativeFrom="column">
              <wp:posOffset>0</wp:posOffset>
            </wp:positionH>
            <wp:positionV relativeFrom="paragraph">
              <wp:posOffset>-391795</wp:posOffset>
            </wp:positionV>
            <wp:extent cx="5400040" cy="3035935"/>
            <wp:effectExtent l="0" t="0" r="0" b="0"/>
            <wp:wrapSquare wrapText="largest"/>
            <wp:docPr id="1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pic:cNvPicPr>
                      <a:picLocks noChangeAspect="1" noChangeArrowheads="1"/>
                    </pic:cNvPicPr>
                  </pic:nvPicPr>
                  <pic:blipFill>
                    <a:blip r:embed="rId12"/>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2">
            <wp:simplePos x="0" y="0"/>
            <wp:positionH relativeFrom="column">
              <wp:posOffset>-85725</wp:posOffset>
            </wp:positionH>
            <wp:positionV relativeFrom="paragraph">
              <wp:posOffset>-113030</wp:posOffset>
            </wp:positionV>
            <wp:extent cx="5400040" cy="3035935"/>
            <wp:effectExtent l="0" t="0" r="0" b="0"/>
            <wp:wrapSquare wrapText="largest"/>
            <wp:docPr id="1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1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pic:cNvPicPr>
                      <a:picLocks noChangeAspect="1" noChangeArrowheads="1"/>
                    </pic:cNvPicPr>
                  </pic:nvPicPr>
                  <pic:blipFill>
                    <a:blip r:embed="rId14"/>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00040" cy="3035935"/>
            <wp:effectExtent l="0" t="0" r="0" b="0"/>
            <wp:wrapSquare wrapText="largest"/>
            <wp:docPr id="1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171440" cy="2907030"/>
            <wp:effectExtent l="0" t="0" r="0" b="0"/>
            <wp:wrapSquare wrapText="largest"/>
            <wp:docPr id="1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pic:cNvPicPr>
                      <a:picLocks noChangeAspect="1" noChangeArrowheads="1"/>
                    </pic:cNvPicPr>
                  </pic:nvPicPr>
                  <pic:blipFill>
                    <a:blip r:embed="rId16"/>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5">
            <wp:simplePos x="0" y="0"/>
            <wp:positionH relativeFrom="column">
              <wp:posOffset>0</wp:posOffset>
            </wp:positionH>
            <wp:positionV relativeFrom="paragraph">
              <wp:posOffset>46355</wp:posOffset>
            </wp:positionV>
            <wp:extent cx="5400040" cy="3035935"/>
            <wp:effectExtent l="0" t="0" r="0" b="0"/>
            <wp:wrapSquare wrapText="largest"/>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 xml:space="preserve">El siguiente paso en el proceso es la instalación de ONOS (Open Network Operating System)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lang w:val="en-US"/>
        </w:rPr>
        <w:t xml:space="preserve">git clone </w:t>
      </w:r>
      <w:r>
        <w:rPr>
          <w:rStyle w:val="InternetLink"/>
          <w:rFonts w:eastAsia="Calibri" w:cs="Consolas" w:ascii="Consolas" w:hAnsi="Consolas"/>
          <w:color w:val="000000"/>
          <w:u w:val="none"/>
          <w:lang w:val="en-US"/>
        </w:rPr>
        <w:t>https://gerrit.onosproject.org/onos</w:t>
      </w:r>
    </w:p>
    <w:p>
      <w:pPr>
        <w:pStyle w:val="Normal"/>
        <w:numPr>
          <w:ilvl w:val="0"/>
          <w:numId w:val="22"/>
        </w:numPr>
        <w:spacing w:lineRule="auto" w:line="259"/>
        <w:jc w:val="left"/>
        <w:rPr>
          <w:rFonts w:ascii="Consolas" w:hAnsi="Consolas" w:eastAsia="Calibri" w:cs="Consolas"/>
          <w:color w:val="000000"/>
          <w:lang w:val="en-US"/>
        </w:rPr>
      </w:pPr>
      <w:r>
        <w:rPr>
          <w:rFonts w:eastAsia="Calibri" w:cs="Consolas" w:ascii="Consolas" w:hAnsi="Consolas"/>
          <w:color w:val="000000"/>
          <w:lang w:val="en-US"/>
        </w:rPr>
        <w:t>cd onos</w:t>
      </w:r>
    </w:p>
    <w:p>
      <w:pPr>
        <w:pStyle w:val="Normal"/>
        <w:numPr>
          <w:ilvl w:val="0"/>
          <w:numId w:val="22"/>
        </w:numPr>
        <w:spacing w:lineRule="auto" w:line="259"/>
        <w:jc w:val="left"/>
        <w:rPr/>
      </w:pPr>
      <w:r>
        <w:rPr>
          <w:rStyle w:val="SourceText"/>
          <w:rFonts w:eastAsia="Calibri" w:cs="Consolas" w:ascii="Consolas" w:hAnsi="Consolas"/>
          <w:color w:val="000000"/>
          <w:highlight w:val="white"/>
          <w:lang w:val="en-US"/>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 (Nota: El resto de explicación se va a realizar con un router Cisco 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00040" cy="3035935"/>
            <wp:effectExtent l="0" t="0" r="0" b="0"/>
            <wp:wrapSquare wrapText="largest"/>
            <wp:docPr id="1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Nos aparece esta ventana donde aparece la información del dispositivo, clicamos en “Next”</w:t>
      </w:r>
    </w:p>
    <w:p>
      <w:pPr>
        <w:pStyle w:val="Normal"/>
        <w:numPr>
          <w:ilvl w:val="0"/>
          <w:numId w:val="24"/>
        </w:numPr>
        <w:spacing w:lineRule="auto" w:line="259"/>
        <w:jc w:val="left"/>
        <w:rPr>
          <w:color w:val="000000"/>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171440" cy="2907030"/>
            <wp:effectExtent l="0" t="0" r="0" b="0"/>
            <wp:wrapSquare wrapText="largest"/>
            <wp:docPr id="1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pic:cNvPicPr>
                      <a:picLocks noChangeAspect="1" noChangeArrowheads="1"/>
                    </pic:cNvPicPr>
                  </pic:nvPicPr>
                  <pic:blipFill>
                    <a:blip r:embed="rId19"/>
                    <a:stretch>
                      <a:fillRect/>
                    </a:stretch>
                  </pic:blipFill>
                  <pic:spPr bwMode="auto">
                    <a:xfrm>
                      <a:off x="0" y="0"/>
                      <a:ext cx="5171440" cy="2907030"/>
                    </a:xfrm>
                    <a:prstGeom prst="rect">
                      <a:avLst/>
                    </a:prstGeom>
                  </pic:spPr>
                </pic:pic>
              </a:graphicData>
            </a:graphic>
          </wp:anchor>
        </w:drawing>
      </w:r>
      <w:r>
        <w:rPr>
          <w:color w:val="000000"/>
        </w:rPr>
        <w:t>A</w:t>
      </w:r>
      <w:r>
        <w:rPr>
          <w:color w:val="000000"/>
        </w:rPr>
        <w:t>parece una ventana en la que indicamos dónde 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00040" cy="3035935"/>
            <wp:effectExtent l="0" t="0" r="0" b="0"/>
            <wp:wrapSquare wrapText="largest"/>
            <wp:docPr id="1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171440" cy="2907030"/>
            <wp:effectExtent l="0" t="0" r="0" b="0"/>
            <wp:wrapSquare wrapText="largest"/>
            <wp:docPr id="1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 descr=""/>
                    <pic:cNvPicPr>
                      <a:picLocks noChangeAspect="1" noChangeArrowheads="1"/>
                    </pic:cNvPicPr>
                  </pic:nvPicPr>
                  <pic:blipFill>
                    <a:blip r:embed="rId21"/>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000000"/>
        </w:rPr>
        <w:t xml:space="preserve">En el ejemplo se observa como la versión 2 de Firefox está instalada, mientras que la 1 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00040" cy="3035935"/>
            <wp:effectExtent l="0" t="0" r="0" b="0"/>
            <wp:wrapSquare wrapText="largest"/>
            <wp:docPr id="2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 descr=""/>
                    <pic:cNvPicPr>
                      <a:picLocks noChangeAspect="1" noChangeArrowheads="1"/>
                    </pic:cNvPicPr>
                  </pic:nvPicPr>
                  <pic:blipFill>
                    <a:blip r:embed="rId2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 descr=""/>
                    <pic:cNvPicPr>
                      <a:picLocks noChangeAspect="1" noChangeArrowheads="1"/>
                    </pic:cNvPicPr>
                  </pic:nvPicPr>
                  <pic:blipFill>
                    <a:blip r:embed="rId23"/>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visible en la Ilustración X se puede dividir en 2 partes diferenciadas:</w:t>
      </w:r>
    </w:p>
    <w:p>
      <w:pPr>
        <w:pStyle w:val="Normal"/>
        <w:spacing w:lineRule="auto" w:line="259"/>
        <w:jc w:val="left"/>
        <w:rPr/>
      </w:pPr>
      <w:r>
        <w:rPr/>
        <w:drawing>
          <wp:anchor behindDoc="0" distT="0" distB="0" distL="0" distR="0" simplePos="0" locked="0" layoutInCell="1" allowOverlap="1" relativeHeight="35">
            <wp:simplePos x="0" y="0"/>
            <wp:positionH relativeFrom="column">
              <wp:posOffset>9525</wp:posOffset>
            </wp:positionH>
            <wp:positionV relativeFrom="paragraph">
              <wp:posOffset>85725</wp:posOffset>
            </wp:positionV>
            <wp:extent cx="5400040" cy="3035935"/>
            <wp:effectExtent l="0" t="0" r="0" b="0"/>
            <wp:wrapSquare wrapText="largest"/>
            <wp:docPr id="2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0" descr=""/>
                    <pic:cNvPicPr>
                      <a:picLocks noChangeAspect="1" noChangeArrowheads="1"/>
                    </pic:cNvPicPr>
                  </pic:nvPicPr>
                  <pic:blipFill>
                    <a:blip r:embed="rId24"/>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25"/>
                    <a:srcRect l="4889" t="20054" r="29547" b="35418"/>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cambiar).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2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
                    <pic:cNvPicPr>
                      <a:picLocks noChangeAspect="1" noChangeArrowheads="1"/>
                    </pic:cNvPicPr>
                  </pic:nvPicPr>
                  <pic:blipFill>
                    <a:blip r:embed="rId26"/>
                    <a:srcRect l="20718" t="9365" r="23720" b="42918"/>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Normal"/>
        <w:numPr>
          <w:ilvl w:val="0"/>
          <w:numId w:val="27"/>
        </w:numPr>
        <w:spacing w:lineRule="auto" w:line="259"/>
        <w:jc w:val="left"/>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Normal"/>
        <w:spacing w:lineRule="auto" w:line="259"/>
        <w:jc w:val="left"/>
        <w:rPr/>
      </w:pPr>
      <w:r>
        <w:rPr/>
        <w:t>Lo que vemos una vez que accedemos es lo siguiente:</w:t>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3">
            <wp:simplePos x="0" y="0"/>
            <wp:positionH relativeFrom="column">
              <wp:posOffset>66675</wp:posOffset>
            </wp:positionH>
            <wp:positionV relativeFrom="paragraph">
              <wp:posOffset>-428625</wp:posOffset>
            </wp:positionV>
            <wp:extent cx="5400040" cy="2533650"/>
            <wp:effectExtent l="0" t="0" r="0" b="0"/>
            <wp:wrapSquare wrapText="largest"/>
            <wp:docPr id="2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descr=""/>
                    <pic:cNvPicPr>
                      <a:picLocks noChangeAspect="1" noChangeArrowheads="1"/>
                    </pic:cNvPicPr>
                  </pic:nvPicPr>
                  <pic:blipFill>
                    <a:blip r:embed="rId27"/>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Normal"/>
        <w:spacing w:lineRule="auto" w:line="259"/>
        <w:jc w:val="left"/>
        <w:rPr/>
      </w:pPr>
      <w:r>
        <w:rPr/>
        <w:t>En el recuadro de la derecha podemos ver un resumen acerca de la red, así como los flujos que han generado diferentes aplicaciones.</w:t>
      </w:r>
    </w:p>
    <w:p>
      <w:pPr>
        <w:pStyle w:val="Normal"/>
        <w:spacing w:lineRule="auto" w:line="259"/>
        <w:jc w:val="left"/>
        <w:rPr/>
      </w:pPr>
      <w:r>
        <w:rPr/>
        <w:t>Finalmente en el menú de la izquierda podemos ver las aplicaciones disponibles, ver en detalle los dispositivos o los hosts...</w:t>
      </w:r>
    </w:p>
    <w:p>
      <w:pPr>
        <w:pStyle w:val="Normal"/>
        <w:spacing w:lineRule="auto" w:line="259"/>
        <w:jc w:val="left"/>
        <w:rPr/>
      </w:pPr>
      <w:r>
        <w:rPr/>
      </w:r>
    </w:p>
    <w:p>
      <w:pPr>
        <w:pStyle w:val="Normal"/>
        <w:numPr>
          <w:ilvl w:val="0"/>
          <w:numId w:val="27"/>
        </w:numPr>
        <w:spacing w:lineRule="auto" w:line="259"/>
        <w:jc w:val="left"/>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Normal"/>
        <w:spacing w:lineRule="auto" w:line="259"/>
        <w:jc w:val="left"/>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u w:val="none"/>
        </w:rPr>
        <w:t>docker pull alpine</w:t>
      </w:r>
    </w:p>
    <w:p>
      <w:pPr>
        <w:pStyle w:val="Normal"/>
        <w:spacing w:lineRule="auto" w:line="259"/>
        <w:jc w:val="left"/>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u w:val="none"/>
          <w:lang w:val="en-US"/>
        </w:rPr>
        <w:t>docker run --name alpinemodificada2 -it alpine /bin/sh</w:t>
      </w:r>
    </w:p>
    <w:p>
      <w:pPr>
        <w:pStyle w:val="Normal"/>
        <w:spacing w:lineRule="auto" w:line="259"/>
        <w:jc w:val="left"/>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u w:val="none"/>
        </w:rPr>
        <w:t>apk add openssh wget curl</w:t>
      </w:r>
    </w:p>
    <w:p>
      <w:pPr>
        <w:pStyle w:val="Normal"/>
        <w:spacing w:lineRule="auto" w:line="259"/>
        <w:jc w:val="left"/>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u w:val="none"/>
        </w:rPr>
        <w:t>docker commit alpinemodificada2 alpinemodificada</w:t>
      </w:r>
    </w:p>
    <w:p>
      <w:pPr>
        <w:pStyle w:val="Normal"/>
        <w:spacing w:lineRule="auto" w:line="259"/>
        <w:jc w:val="left"/>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u w:val="none"/>
        </w:rPr>
        <w:t>docker rm alpinemodificada2</w:t>
      </w:r>
    </w:p>
    <w:p>
      <w:pPr>
        <w:pStyle w:val="Normal"/>
        <w:spacing w:lineRule="auto" w:line="259"/>
        <w:jc w:val="center"/>
        <w:rPr/>
      </w:pPr>
      <w:r>
        <w:rPr/>
      </w:r>
    </w:p>
    <w:p>
      <w:pPr>
        <w:pStyle w:val="Normal"/>
        <w:spacing w:lineRule="auto" w:line="259"/>
        <w:jc w:val="left"/>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8">
        <w:r>
          <w:rPr>
            <w:rStyle w:val="InternetLink"/>
          </w:rPr>
          <w:t>onos@IP-ONOS</w:t>
        </w:r>
      </w:hyperlink>
    </w:p>
    <w:p>
      <w:pPr>
        <w:pStyle w:val="Normal"/>
        <w:spacing w:lineRule="auto" w:line="259"/>
        <w:jc w:val="left"/>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r>
        <w:rPr/>
        <w:t>devices: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4">
            <wp:simplePos x="0" y="0"/>
            <wp:positionH relativeFrom="column">
              <wp:posOffset>709295</wp:posOffset>
            </wp:positionH>
            <wp:positionV relativeFrom="paragraph">
              <wp:posOffset>40005</wp:posOffset>
            </wp:positionV>
            <wp:extent cx="3896360" cy="2089785"/>
            <wp:effectExtent l="0" t="0" r="0" b="0"/>
            <wp:wrapSquare wrapText="largest"/>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29"/>
                    <a:srcRect l="22475" t="15748" r="31484" b="40314"/>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5">
            <wp:simplePos x="0" y="0"/>
            <wp:positionH relativeFrom="column">
              <wp:posOffset>494665</wp:posOffset>
            </wp:positionH>
            <wp:positionV relativeFrom="paragraph">
              <wp:posOffset>-332740</wp:posOffset>
            </wp:positionV>
            <wp:extent cx="4101465" cy="2329180"/>
            <wp:effectExtent l="0" t="0" r="0" b="0"/>
            <wp:wrapSquare wrapText="largest"/>
            <wp:docPr id="2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
                    <pic:cNvPicPr>
                      <a:picLocks noChangeAspect="1" noChangeArrowheads="1"/>
                    </pic:cNvPicPr>
                  </pic:nvPicPr>
                  <pic:blipFill>
                    <a:blip r:embed="rId30"/>
                    <a:srcRect l="21069" t="1589" r="23017" b="41929"/>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 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 vSwitch y ejecutaremos los siguientes comandos:</w:t>
      </w:r>
    </w:p>
    <w:p>
      <w:pPr>
        <w:pStyle w:val="Normal"/>
        <w:rPr>
          <w:lang w:val="en-US"/>
        </w:rPr>
      </w:pPr>
      <w:r>
        <w:rPr>
          <w:lang w:val="en-US"/>
        </w:rPr>
        <w:t>Creamos el bridge br0</w:t>
      </w:r>
    </w:p>
    <w:p>
      <w:pPr>
        <w:pStyle w:val="Normal"/>
        <w:rPr>
          <w:lang w:val="en-US"/>
        </w:rPr>
      </w:pPr>
      <w:r>
        <w:rPr>
          <w:lang w:val="en-US"/>
        </w:rPr>
        <w:tab/>
        <w:t xml:space="preserve">ovs-vsctl add-br br0 </w:t>
      </w:r>
      <w:r>
        <w:rPr>
          <w:rFonts w:ascii="Arial;Helvetica Neue;Helvetica;" w:hAnsi="Arial;Helvetica Neue;Helvetica;"/>
          <w:color w:val="242729"/>
          <w:sz w:val="23"/>
          <w:lang w:val="en-US"/>
        </w:rPr>
        <w:t>-- set bridge br0 datapath_type=netdev</w:t>
      </w:r>
    </w:p>
    <w:p>
      <w:pPr>
        <w:pStyle w:val="Normal"/>
        <w:rPr/>
      </w:pPr>
      <w:r>
        <w:rPr>
          <w:rFonts w:ascii="Arial;Helvetica Neue;Helvetica;" w:hAnsi="Arial;Helvetica Neue;Helvetica;"/>
          <w:color w:val="242729"/>
          <w:sz w:val="23"/>
        </w:rPr>
        <w:t xml:space="preserve">Añadimos los puertos que tiene el router excepto eth0 que lo mantendremos fuera del </w:t>
      </w:r>
      <w:r>
        <w:rPr>
          <w:rFonts w:ascii="Arial;Helvetica Neue;Helvetica;" w:hAnsi="Arial;Helvetica Neue;Helvetica;"/>
          <w:i/>
          <w:iCs/>
          <w:color w:val="242729"/>
          <w:sz w:val="23"/>
        </w:rPr>
        <w:t>bridge</w:t>
      </w:r>
    </w:p>
    <w:p>
      <w:pPr>
        <w:pStyle w:val="Normal"/>
        <w:rPr>
          <w:lang w:val="en-US"/>
        </w:rPr>
      </w:pPr>
      <w:r>
        <w:rPr>
          <w:rFonts w:ascii="Arial;Helvetica Neue;Helvetica;" w:hAnsi="Arial;Helvetica Neue;Helvetica;"/>
          <w:color w:val="242729"/>
          <w:sz w:val="23"/>
        </w:rPr>
        <w:tab/>
      </w:r>
      <w:r>
        <w:rPr>
          <w:rFonts w:ascii="Arial;Helvetica Neue;Helvetica;" w:hAnsi="Arial;Helvetica Neue;Helvetica;"/>
          <w:color w:val="242729"/>
          <w:sz w:val="23"/>
          <w:lang w:val="en-US"/>
        </w:rPr>
        <w:t>ovs-vsctl add-port br0 eth1</w:t>
      </w:r>
    </w:p>
    <w:p>
      <w:pPr>
        <w:pStyle w:val="Normal"/>
        <w:rPr>
          <w:lang w:val="en-US"/>
        </w:rPr>
      </w:pPr>
      <w:r>
        <w:rPr>
          <w:rFonts w:ascii="Arial;Helvetica Neue;Helvetica;" w:hAnsi="Arial;Helvetica Neue;Helvetica;"/>
          <w:color w:val="242729"/>
          <w:sz w:val="23"/>
          <w:lang w:val="en-US"/>
        </w:rPr>
        <w:tab/>
        <w:t>ovs-vsctl add-port br0 eth2</w:t>
      </w:r>
    </w:p>
    <w:p>
      <w:pPr>
        <w:pStyle w:val="Normal"/>
        <w:rPr/>
      </w:pPr>
      <w:r>
        <w:rPr>
          <w:rFonts w:ascii="Arial;Helvetica Neue;Helvetica;" w:hAnsi="Arial;Helvetica Neue;Helvetica;"/>
          <w:color w:val="242729"/>
          <w:sz w:val="23"/>
          <w:lang w:val="en-US"/>
        </w:rPr>
        <w:tab/>
      </w:r>
      <w:r>
        <w:rPr>
          <w:rFonts w:ascii="Arial;Helvetica Neue;Helvetica;" w:hAnsi="Arial;Helvetica Neue;Helvetica;"/>
          <w:color w:val="242729"/>
          <w:sz w:val="23"/>
        </w:rPr>
        <w:t>...</w:t>
      </w:r>
    </w:p>
    <w:p>
      <w:pPr>
        <w:pStyle w:val="Normal"/>
        <w:rPr/>
      </w:pPr>
      <w:r>
        <w:rPr>
          <w:rFonts w:ascii="Arial;Helvetica Neue;Helvetica;" w:hAnsi="Arial;Helvetica Neue;Helvetica;"/>
          <w:color w:val="242729"/>
          <w:sz w:val="23"/>
        </w:rPr>
        <w:t xml:space="preserve">Finalmente asignamos el </w:t>
      </w:r>
      <w:r>
        <w:rPr>
          <w:rFonts w:ascii="Arial;Helvetica Neue;Helvetica;" w:hAnsi="Arial;Helvetica Neue;Helvetica;"/>
          <w:i/>
          <w:iCs/>
          <w:color w:val="242729"/>
          <w:sz w:val="23"/>
        </w:rPr>
        <w:t xml:space="preserve">manager </w:t>
      </w:r>
      <w:r>
        <w:rPr>
          <w:rFonts w:ascii="Arial;Helvetica Neue;Helvetica;" w:hAnsi="Arial;Helvetica Neue;Helvetica;"/>
          <w:color w:val="242729"/>
          <w:sz w:val="23"/>
        </w:rPr>
        <w:t xml:space="preserve">y el </w:t>
      </w:r>
      <w:r>
        <w:rPr>
          <w:rFonts w:ascii="Arial;Helvetica Neue;Helvetica;" w:hAnsi="Arial;Helvetica Neue;Helvetica;"/>
          <w:i/>
          <w:iCs/>
          <w:color w:val="242729"/>
          <w:sz w:val="23"/>
        </w:rPr>
        <w:t>controller</w:t>
      </w:r>
    </w:p>
    <w:p>
      <w:pPr>
        <w:pStyle w:val="Normal"/>
        <w:jc w:val="center"/>
        <w:rPr>
          <w:lang w:val="en-US"/>
        </w:rPr>
      </w:pPr>
      <w:r>
        <w:rPr>
          <w:rStyle w:val="InternetLink"/>
          <w:rFonts w:eastAsia="Calibri" w:cs="Consolas" w:ascii="Consolas" w:hAnsi="Consolas"/>
          <w:color w:val="000000"/>
          <w:u w:val="none"/>
          <w:lang w:val="en-US"/>
        </w:rPr>
        <w:t>ovs-vsctl set-manager ptcp:6640</w:t>
      </w:r>
    </w:p>
    <w:p>
      <w:pPr>
        <w:pStyle w:val="Normal"/>
        <w:jc w:val="center"/>
        <w:rPr>
          <w:lang w:val="en-US"/>
        </w:rPr>
      </w:pPr>
      <w:r>
        <w:rPr>
          <w:rStyle w:val="InternetLink"/>
          <w:rFonts w:eastAsia="Calibri" w:cs="Consolas" w:ascii="Consolas" w:hAnsi="Consolas"/>
          <w:color w:val="000000"/>
          <w:u w:val="none"/>
          <w:lang w:val="en-US"/>
        </w:rPr>
        <w:t>ovs-vsctl set-controller br0 tcp:IP-ONOS:6633</w:t>
      </w:r>
    </w:p>
    <w:p>
      <w:pPr>
        <w:pStyle w:val="Normal"/>
        <w:jc w:val="left"/>
        <w:rPr>
          <w:rStyle w:val="InternetLink"/>
          <w:rFonts w:ascii="Consolas" w:hAnsi="Consolas" w:eastAsia="Calibri" w:cs="Consolas"/>
          <w:color w:val="000000"/>
          <w:u w:val="none"/>
          <w:lang w:val="en-US"/>
        </w:rPr>
      </w:pPr>
      <w:r>
        <w:rPr>
          <w:rFonts w:eastAsia="Calibri" w:cs="Consolas" w:ascii="Consolas" w:hAnsi="Consolas"/>
          <w:color w:val="000000"/>
          <w:u w:val="none"/>
          <w:lang w:val="en-US"/>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00040" cy="3035935"/>
            <wp:effectExtent l="0" t="0" r="0" b="0"/>
            <wp:wrapSquare wrapText="largest"/>
            <wp:docPr id="2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6"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Normal"/>
        <w:jc w:val="center"/>
        <w:rPr>
          <w:rStyle w:val="InternetLink"/>
          <w:rFonts w:ascii="Consolas" w:hAnsi="Consolas" w:eastAsia="Calibri" w:cs="Consolas"/>
          <w:color w:val="000000"/>
          <w:u w:val="none"/>
          <w:lang w:val="en-US"/>
        </w:rPr>
      </w:pPr>
      <w:r>
        <w:rPr>
          <w:rFonts w:eastAsia="Calibri" w:cs="Consolas" w:ascii="Consolas" w:hAnsi="Consolas"/>
          <w:color w:val="000000"/>
          <w:u w:val="none"/>
          <w:lang w:val="en-US"/>
        </w:rPr>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Ejecutando el comando</w:t>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ab/>
        <w:t xml:space="preserve">ovs-vsctl show </w:t>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Vemos como se ha quedado la configuracion del switch</w:t>
      </w:r>
    </w:p>
    <w:p>
      <w:pPr>
        <w:pStyle w:val="Normal"/>
        <w:jc w:val="left"/>
        <w:rPr>
          <w:rStyle w:val="InternetLink"/>
          <w:color w:val="000000"/>
          <w:u w:val="none"/>
        </w:rPr>
      </w:pPr>
      <w:r>
        <w:rPr>
          <w:color w:val="000000"/>
          <w:u w:val="none"/>
        </w:rPr>
        <w:drawing>
          <wp:anchor behindDoc="0" distT="0" distB="0" distL="0" distR="0" simplePos="0" locked="0" layoutInCell="1" allowOverlap="1" relativeHeight="40">
            <wp:simplePos x="0" y="0"/>
            <wp:positionH relativeFrom="column">
              <wp:posOffset>47625</wp:posOffset>
            </wp:positionH>
            <wp:positionV relativeFrom="paragraph">
              <wp:posOffset>-3810</wp:posOffset>
            </wp:positionV>
            <wp:extent cx="5400040" cy="3035935"/>
            <wp:effectExtent l="0" t="0" r="0" b="0"/>
            <wp:wrapSquare wrapText="largest"/>
            <wp:docPr id="2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5" descr=""/>
                    <pic:cNvPicPr>
                      <a:picLocks noChangeAspect="1" noChangeArrowheads="1"/>
                    </pic:cNvPicPr>
                  </pic:nvPicPr>
                  <pic:blipFill>
                    <a:blip r:embed="rId32"/>
                    <a:stretch>
                      <a:fillRect/>
                    </a:stretch>
                  </pic:blipFill>
                  <pic:spPr bwMode="auto">
                    <a:xfrm>
                      <a:off x="0" y="0"/>
                      <a:ext cx="5400040" cy="3035935"/>
                    </a:xfrm>
                    <a:prstGeom prst="rect">
                      <a:avLst/>
                    </a:prstGeom>
                  </pic:spPr>
                </pic:pic>
              </a:graphicData>
            </a:graphic>
          </wp:anchor>
        </w:drawing>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En el controlador ONOS realizamos lo siguiente:</w:t>
      </w:r>
    </w:p>
    <w:p>
      <w:pPr>
        <w:pStyle w:val="Normal"/>
        <w:jc w:val="left"/>
        <w:rPr>
          <w:rFonts w:ascii="Consolas" w:hAnsi="Consolas" w:eastAsia="Calibri" w:cs="Consolas"/>
          <w:color w:val="000000"/>
        </w:rPr>
      </w:pPr>
      <w:r>
        <w:rPr>
          <w:rStyle w:val="InternetLink"/>
          <w:rFonts w:eastAsia="Calibri" w:cs="Consolas" w:ascii="Consolas" w:hAnsi="Consolas"/>
          <w:color w:val="CE181E"/>
          <w:u w:val="none"/>
        </w:rPr>
        <w:t>DETALLAR MAS LOS PASOS Y VER PARA QUE SIRVE EL COMANDO DEVICE-CONTROLLERS</w:t>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drawing>
          <wp:anchor behindDoc="0" distT="0" distB="0" distL="0" distR="0" simplePos="0" locked="0" layoutInCell="1" allowOverlap="1" relativeHeight="42">
            <wp:simplePos x="0" y="0"/>
            <wp:positionH relativeFrom="column">
              <wp:posOffset>28575</wp:posOffset>
            </wp:positionH>
            <wp:positionV relativeFrom="paragraph">
              <wp:posOffset>29845</wp:posOffset>
            </wp:positionV>
            <wp:extent cx="5400040" cy="3035935"/>
            <wp:effectExtent l="0" t="0" r="0" b="0"/>
            <wp:wrapSquare wrapText="largest"/>
            <wp:docPr id="3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7"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así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rFonts w:ascii="Consolas" w:hAnsi="Consolas" w:cs="Consolas"/>
        </w:rPr>
      </w:pPr>
      <w:r>
        <w:rPr>
          <w:rFonts w:cs="Consolas" w:ascii="Consolas" w:hAnsi="Consolas"/>
          <w:color w:val="000000"/>
        </w:rPr>
        <w:t>o</w:t>
      </w:r>
      <w:r>
        <w:rPr>
          <w:rFonts w:cs="Consolas" w:ascii="Consolas" w:hAnsi="Consolas"/>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códigos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pPr>
      <w:r>
        <w:rPr/>
        <w:drawing>
          <wp:anchor behindDoc="0" distT="0" distB="0" distL="0" distR="0" simplePos="0" locked="0" layoutInCell="1" allowOverlap="1" relativeHeight="6">
            <wp:simplePos x="0" y="0"/>
            <wp:positionH relativeFrom="column">
              <wp:posOffset>-38100</wp:posOffset>
            </wp:positionH>
            <wp:positionV relativeFrom="paragraph">
              <wp:posOffset>-49530</wp:posOffset>
            </wp:positionV>
            <wp:extent cx="5876925" cy="3047365"/>
            <wp:effectExtent l="0" t="0" r="0" b="0"/>
            <wp:wrapSquare wrapText="largest"/>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34"/>
                    <a:srcRect l="0" t="7750" r="0" b="0"/>
                    <a:stretch>
                      <a:fillRect/>
                    </a:stretch>
                  </pic:blipFill>
                  <pic:spPr bwMode="auto">
                    <a:xfrm>
                      <a:off x="0" y="0"/>
                      <a:ext cx="5876925" cy="3047365"/>
                    </a:xfrm>
                    <a:prstGeom prst="rect">
                      <a:avLst/>
                    </a:prstGeom>
                  </pic:spPr>
                </pic:pic>
              </a:graphicData>
            </a:graphic>
          </wp:anchor>
        </w:drawing>
      </w:r>
    </w:p>
    <w:p>
      <w:pPr>
        <w:pStyle w:val="Normal"/>
        <w:jc w:val="left"/>
        <w:rPr/>
      </w:pPr>
      <w:r>
        <w:rPr>
          <w:color w:val="000000"/>
        </w:rPr>
        <w:t xml:space="preserve">En él se destacan los 2 métodos principales: </w:t>
      </w:r>
      <w:r>
        <w:rPr>
          <w:i/>
          <w:iCs/>
          <w:color w:val="000000"/>
        </w:rPr>
        <w:t>activate</w:t>
      </w:r>
      <w:r>
        <w:rPr>
          <w:color w:val="000000"/>
        </w:rPr>
        <w:t xml:space="preserve"> y </w:t>
      </w:r>
      <w:r>
        <w:rPr>
          <w:i/>
          <w:iCs/>
          <w:color w:val="000000"/>
        </w:rPr>
        <w:t xml:space="preserve">deactivate. </w:t>
      </w:r>
      <w:r>
        <w:rPr>
          <w:color w:val="000000"/>
        </w:rPr>
        <w:t xml:space="preserve">El método </w:t>
      </w:r>
      <w:r>
        <w:rPr>
          <w:i/>
          <w:iCs/>
          <w:color w:val="000000"/>
        </w:rPr>
        <w:t>activate</w:t>
      </w:r>
      <w:r>
        <w:rPr>
          <w:color w:val="000000"/>
        </w:rPr>
        <w:t xml:space="preserve"> será aquél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rFonts w:ascii="Consolas" w:hAnsi="Consolas" w:cs="Consolas"/>
        </w:rPr>
      </w:pPr>
      <w:r>
        <w:rPr>
          <w:rFonts w:cs="Consolas" w:ascii="Consolas" w:hAnsi="Consolas"/>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rFonts w:ascii="Consolas" w:hAnsi="Consolas" w:cs="Consolas"/>
          <w:lang w:val="en-US"/>
        </w:rPr>
      </w:pPr>
      <w:r>
        <w:rPr>
          <w:rFonts w:cs="Consolas" w:ascii="Consolas" w:hAnsi="Consolas"/>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 igual.</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rFonts w:ascii="Consolas" w:hAnsi="Consolas" w:cs="Consolas"/>
          <w:iCs/>
          <w:color w:val="000000"/>
          <w:lang w:val="en-US"/>
        </w:rPr>
      </w:pPr>
      <w:r>
        <w:rPr>
          <w:rFonts w:cs="Consolas" w:ascii="Consolas" w:hAnsi="Consolas"/>
          <w:iCs/>
          <w:color w:val="000000"/>
          <w:lang w:val="en-US"/>
        </w:rPr>
        <w:t>onos-app IP-ONOS reinstall!  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Aplicación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 xml:space="preserve">4.1.1 </w:t>
      </w:r>
      <w:r>
        <w:rPr>
          <w:color w:val="000000"/>
        </w:rPr>
        <w:t xml:space="preserve">Motivación </w:t>
      </w:r>
      <w:r>
        <w:rPr>
          <w:color w:val="000000"/>
        </w:rPr>
        <w:t>y explicación teórica.</w:t>
      </w:r>
    </w:p>
    <w:p>
      <w:pPr>
        <w:pStyle w:val="Normal"/>
        <w:jc w:val="left"/>
        <w:rPr/>
      </w:pPr>
      <w:r>
        <w:rPr>
          <w:color w:val="000000"/>
        </w:rPr>
        <w:t>En este apartado se va a detallar la motivación por la cual se ha considerado hacer la aplicación, asi como una explicación teórica, en caso de ser necesario, que permita clarificar la explicación referente al código programado.</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envía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rFonts w:ascii="Consolas" w:hAnsi="Consolas" w:cs="Consolas"/>
          <w:iCs/>
          <w:color w:val="000000"/>
          <w:lang w:val="en-US"/>
        </w:rPr>
      </w:pPr>
      <w:r>
        <w:rPr>
          <w:rFonts w:cs="Consolas" w:ascii="Consolas" w:hAnsi="Consolas"/>
          <w:iCs/>
          <w:color w:val="000000"/>
          <w:lang w:val="en-US"/>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peticiones de eco ICMP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r>
    </w:p>
    <w:p>
      <w:pPr>
        <w:pStyle w:val="Normal"/>
        <w:jc w:val="left"/>
        <w:rPr/>
      </w:pPr>
      <w:r>
        <w:rPr>
          <w:color w:val="000000"/>
        </w:rPr>
        <w:t>4.1.2 Componentes de la aplicación</w:t>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commentRangeStart w:id="9"/>
      <w:r>
        <w:rPr>
          <w:color w:val="000000"/>
        </w:rPr>
        <w:t>4.1.</w:t>
      </w:r>
      <w:r>
        <w:rPr>
          <w:color w:val="000000"/>
        </w:rPr>
        <w:t>2.1</w:t>
      </w:r>
      <w:r>
        <w:rPr>
          <w:color w:val="000000"/>
        </w:rPr>
        <w:t xml:space="preserve"> Interceptar los paquetes</w:t>
      </w:r>
      <w:commentRangeEnd w:id="9"/>
      <w:r>
        <w:commentReference w:id="9"/>
      </w:r>
      <w:r>
        <w:rPr>
          <w:color w:val="000000"/>
        </w:rPr>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Este selector tiene que identificar los paquetes ICMP tipo REQUEST que lleguen al Open vSwitch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w:t>
      </w:r>
      <w:r>
        <w:rPr>
          <w:color w:val="000000"/>
        </w:rPr>
        <w:t>2</w:t>
      </w:r>
      <w:r>
        <w:rPr>
          <w:color w:val="000000"/>
        </w:rPr>
        <w:t>.</w:t>
      </w:r>
      <w:r>
        <w:rPr>
          <w:color w:val="000000"/>
        </w:rPr>
        <w:t xml:space="preserve">2 </w:t>
      </w:r>
      <w:r>
        <w:rPr>
          <w:color w:val="000000"/>
        </w:rPr>
        <w:t>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sólo los que nos interesan, esto se consigue procesando el paquete que se está recibiendo en cada momento. Para ello definimos el método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 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 xml:space="preserve">El </w:t>
      </w:r>
      <w:r>
        <w:rPr>
          <w:rFonts w:eastAsia="Calibri"/>
          <w:color w:val="000000"/>
          <w:u w:val="single"/>
        </w:rPr>
        <w:t>selector de tráfico</w:t>
      </w:r>
      <w:r>
        <w:rPr>
          <w:rFonts w:eastAsia="Calibri"/>
          <w:color w:val="000000"/>
        </w:rPr>
        <w:t xml:space="preserve">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 xml:space="preserve">El </w:t>
      </w:r>
      <w:r>
        <w:rPr>
          <w:rFonts w:eastAsia="Calibri"/>
          <w:color w:val="000000"/>
          <w:u w:val="single"/>
        </w:rPr>
        <w:t>tratamiento a realizar para ese tráfico</w:t>
      </w:r>
      <w:r>
        <w:rPr>
          <w:rFonts w:eastAsia="Calibri"/>
          <w:color w:val="000000"/>
        </w:rPr>
        <w:t xml:space="preserve">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w:t>
      </w:r>
      <w:r>
        <w:rPr>
          <w:rFonts w:eastAsia="Calibri"/>
          <w:color w:val="000000"/>
        </w:rPr>
        <w:t xml:space="preserve">2.3 </w:t>
      </w:r>
      <w:r>
        <w:rPr>
          <w:rFonts w:eastAsia="Calibri"/>
          <w:color w:val="000000"/>
        </w:rPr>
        <w:t>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del </w:t>
      </w:r>
      <w:r>
        <w:rPr>
          <w:rFonts w:eastAsia="Calibri"/>
          <w:i/>
          <w:color w:val="000000"/>
        </w:rPr>
        <w:t>switch</w:t>
      </w:r>
      <w:r>
        <w:rPr>
          <w:rFonts w:eastAsia="Calibri"/>
          <w:color w:val="000000"/>
        </w:rPr>
        <w:t xml:space="preserve">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pPr>
      <w:r>
        <w:rPr>
          <w:color w:val="000000"/>
        </w:rPr>
        <w:t>4.1.</w:t>
      </w:r>
      <w:r>
        <w:rPr>
          <w:color w:val="000000"/>
        </w:rPr>
        <w:t>2.4</w:t>
      </w:r>
      <w:r>
        <w:rPr>
          <w:color w:val="000000"/>
        </w:rPr>
        <w:t xml:space="preserve">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más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la siguiente:</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 con el fin de poder realizar modificaciones desde la consola de ONOS en tiempo real.</w:t>
      </w:r>
    </w:p>
    <w:p>
      <w:pPr>
        <w:pStyle w:val="Normal"/>
        <w:jc w:val="left"/>
        <w:rPr/>
      </w:pPr>
      <w:r>
        <w:rPr>
          <w:rFonts w:eastAsia="Calibri"/>
          <w:color w:val="000000"/>
        </w:rPr>
        <w:t>Cuando hayamos declarado los parámetros declaramos un método que incluye la anotación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s="Consolas" w:ascii="Consolas" w:hAnsi="Consolas"/>
          <w:color w:val="000000"/>
        </w:rPr>
        <w:t>cfg</w:t>
      </w:r>
      <w:r>
        <w:rPr>
          <w:rFonts w:eastAsia="Calibri"/>
          <w:color w:val="000000"/>
        </w:rPr>
        <w:t>: Lista todos los nombres de las clases que tienen parámetros configurables</w:t>
      </w:r>
    </w:p>
    <w:p>
      <w:pPr>
        <w:pStyle w:val="Normal"/>
        <w:numPr>
          <w:ilvl w:val="0"/>
          <w:numId w:val="8"/>
        </w:numPr>
        <w:jc w:val="left"/>
        <w:rPr>
          <w:rFonts w:eastAsia="Calibri"/>
          <w:color w:val="000000"/>
        </w:rPr>
      </w:pPr>
      <w:r>
        <w:rPr>
          <w:rFonts w:eastAsia="Calibri" w:cs="Consolas" w:ascii="Consolas" w:hAnsi="Consolas"/>
          <w:color w:val="000000"/>
        </w:rPr>
        <w:t>cfg get componentClass</w:t>
      </w:r>
      <w:r>
        <w:rPr>
          <w:rFonts w:eastAsia="Calibri"/>
          <w:color w:val="000000"/>
        </w:rPr>
        <w:t>: Lista todas las propiedades de la clase especificada</w:t>
      </w:r>
    </w:p>
    <w:p>
      <w:pPr>
        <w:pStyle w:val="Normal"/>
        <w:numPr>
          <w:ilvl w:val="0"/>
          <w:numId w:val="7"/>
        </w:numPr>
        <w:jc w:val="left"/>
        <w:rPr>
          <w:rFonts w:eastAsia="Calibri"/>
          <w:color w:val="000000"/>
        </w:rPr>
      </w:pPr>
      <w:r>
        <w:rPr>
          <w:rFonts w:cs="Consolas" w:ascii="Consolas" w:hAnsi="Consolas"/>
        </w:rPr>
        <w:t xml:space="preserve">cfg </w:t>
      </w:r>
      <w:r>
        <w:rPr>
          <w:rFonts w:eastAsia="Calibri" w:cs="Consolas" w:ascii="Consolas" w:hAnsi="Consolas"/>
          <w:color w:val="000000"/>
        </w:rPr>
        <w:t>get componentClass name</w:t>
      </w:r>
      <w:r>
        <w:rPr>
          <w:rFonts w:eastAsia="Calibri"/>
          <w:color w:val="000000"/>
        </w:rPr>
        <w:t>: Lista el valor de la propiedad especificada</w:t>
      </w:r>
    </w:p>
    <w:p>
      <w:pPr>
        <w:pStyle w:val="Normal"/>
        <w:numPr>
          <w:ilvl w:val="0"/>
          <w:numId w:val="7"/>
        </w:numPr>
        <w:jc w:val="left"/>
        <w:rPr/>
      </w:pPr>
      <w:r>
        <w:rPr>
          <w:rFonts w:cs="Consolas" w:ascii="Consolas" w:hAnsi="Consolas"/>
        </w:rPr>
        <w:t>cfg set componentClass name value</w:t>
      </w:r>
      <w:r>
        <w:rPr>
          <w:rFonts w:eastAsia="Calibri"/>
          <w:color w:val="000000"/>
        </w:rPr>
        <w:t>: Modifica el valor de la propiedad especificada</w:t>
      </w:r>
    </w:p>
    <w:p>
      <w:pPr>
        <w:pStyle w:val="Normal"/>
        <w:numPr>
          <w:ilvl w:val="0"/>
          <w:numId w:val="7"/>
        </w:numPr>
        <w:jc w:val="left"/>
        <w:rPr/>
      </w:pPr>
      <w:r>
        <w:rPr>
          <w:rFonts w:cs="Consolas" w:ascii="Consolas" w:hAnsi="Consolas"/>
        </w:rPr>
        <w:t>cfg set componentClass name</w:t>
      </w:r>
      <w:r>
        <w:rPr>
          <w:rFonts w:eastAsia="Calibri"/>
          <w:color w:val="000000"/>
        </w:rPr>
        <w:t>: Reestablece el valor de la propiedad especificada a su valor por defecto</w:t>
      </w:r>
    </w:p>
    <w:p>
      <w:pPr>
        <w:pStyle w:val="Normal"/>
        <w:spacing w:before="150" w:after="0"/>
        <w:rPr/>
      </w:pPr>
      <w:r>
        <w:rPr>
          <w:rFonts w:eastAsia="Calibri"/>
          <w:color w:val="CE181E"/>
        </w:rPr>
        <w:t>PONER CAPTURA DE LA ALPINEMODIFICADA CON ESTOS COMANDOS PARA QUE QUEDE MAS CLARO</w:t>
      </w:r>
    </w:p>
    <w:p>
      <w:pPr>
        <w:pStyle w:val="Normal"/>
        <w:spacing w:before="150" w:after="0"/>
        <w:rPr>
          <w:rFonts w:eastAsia="Calibri"/>
          <w:color w:val="CE181E"/>
        </w:rPr>
      </w:pPr>
      <w:r>
        <w:rPr>
          <w:rFonts w:eastAsia="Calibri"/>
          <w:color w:val="CE181E"/>
        </w:rPr>
      </w:r>
    </w:p>
    <w:p>
      <w:pPr>
        <w:pStyle w:val="Normal"/>
        <w:spacing w:before="150" w:after="0"/>
        <w:rPr/>
      </w:pPr>
      <w:r>
        <w:rPr>
          <w:rFonts w:eastAsia="Calibri"/>
          <w:color w:val="000000"/>
        </w:rPr>
        <w:t>4.1.</w:t>
      </w:r>
      <w:r>
        <w:rPr>
          <w:rFonts w:eastAsia="Calibri"/>
          <w:color w:val="000000"/>
        </w:rPr>
        <w:t>4</w:t>
      </w:r>
      <w:r>
        <w:rPr>
          <w:rFonts w:eastAsia="Calibri"/>
          <w:color w:val="000000"/>
        </w:rPr>
        <w:t xml:space="preserve"> Banco de pruebas</w:t>
      </w:r>
    </w:p>
    <w:p>
      <w:pPr>
        <w:pStyle w:val="Normal"/>
        <w:spacing w:before="150" w:after="0"/>
        <w:rPr>
          <w:rFonts w:eastAsia="Calibri"/>
          <w:color w:val="000000"/>
        </w:rPr>
      </w:pPr>
      <w:r>
        <w:rPr>
          <w:rFonts w:eastAsia="Calibri"/>
          <w:color w:val="000000"/>
        </w:rPr>
        <w:t>En este apartado se van a realizar diferentes pruebas para comprobar el funcionamiento de la aplicación, así como incluir diversas capturas que permitan clarificar el funcionamiento de la misma.</w:t>
      </w:r>
    </w:p>
    <w:p>
      <w:pPr>
        <w:pStyle w:val="Normal"/>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Normal"/>
        <w:spacing w:before="150" w:after="0"/>
        <w:rPr>
          <w:i/>
          <w:i/>
          <w:iCs/>
        </w:rPr>
      </w:pPr>
      <w:r>
        <w:rPr>
          <w:i/>
          <w:iCs/>
        </w:rPr>
        <w:drawing>
          <wp:anchor behindDoc="0" distT="0" distB="0" distL="0" distR="0" simplePos="0" locked="0" layoutInCell="1" allowOverlap="1" relativeHeight="25">
            <wp:simplePos x="0" y="0"/>
            <wp:positionH relativeFrom="column">
              <wp:posOffset>152400</wp:posOffset>
            </wp:positionH>
            <wp:positionV relativeFrom="paragraph">
              <wp:posOffset>85725</wp:posOffset>
            </wp:positionV>
            <wp:extent cx="5400040" cy="303593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A continuación, activamos las aplicaciones necesarias y comprobamos en el controlador que se han activado correctamente: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4.6.1.1 Envío de pings entre 2 hosts</w:t>
      </w:r>
    </w:p>
    <w:p>
      <w:pPr>
        <w:pStyle w:val="Normal"/>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Normal"/>
        <w:spacing w:before="150" w:after="0"/>
        <w:rPr/>
      </w:pPr>
      <w:r>
        <w:rPr>
          <w:rFonts w:eastAsia="Calibri"/>
          <w:color w:val="000000"/>
        </w:rPr>
        <w:t>Para ello enviamos 10 pings tal y como se puede ver en la Ilustración</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2">
            <wp:simplePos x="0" y="0"/>
            <wp:positionH relativeFrom="column">
              <wp:posOffset>47625</wp:posOffset>
            </wp:positionH>
            <wp:positionV relativeFrom="paragraph">
              <wp:posOffset>-334645</wp:posOffset>
            </wp:positionV>
            <wp:extent cx="5400040" cy="3035935"/>
            <wp:effectExtent l="0" t="0" r="0" b="0"/>
            <wp:wrapSquare wrapText="largest"/>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Normal"/>
        <w:spacing w:before="150" w:after="0"/>
        <w:rPr/>
      </w:pPr>
      <w:r>
        <w:rPr>
          <w:rFonts w:eastAsia="Calibri"/>
          <w:color w:val="000000"/>
        </w:rPr>
        <w:t>Ejecutamos el comando: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00040" cy="3035935"/>
            <wp:effectExtent l="0" t="0" r="0" b="0"/>
            <wp:wrapSquare wrapText="largest"/>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Vemos como se notifica la llegada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Normal"/>
        <w:spacing w:before="150" w:after="0"/>
        <w:rPr/>
      </w:pPr>
      <w:r>
        <w:rPr>
          <w:rFonts w:eastAsia="Calibri"/>
          <w:color w:val="000000"/>
        </w:rPr>
        <w:t>También se observa que 1 minuto después se notifica que el enlace ha sido reestablecido permitiendo de nuevo el envío de los 7 pings.</w:t>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00040" cy="3035935"/>
            <wp:effectExtent l="0" t="0" r="0" b="0"/>
            <wp:wrapSquare wrapText="largest"/>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6">
            <wp:simplePos x="0" y="0"/>
            <wp:positionH relativeFrom="column">
              <wp:posOffset>-28575</wp:posOffset>
            </wp:positionH>
            <wp:positionV relativeFrom="paragraph">
              <wp:posOffset>163830</wp:posOffset>
            </wp:positionV>
            <wp:extent cx="5400040" cy="3035935"/>
            <wp:effectExtent l="0" t="0" r="0" b="0"/>
            <wp:wrapSquare wrapText="largest"/>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CE181E"/>
        </w:rPr>
        <w:t>EXPLICAR DIFERENCIAS ENTRE LAS 2 CAPTURAS  (CUANDO LAS RECORTE QUE NO VEO QUE PONE JAJA)</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lang w:val="pt-BR"/>
        </w:rPr>
      </w:pPr>
      <w:r>
        <w:rPr>
          <w:rFonts w:eastAsia="Calibri"/>
          <w:color w:val="000000"/>
          <w:lang w:val="pt-BR"/>
        </w:rPr>
        <w:t>4.1.6.2 Enviando pings entre 2 parejas de hosts</w:t>
      </w:r>
    </w:p>
    <w:p>
      <w:pPr>
        <w:pStyle w:val="Normal"/>
        <w:spacing w:before="150" w:after="0"/>
        <w:rPr>
          <w:rFonts w:eastAsia="Calibri"/>
          <w:color w:val="000000"/>
        </w:rPr>
      </w:pPr>
      <w:r>
        <w:rPr>
          <w:rFonts w:eastAsia="Calibri"/>
          <w:color w:val="000000"/>
        </w:rPr>
        <w:t>El objetivo de esta prueba es comprobar que aunque se manden pings entre varios pares de hosts sólo se cuentan para el baneo aquellos que coinciden en MAC origen y destino en vez de contar los pings totales que circulan por la red.</w:t>
      </w:r>
    </w:p>
    <w:p>
      <w:pPr>
        <w:pStyle w:val="Normal"/>
        <w:spacing w:before="150" w:after="0"/>
        <w:rPr>
          <w:rFonts w:eastAsia="Calibri"/>
          <w:color w:val="000000"/>
        </w:rPr>
      </w:pPr>
      <w:r>
        <w:drawing>
          <wp:anchor behindDoc="0" distT="0" distB="0" distL="0" distR="0" simplePos="0" locked="0" layoutInCell="1" allowOverlap="1" relativeHeight="28">
            <wp:simplePos x="0" y="0"/>
            <wp:positionH relativeFrom="column">
              <wp:posOffset>0</wp:posOffset>
            </wp:positionH>
            <wp:positionV relativeFrom="paragraph">
              <wp:posOffset>955675</wp:posOffset>
            </wp:positionV>
            <wp:extent cx="5400040" cy="3035935"/>
            <wp:effectExtent l="0" t="0" r="0" b="0"/>
            <wp:wrapSquare wrapText="largest"/>
            <wp:docPr id="3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Normal"/>
        <w:spacing w:before="150" w:after="0"/>
        <w:rPr/>
      </w:pPr>
      <w:r>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 xml:space="preserve">Se observa cómo se permite el envío de 7 pings por cada pares de hosts, mientras que los otros 6 (3 por cada par) han sido baneados. </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4.1.6.3 Enviando pings desde 2 hosts a un tercero</w:t>
      </w:r>
    </w:p>
    <w:p>
      <w:pPr>
        <w:pStyle w:val="Normal"/>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9">
            <wp:simplePos x="0" y="0"/>
            <wp:positionH relativeFrom="column">
              <wp:posOffset>114300</wp:posOffset>
            </wp:positionH>
            <wp:positionV relativeFrom="paragraph">
              <wp:posOffset>-439420</wp:posOffset>
            </wp:positionV>
            <wp:extent cx="5400040" cy="3035935"/>
            <wp:effectExtent l="0" t="0" r="0" b="0"/>
            <wp:wrapSquare wrapText="largest"/>
            <wp:docPr id="3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Asimismo, vemos como transcurrido el tiempo de baneo se desbloquean los 2 enlaces baneados.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00040" cy="3035935"/>
            <wp:effectExtent l="0" t="0" r="0" b="0"/>
            <wp:wrapSquare wrapText="largest"/>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4.1.6.4 Modificando los parámetros configurables</w:t>
      </w:r>
    </w:p>
    <w:p>
      <w:pPr>
        <w:pStyle w:val="Normal"/>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Normal"/>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4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Si vemos el controlador, comprobamos que, efectivamente, se han producido correctamente los cambios.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posOffset>28575</wp:posOffset>
            </wp:positionH>
            <wp:positionV relativeFrom="paragraph">
              <wp:posOffset>152400</wp:posOffset>
            </wp:positionV>
            <wp:extent cx="5400040" cy="3035935"/>
            <wp:effectExtent l="0" t="0" r="0" b="0"/>
            <wp:wrapSquare wrapText="largest"/>
            <wp:docPr id="4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pic:cNvPicPr>
                      <a:picLocks noChangeAspect="1" noChangeArrowheads="1"/>
                    </pic:cNvPicPr>
                  </pic:nvPicPr>
                  <pic:blipFill>
                    <a:blip r:embed="rId4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00040" cy="3035935"/>
            <wp:effectExtent l="0" t="0" r="0" b="0"/>
            <wp:wrapSquare wrapText="largest"/>
            <wp:docPr id="4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efectivamente de los 10 en esta ocasión solo llegan 3 mientras que los otros 7 han sido baneados. Lo comprobamos viendo el log en el controlador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4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
                    <pic:cNvPicPr>
                      <a:picLocks noChangeAspect="1" noChangeArrowheads="1"/>
                    </pic:cNvPicPr>
                  </pic:nvPicPr>
                  <pic:blipFill>
                    <a:blip r:embed="rId4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automáticamente se ha modificado el límite a 3 pings y, observando los tiempos en los que se produce cada evento comprobamos también que el tiempo de baneo se ha reducido hasta 20 segundos aproximadamente.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CE181E"/>
        </w:rPr>
      </w:pPr>
      <w:r>
        <w:rPr>
          <w:rFonts w:eastAsia="Calibri"/>
          <w:color w:val="000000"/>
        </w:rPr>
        <w:t>4.2 Analizando las estadísticas de tráfico</w:t>
      </w:r>
    </w:p>
    <w:p>
      <w:pPr>
        <w:pStyle w:val="Normal"/>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Normal"/>
        <w:spacing w:before="150" w:after="0"/>
        <w:rPr/>
      </w:pPr>
      <w:r>
        <w:rPr>
          <w:rFonts w:eastAsia="Calibri"/>
          <w:color w:val="000000"/>
        </w:rPr>
        <w:t xml:space="preserve">4.2.1 Aplicación </w:t>
      </w:r>
      <w:r>
        <w:rPr>
          <w:rFonts w:eastAsia="Calibri"/>
          <w:i/>
          <w:iCs/>
          <w:color w:val="000000"/>
        </w:rPr>
        <w:t>statsshow</w:t>
      </w:r>
    </w:p>
    <w:p>
      <w:pPr>
        <w:pStyle w:val="Normal"/>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Normal"/>
        <w:spacing w:before="150" w:after="0"/>
        <w:rPr>
          <w:rFonts w:eastAsia="Calibri"/>
          <w:color w:val="000000"/>
        </w:rPr>
      </w:pPr>
      <w:r>
        <w:rPr>
          <w:rFonts w:eastAsia="Calibri"/>
          <w:color w:val="000000"/>
        </w:rPr>
        <w:t>4.2.1.1 Tareas repetidas</w:t>
      </w:r>
    </w:p>
    <w:p>
      <w:pPr>
        <w:pStyle w:val="Normal"/>
        <w:spacing w:before="150" w:after="0"/>
        <w:rPr/>
      </w:pPr>
      <w:r>
        <w:rPr>
          <w:rFonts w:eastAsia="Calibri"/>
          <w:color w:val="000000"/>
        </w:rPr>
        <w:t>Para llevar a cabo el funcionamiento correcto de la tarea es necesario crear una tarea que se repita periódicamente.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Normal"/>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Normal"/>
        <w:rPr/>
      </w:pPr>
      <w:r>
        <w:rPr/>
        <w:t>Donde:</w:t>
      </w:r>
    </w:p>
    <w:p>
      <w:pPr>
        <w:pStyle w:val="Normal"/>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Normal"/>
        <w:numPr>
          <w:ilvl w:val="0"/>
          <w:numId w:val="9"/>
        </w:numPr>
        <w:rPr/>
      </w:pPr>
      <w:r>
        <w:rPr/>
        <w:t>Delay: Es un atributo de tipo long que indica el retraso desde que se activa la aplicación hasta que se ejecuta por primera vez la tarea. Está definido a un segundo.</w:t>
      </w:r>
    </w:p>
    <w:p>
      <w:pPr>
        <w:pStyle w:val="Normal"/>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Normal"/>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Normal"/>
        <w:rPr/>
      </w:pPr>
      <w:r>
        <w:rPr/>
        <w:t xml:space="preserve">Dentro de la tarea el objetivo, como se ha comentado, es obtener las estadísticas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r>
        <w:rPr>
          <w:iCs/>
        </w:rPr>
        <w:t>.</w:t>
      </w:r>
    </w:p>
    <w:p>
      <w:pPr>
        <w:pStyle w:val="Normal"/>
        <w:rPr/>
      </w:pPr>
      <w:r>
        <w:rPr/>
        <w:t>Una vez creados los 2 bucles necesarios obtenemos las siguientes estadísticas, en concreto obtendremos las siguientes estadísticas:</w:t>
      </w:r>
    </w:p>
    <w:p>
      <w:pPr>
        <w:pStyle w:val="Normal"/>
        <w:numPr>
          <w:ilvl w:val="0"/>
          <w:numId w:val="10"/>
        </w:numPr>
        <w:rPr/>
      </w:pPr>
      <w:r>
        <w:rPr/>
        <w:t>bytes enviados por cada puerto desde que se activó la aplicación</w:t>
      </w:r>
    </w:p>
    <w:p>
      <w:pPr>
        <w:pStyle w:val="Normal"/>
        <w:numPr>
          <w:ilvl w:val="0"/>
          <w:numId w:val="10"/>
        </w:numPr>
        <w:rPr/>
      </w:pPr>
      <w:r>
        <w:rPr/>
        <w:t>bytes recibidos por cada puerto desde que se activó la aplicación</w:t>
      </w:r>
    </w:p>
    <w:p>
      <w:pPr>
        <w:pStyle w:val="Normal"/>
        <w:numPr>
          <w:ilvl w:val="0"/>
          <w:numId w:val="10"/>
        </w:numPr>
        <w:rPr/>
      </w:pPr>
      <w:r>
        <w:rPr/>
        <w:t xml:space="preserve">bytes enviados por cada puerto en cada ejecución de la tarea </w:t>
      </w:r>
    </w:p>
    <w:p>
      <w:pPr>
        <w:pStyle w:val="Normal"/>
        <w:numPr>
          <w:ilvl w:val="0"/>
          <w:numId w:val="10"/>
        </w:numPr>
        <w:rPr/>
      </w:pPr>
      <w:r>
        <w:rPr/>
        <w:t>bytes recibidos por cada puerto en cada ejecución de la tarea</w:t>
      </w:r>
    </w:p>
    <w:p>
      <w:pPr>
        <w:pStyle w:val="Normal"/>
        <w:rPr/>
      </w:pPr>
      <w:r>
        <w:rPr/>
        <w:t>4.2.1.2 Banco de pruebas</w:t>
      </w:r>
    </w:p>
    <w:p>
      <w:pPr>
        <w:pStyle w:val="Normal"/>
        <w:rPr/>
      </w:pPr>
      <w:r>
        <w:rPr/>
        <w:t>En este caso, dado que la aplicación es muy sencilla únicamente se va a poner en marcha la aplicación y enviar una serie de pings para comprobar que se recogen las estadísticas correctamente.</w:t>
      </w:r>
    </w:p>
    <w:p>
      <w:pPr>
        <w:pStyle w:val="Normal"/>
        <w:rPr/>
      </w:pPr>
      <w:r>
        <w:rPr/>
        <w:t>En concreto, 2 hosts, Alpine-1 y Alpine-2, van a enviar pings a Alpine-3.</w:t>
      </w:r>
    </w:p>
    <w:p>
      <w:pPr>
        <w:pStyle w:val="Normal"/>
        <w:rPr/>
      </w:pPr>
      <w:r>
        <w:rPr/>
      </w:r>
    </w:p>
    <w:p>
      <w:pPr>
        <w:pStyle w:val="Normal"/>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00040" cy="3035935"/>
            <wp:effectExtent l="0" t="0" r="0" b="0"/>
            <wp:wrapSquare wrapText="largest"/>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48"/>
                    <a:stretch>
                      <a:fillRect/>
                    </a:stretch>
                  </pic:blipFill>
                  <pic:spPr bwMode="auto">
                    <a:xfrm>
                      <a:off x="0" y="0"/>
                      <a:ext cx="5400040" cy="3035935"/>
                    </a:xfrm>
                    <a:prstGeom prst="rect">
                      <a:avLst/>
                    </a:prstGeom>
                  </pic:spPr>
                </pic:pic>
              </a:graphicData>
            </a:graphic>
          </wp:anchor>
        </w:drawing>
      </w:r>
    </w:p>
    <w:p>
      <w:pPr>
        <w:pStyle w:val="Normal"/>
        <w:rPr/>
      </w:pPr>
      <w:r>
        <w:rPr/>
        <w:t>Esperamos que transcurran un par de iteraciones de la tarea programada y comprobamos en el controlador los parámetros recogidos por la aplicación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7">
            <wp:simplePos x="0" y="0"/>
            <wp:positionH relativeFrom="column">
              <wp:posOffset>-181610</wp:posOffset>
            </wp:positionH>
            <wp:positionV relativeFrom="paragraph">
              <wp:posOffset>-266700</wp:posOffset>
            </wp:positionV>
            <wp:extent cx="6299200" cy="3258185"/>
            <wp:effectExtent l="0" t="0" r="0" b="0"/>
            <wp:wrapSquare wrapText="largest"/>
            <wp:docPr id="4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 descr=""/>
                    <pic:cNvPicPr>
                      <a:picLocks noChangeAspect="1" noChangeArrowheads="1"/>
                    </pic:cNvPicPr>
                  </pic:nvPicPr>
                  <pic:blipFill>
                    <a:blip r:embed="rId49"/>
                    <a:srcRect l="25931" t="21338" r="12827" b="22293"/>
                    <a:stretch>
                      <a:fillRect/>
                    </a:stretch>
                  </pic:blipFill>
                  <pic:spPr bwMode="auto">
                    <a:xfrm>
                      <a:off x="0" y="0"/>
                      <a:ext cx="6299200" cy="3258185"/>
                    </a:xfrm>
                    <a:prstGeom prst="rect">
                      <a:avLst/>
                    </a:prstGeom>
                  </pic:spPr>
                </pic:pic>
              </a:graphicData>
            </a:graphic>
          </wp:anchor>
        </w:drawing>
      </w:r>
    </w:p>
    <w:p>
      <w:pPr>
        <w:pStyle w:val="Normal"/>
        <w:rPr/>
      </w:pPr>
      <w:r>
        <w:rPr/>
        <w:t xml:space="preserve">Tal y como se puede observar, en primer lugar se notifica el dispositivo y a continuación se recorren todos los puertos que lo conforman. </w:t>
      </w:r>
    </w:p>
    <w:p>
      <w:pPr>
        <w:pStyle w:val="Normal"/>
        <w:rPr/>
      </w:pPr>
      <w:r>
        <w:rPr/>
        <w:t xml:space="preserve">A continuación, vemos que los puertos con más actividad son los 2,3 y 4 que es donde están conectados los </w:t>
      </w:r>
      <w:r>
        <w:rPr>
          <w:i/>
          <w:iCs/>
        </w:rPr>
        <w:t>hosts</w:t>
      </w:r>
      <w:r>
        <w:rPr/>
        <w:t xml:space="preserve"> que han enviado o recibido los diferentes paquetes ping.</w:t>
      </w:r>
    </w:p>
    <w:p>
      <w:pPr>
        <w:pStyle w:val="Normal"/>
        <w:rPr/>
      </w:pPr>
      <w:r>
        <w:rPr/>
        <w:t xml:space="preserve">En concreto, vemos como, efectivamente, los puertos 2 y 3 en total han enviado y recibido aproximadamente la misma cantidad de datos, mientras que el puerto 4 recibe y envía el doble de tráfico, esto es debido a la suma agregada de los 2 enlaces que le están enviando pings. El hecho de que sea el doble de tráfico es lo que indica que la aplicación recoge correctamente las estadísticas. </w:t>
      </w:r>
    </w:p>
    <w:p>
      <w:pPr>
        <w:pStyle w:val="Normal"/>
        <w:rPr/>
      </w:pPr>
      <w:r>
        <w:rPr/>
        <w:t xml:space="preserve">Por otro lado, también se ven las </w:t>
      </w:r>
      <w:r>
        <w:rPr>
          <w:i/>
          <w:iCs/>
        </w:rPr>
        <w:t>deltaStatistics</w:t>
      </w:r>
      <w:r>
        <w:rP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4.2.2 Aplicación detectHost</w:t>
      </w:r>
    </w:p>
    <w:p>
      <w:pPr>
        <w:pStyle w:val="Normal"/>
        <w:rPr/>
      </w:pPr>
      <w:r>
        <w:rPr/>
        <w:t xml:space="preserve">El objetivo de esta aplicación es conocer todos los hosts que tenemos conectados a los Open vSwitch de la red. </w:t>
      </w:r>
    </w:p>
    <w:p>
      <w:pPr>
        <w:pStyle w:val="Normal"/>
        <w:rPr/>
      </w:pPr>
      <w:r>
        <w:rPr/>
        <w:t>Hay que resaltar que para el buen funcionamiento de la aplicación es necesario instalar una aplicación predefinida en el controlador a parte de las habituales ya comentadas, esta es la app org.onosproject.</w:t>
      </w:r>
      <w:r>
        <w:rPr>
          <w:i/>
          <w:iCs/>
        </w:rPr>
        <w:t xml:space="preserve">hostprobingprovider. </w:t>
      </w:r>
      <w:r>
        <w:rPr/>
        <w:t xml:space="preserve">El motivo de necesitar una aplicación más es porque se va a utilizar el servicio </w:t>
      </w:r>
      <w:r>
        <w:rPr>
          <w:i/>
          <w:iCs/>
        </w:rPr>
        <w:t>hostProbing</w:t>
      </w:r>
      <w:r>
        <w:rPr/>
        <w:t xml:space="preserve"> y a diferencia de los utilizados hasta ahora no se activa por defecto al arrancar el dispositivo ONOS. Es esta aplicación la que registra este servicio. El código de la aplicación puede encontrarse en la siguiente ruta </w:t>
      </w:r>
      <w:r>
        <w:rPr>
          <w:i/>
          <w:iCs/>
        </w:rPr>
        <w:t>onos/providers/hostprobing</w:t>
      </w:r>
    </w:p>
    <w:p>
      <w:pPr>
        <w:pStyle w:val="Normal"/>
        <w:rPr/>
      </w:pPr>
      <w:r>
        <w:rPr/>
        <w:t xml:space="preserve">En el fichero BUILD se registra la aplicación tal y como se ve en la siguiente Ilustración, mientras que en el fichero </w:t>
      </w:r>
      <w:r>
        <w:rPr>
          <w:i/>
          <w:iCs/>
        </w:rPr>
        <w:t xml:space="preserve">DefaultHostProbingProvider.java </w:t>
      </w:r>
      <w:r>
        <w:rPr/>
        <w:t xml:space="preserve"> se ve cómo se activa el servicio y la implementación de los métodos que se van a utilizar posteriormente.</w:t>
      </w:r>
    </w:p>
    <w:p>
      <w:pPr>
        <w:pStyle w:val="Normal"/>
        <w:rPr/>
      </w:pPr>
      <w:r>
        <w:rPr/>
      </w:r>
    </w:p>
    <w:p>
      <w:pPr>
        <w:pStyle w:val="Normal"/>
        <w:rPr/>
      </w:pPr>
      <w:r>
        <w:rPr/>
        <w:t xml:space="preserve">Centrándonos ya en la aplicación </w:t>
      </w:r>
      <w:r>
        <w:rPr>
          <w:i/>
          <w:iCs/>
        </w:rPr>
        <w:t>detectHost</w:t>
      </w:r>
      <w:r>
        <w:rPr/>
        <w:t xml:space="preserve"> vemos que se puede dividir en 2 partes:</w:t>
      </w:r>
    </w:p>
    <w:p>
      <w:pPr>
        <w:pStyle w:val="Normal"/>
        <w:rPr/>
      </w:pPr>
      <w:r>
        <w:rPr/>
        <w:t>4.2.2.1 Tarea repetida</w:t>
      </w:r>
    </w:p>
    <w:p>
      <w:pPr>
        <w:pStyle w:val="Normal"/>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 Igualmente, destacar que los detalles de los hosts dependen del número de dispositivos (Open vSwitch) existentes en la red:</w:t>
      </w:r>
    </w:p>
    <w:p>
      <w:pPr>
        <w:pStyle w:val="Normal"/>
        <w:numPr>
          <w:ilvl w:val="0"/>
          <w:numId w:val="35"/>
        </w:numPr>
        <w:rPr/>
      </w:pPr>
      <w:r>
        <w:rPr/>
        <w:t>Si solo hay 1 dispositivo reconocido en la red se muestra de cada host su MAC y el puerto al que están conectados</w:t>
      </w:r>
    </w:p>
    <w:p>
      <w:pPr>
        <w:pStyle w:val="Normal"/>
        <w:numPr>
          <w:ilvl w:val="0"/>
          <w:numId w:val="35"/>
        </w:numPr>
        <w:rPr/>
      </w:pPr>
      <w:r>
        <w:rPr/>
        <w:t>Si hay más de 1 dispositivo reconocido en la red se muestra de cada host su MAC, el id del dispositivo y el puerto al que están conectados.</w:t>
      </w:r>
    </w:p>
    <w:p>
      <w:pPr>
        <w:pStyle w:val="Normal"/>
        <w:rPr/>
      </w:pPr>
      <w:r>
        <w:rPr/>
        <w:t xml:space="preserve">En la segunda tarea, lo que se hace es, mediante el servicio </w:t>
      </w:r>
      <w:r>
        <w:rPr>
          <w:i/>
          <w:iCs/>
        </w:rPr>
        <w:t xml:space="preserve">hostProbing </w:t>
      </w:r>
      <w:r>
        <w:rPr/>
        <w:t>mandar un paquete de sondeo a todos los hosts para ver si siguen activos, o por el contrario se han desconectado. Nuevamente destacar que para que un host se reconozca como desconectado debe estarlo físicamente, es decir, no estar conectado mediante un cable al Open vSwitch.</w:t>
      </w:r>
    </w:p>
    <w:p>
      <w:pPr>
        <w:pStyle w:val="Normal"/>
        <w:rPr/>
      </w:pPr>
      <w:r>
        <w:rPr/>
        <w:t xml:space="preserve">Finalmente, recordar que es necesario en el método </w:t>
      </w:r>
      <w:r>
        <w:rPr>
          <w:i/>
          <w:iCs/>
        </w:rPr>
        <w:t>deactivate</w:t>
      </w:r>
      <w:r>
        <w:rPr/>
        <w:t xml:space="preserve"> cancelar los 2 temporizadores creados para evitar que se queden residuales.</w:t>
      </w:r>
    </w:p>
    <w:p>
      <w:pPr>
        <w:pStyle w:val="Normal"/>
        <w:rPr/>
      </w:pPr>
      <w:r>
        <w:rPr/>
        <w:t>4.2.2.2 Listener</w:t>
      </w:r>
    </w:p>
    <w:p>
      <w:pPr>
        <w:pStyle w:val="Normal"/>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Normal"/>
        <w:jc w:val="left"/>
        <w:rPr/>
      </w:pPr>
      <w:r>
        <w:rPr/>
        <w:t>Destacar que como HostListener viene definido como una interfaz es necesario instanciarlo previamente de la forma que procede:</w:t>
      </w:r>
    </w:p>
    <w:p>
      <w:pPr>
        <w:pStyle w:val="Normal"/>
        <w:jc w:val="center"/>
        <w:rPr>
          <w:lang w:val="en-US"/>
        </w:rPr>
      </w:pPr>
      <w:r>
        <w:rPr>
          <w:lang w:val="en-US"/>
        </w:rPr>
        <w:t>private final HostListener hostListener = new InternalHostListener();</w:t>
      </w:r>
    </w:p>
    <w:p>
      <w:pPr>
        <w:pStyle w:val="Normal"/>
        <w:jc w:val="left"/>
        <w:rPr/>
      </w:pPr>
      <w:r>
        <w:rPr/>
        <w:t>Finalmente comentar que, al igual que en el momento en el que se añade un nuevo host, el mensaje informativo que indica la desconexión de uno varía en función del número de dispositivos conectados. En caso de ser 1, no se indica el dispositivo al que pertenece, mientras que en caso de ser más si se indica.</w:t>
      </w:r>
    </w:p>
    <w:p>
      <w:pPr>
        <w:pStyle w:val="Normal"/>
        <w:jc w:val="center"/>
        <w:rPr/>
      </w:pPr>
      <w:r>
        <w:rPr/>
      </w:r>
    </w:p>
    <w:p>
      <w:pPr>
        <w:pStyle w:val="Normal"/>
        <w:jc w:val="left"/>
        <w:rPr/>
      </w:pPr>
      <w:r>
        <w:rPr/>
        <w:t>4.2.2.3 Banco de pruebas</w:t>
      </w:r>
    </w:p>
    <w:p>
      <w:pPr>
        <w:pStyle w:val="Normal"/>
        <w:jc w:val="left"/>
        <w:rPr/>
      </w:pPr>
      <w:r>
        <w:rPr/>
        <w:t xml:space="preserve">Al igual que en la aplicación anterior, en este apartado simplemente se va a comprobar el funcionamiento de la misma haciendo especial hincapié en los momentos en los cuales se detecta tanto la aparición de un nuevo host como la desconexión del mismo, para ello ejecutamos las aplicaciones habituales auxiliares añadiendo como se ha comentado la aplicación </w:t>
      </w:r>
      <w:r>
        <w:rPr>
          <w:i/>
          <w:iCs/>
        </w:rPr>
        <w:t>org.onosproject.hostProbingProvider</w:t>
      </w:r>
    </w:p>
    <w:p>
      <w:pPr>
        <w:pStyle w:val="Normal"/>
        <w:jc w:val="left"/>
        <w:rPr/>
      </w:pPr>
      <w:r>
        <w:rPr/>
      </w:r>
    </w:p>
    <w:p>
      <w:pPr>
        <w:pStyle w:val="Normal"/>
        <w:jc w:val="left"/>
        <w:rPr/>
      </w:pPr>
      <w:r>
        <w:rPr/>
      </w:r>
    </w:p>
    <w:p>
      <w:pPr>
        <w:pStyle w:val="Normal"/>
        <w:jc w:val="left"/>
        <w:rPr/>
      </w:pPr>
      <w:r>
        <w:rPr/>
        <w:t xml:space="preserve">Una vez activadas tanto las aplicaciones auxiliares como la aplicación </w:t>
      </w:r>
      <w:r>
        <w:rPr>
          <w:i/>
          <w:iCs/>
        </w:rPr>
        <w:t>detectHost</w:t>
      </w:r>
      <w:r>
        <w:rPr/>
        <w:t xml:space="preserve"> observamos que en el controlador se notifican los hosts conectados, que tal y como se ve, al inicio son 0, a pesar de que en la red tenemos todos los hosts conectados al Open vSwitch. </w:t>
      </w:r>
    </w:p>
    <w:p>
      <w:pPr>
        <w:pStyle w:val="Normal"/>
        <w:jc w:val="left"/>
        <w:rPr/>
      </w:pPr>
      <w:r>
        <w:rPr/>
        <w:drawing>
          <wp:anchor behindDoc="0" distT="0" distB="0" distL="0" distR="0" simplePos="0" locked="0" layoutInCell="1" allowOverlap="1" relativeHeight="44">
            <wp:simplePos x="0" y="0"/>
            <wp:positionH relativeFrom="column">
              <wp:posOffset>0</wp:posOffset>
            </wp:positionH>
            <wp:positionV relativeFrom="paragraph">
              <wp:posOffset>129540</wp:posOffset>
            </wp:positionV>
            <wp:extent cx="5400040" cy="3035935"/>
            <wp:effectExtent l="0" t="0" r="0" b="0"/>
            <wp:wrapSquare wrapText="largest"/>
            <wp:docPr id="4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descr=""/>
                    <pic:cNvPicPr>
                      <a:picLocks noChangeAspect="1" noChangeArrowheads="1"/>
                    </pic:cNvPicPr>
                  </pic:nvPicPr>
                  <pic:blipFill>
                    <a:blip r:embed="rId50"/>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t xml:space="preserve">Realizamos un </w:t>
      </w:r>
      <w:r>
        <w:rPr>
          <w:i/>
          <w:iCs/>
        </w:rPr>
        <w:t>ping</w:t>
      </w:r>
      <w:r>
        <w:rPr/>
        <w:t xml:space="preserve"> entre los hosts Alpine-1 y Alpine-2 y observamos en la Ilustración como se notifica la aparición de los 2 hosts que intervienen en ese ping. En concreto, se notifica del número de hosts que se han detectado, así como su MAC y el puerto en el que están. Se recuerda que el id del dispositivo solo se muestra en caso de que haya más de 1 dispositivo conectado a la red.</w:t>
      </w:r>
    </w:p>
    <w:p>
      <w:pPr>
        <w:pStyle w:val="Normal"/>
        <w:jc w:val="left"/>
        <w:rPr/>
      </w:pPr>
      <w:r>
        <w:rPr/>
        <w:drawing>
          <wp:anchor behindDoc="0" distT="0" distB="0" distL="0" distR="0" simplePos="0" locked="0" layoutInCell="1" allowOverlap="1" relativeHeight="45">
            <wp:simplePos x="0" y="0"/>
            <wp:positionH relativeFrom="column">
              <wp:posOffset>0</wp:posOffset>
            </wp:positionH>
            <wp:positionV relativeFrom="paragraph">
              <wp:posOffset>82550</wp:posOffset>
            </wp:positionV>
            <wp:extent cx="5400040" cy="303593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1"/>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t xml:space="preserve">Finalmente paramos el </w:t>
      </w:r>
      <w:r>
        <w:rPr>
          <w:i/>
          <w:iCs/>
        </w:rPr>
        <w:t>ping</w:t>
      </w:r>
      <w:r>
        <w:rPr/>
        <w:t xml:space="preserve"> (lo que no provoca que se detecte como eliminado el host) y apagamos el host Alpine-1 para ver si bajo esta situación si se deja de detectar el dispositivo.</w:t>
      </w:r>
    </w:p>
    <w:p>
      <w:pPr>
        <w:pStyle w:val="Normal"/>
        <w:jc w:val="left"/>
        <w:rPr/>
      </w:pPr>
      <w:r>
        <w:rPr/>
        <w:t xml:space="preserve">Comprobamos que efectivamente, al apagar el host Alpine-1 se notifica su desconexión, mientras que el host Alpine-2 se mantiene conectado. </w:t>
      </w:r>
    </w:p>
    <w:p>
      <w:pPr>
        <w:pStyle w:val="Normal"/>
        <w:jc w:val="left"/>
        <w:rPr/>
      </w:pPr>
      <w:r>
        <w:rPr/>
      </w:r>
    </w:p>
    <w:p>
      <w:pPr>
        <w:pStyle w:val="Normal"/>
        <w:jc w:val="left"/>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400040" cy="3035935"/>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2"/>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color w:val="CE181E"/>
        </w:rPr>
      </w:pPr>
      <w:r>
        <w:rPr>
          <w:color w:val="CE181E"/>
        </w:rPr>
        <w:t>FALTA HACER LA PRUEBA CON 2 DISPOSITIVOS PARA VER SI TIRA GUAY</w:t>
      </w:r>
      <w:r>
        <w:br w:type="page"/>
      </w:r>
    </w:p>
    <w:p>
      <w:pPr>
        <w:pStyle w:val="Normal"/>
        <w:rPr/>
      </w:pPr>
      <w:r>
        <w:rPr/>
      </w:r>
    </w:p>
    <w:p>
      <w:pPr>
        <w:pStyle w:val="Normal"/>
        <w:rPr/>
      </w:pPr>
      <w:r>
        <w:rPr/>
      </w:r>
    </w:p>
    <w:p>
      <w:pPr>
        <w:pStyle w:val="Normal"/>
        <w:rPr/>
      </w:pPr>
      <w:r>
        <w:rPr/>
        <w:t>4.2.3 Aplicación detectHostBan</w:t>
      </w:r>
    </w:p>
    <w:p>
      <w:pPr>
        <w:pStyle w:val="Normal"/>
        <w:jc w:val="left"/>
        <w:rPr/>
      </w:pPr>
      <w:r>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Normal"/>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Normal"/>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introduciéndolo en un HashMap que relaciona la MAC del host con los datos acumulados que lleva desde que se activó la aplicación.</w:t>
      </w:r>
    </w:p>
    <w:p>
      <w:pPr>
        <w:pStyle w:val="Normal"/>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Normal"/>
        <w:jc w:val="left"/>
        <w:rPr/>
      </w:pPr>
      <w:commentRangeStart w:id="10"/>
      <w:r>
        <w:rPr/>
        <w:t>Este método crea 2 reglas de flujo en el Open vSwitch:</w:t>
      </w:r>
      <w:commentRangeEnd w:id="10"/>
      <w:r>
        <w:commentReference w:id="10"/>
      </w:r>
      <w:r>
        <w:rPr/>
      </w:r>
    </w:p>
    <w:p>
      <w:pPr>
        <w:pStyle w:val="Normal"/>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esté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también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t>4.2.3.1 Banco de pruebas</w:t>
      </w:r>
    </w:p>
    <w:p>
      <w:pPr>
        <w:pStyle w:val="Normal"/>
        <w:jc w:val="left"/>
        <w:rPr/>
      </w:pPr>
      <w:r>
        <w:rPr/>
        <w:t>En este apartado se va a probar el funcionamiento de esta aplicación para comprobar si se realiza correctamente los baneos cuando se supera el umbral.</w:t>
      </w:r>
    </w:p>
    <w:p>
      <w:pPr>
        <w:pStyle w:val="Normal"/>
        <w:jc w:val="left"/>
        <w:rPr/>
      </w:pPr>
      <w:r>
        <w:rPr/>
        <w:t>Para ello, en primer lugar activamos las aplicaciones necesarias entre las cuales se incluyen la aplicación</w:t>
      </w:r>
      <w:r>
        <w:rPr>
          <w:i/>
          <w:iCs/>
        </w:rPr>
        <w:t xml:space="preserve"> detectHost</w:t>
      </w:r>
      <w:r>
        <w:rPr/>
        <w:t xml:space="preserve"> explicada anteriormente que nos permite ver cuando los hosts se desconectan de la red</w:t>
      </w:r>
      <w:r>
        <w:rPr>
          <w:i/>
          <w:iCs/>
        </w:rPr>
        <w:t>.</w:t>
      </w:r>
    </w:p>
    <w:p>
      <w:pPr>
        <w:pStyle w:val="Normal"/>
        <w:jc w:val="left"/>
        <w:rPr/>
      </w:pPr>
      <w:r>
        <w:rPr/>
        <w:t>Comprobamos también, que al principio la red no tiene ningún host detectado.</w:t>
      </w:r>
    </w:p>
    <w:p>
      <w:pPr>
        <w:pStyle w:val="Normal"/>
        <w:jc w:val="left"/>
        <w:rPr/>
      </w:pPr>
      <w:r>
        <w:rPr/>
        <w:t xml:space="preserve">Además, tal y como se puede ver, se ha establecido el límite de datos en 1Mb y el tiempo de baneo en 60 segundos. </w:t>
      </w:r>
    </w:p>
    <w:p>
      <w:pPr>
        <w:pStyle w:val="Normal"/>
        <w:jc w:val="left"/>
        <w:rPr/>
      </w:pPr>
      <w:r>
        <w:rPr/>
      </w:r>
    </w:p>
    <w:p>
      <w:pPr>
        <w:pStyle w:val="Normal"/>
        <w:jc w:val="left"/>
        <w:rPr/>
      </w:pPr>
      <w:r>
        <w:rPr/>
        <w:drawing>
          <wp:anchor behindDoc="0" distT="0" distB="0" distL="0" distR="0" simplePos="0" locked="0" layoutInCell="1" allowOverlap="1" relativeHeight="47">
            <wp:simplePos x="0" y="0"/>
            <wp:positionH relativeFrom="column">
              <wp:posOffset>0</wp:posOffset>
            </wp:positionH>
            <wp:positionV relativeFrom="paragraph">
              <wp:posOffset>-94615</wp:posOffset>
            </wp:positionV>
            <wp:extent cx="5400040" cy="197167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3"/>
                    <a:stretch>
                      <a:fillRect/>
                    </a:stretch>
                  </pic:blipFill>
                  <pic:spPr bwMode="auto">
                    <a:xfrm>
                      <a:off x="0" y="0"/>
                      <a:ext cx="5400040" cy="1971675"/>
                    </a:xfrm>
                    <a:prstGeom prst="rect">
                      <a:avLst/>
                    </a:prstGeom>
                  </pic:spPr>
                </pic:pic>
              </a:graphicData>
            </a:graphic>
          </wp:anchor>
        </w:drawing>
      </w:r>
    </w:p>
    <w:p>
      <w:pPr>
        <w:pStyle w:val="Normal"/>
        <w:jc w:val="left"/>
        <w:rPr/>
      </w:pPr>
      <w:r>
        <w:rPr/>
        <w:t>A continuación, al igual que en aplicaciones anteriores enviamos un ping desde el host Alpine-1 al host Alpine-2, para que los hosts sean reconocidos, esto supondrá también que el tamaño de estos pings se empiece a descontar del límite establecido.</w:t>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400040" cy="1971675"/>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4"/>
                    <a:stretch>
                      <a:fillRect/>
                    </a:stretch>
                  </pic:blipFill>
                  <pic:spPr bwMode="auto">
                    <a:xfrm>
                      <a:off x="0" y="0"/>
                      <a:ext cx="5400040" cy="19716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En este caso se observa que se han enviado y recibido un total de 944 bytes. Asimismo se informa también de los datos restantes para cada host.</w:t>
      </w:r>
    </w:p>
    <w:p>
      <w:pPr>
        <w:pStyle w:val="Normal"/>
        <w:jc w:val="left"/>
        <w:rPr/>
      </w:pPr>
      <w:r>
        <w:rPr/>
      </w:r>
    </w:p>
    <w:p>
      <w:pPr>
        <w:pStyle w:val="Normal"/>
        <w:jc w:val="left"/>
        <w:rPr/>
      </w:pPr>
      <w:r>
        <w:rPr/>
        <w:t>Si paramos el envío de pings manteniendo las aplicaciones activadas vemos que los datos aumentan “ellos solos”. Esto se debe porque internamente el Open vSwitch tiene activado el protocolo LLDP (</w:t>
      </w:r>
      <w:r>
        <w:rPr>
          <w:i/>
          <w:iCs/>
        </w:rPr>
        <w:t>Link Layer Discovery Protocol)</w:t>
      </w:r>
      <w:r>
        <w:rPr/>
        <w:t xml:space="preserve"> cuya funcionalidad consiste en conocer los dispositivos vecinos y los puertos a los que está conectados los diversos hosts que conforman la red.</w:t>
      </w:r>
    </w:p>
    <w:p>
      <w:pPr>
        <w:pStyle w:val="Normal"/>
        <w:jc w:val="left"/>
        <w:rPr/>
      </w:pPr>
      <w:r>
        <w:rPr/>
      </w:r>
    </w:p>
    <w:p>
      <w:pPr>
        <w:pStyle w:val="Normal"/>
        <w:jc w:val="left"/>
        <w:rPr/>
      </w:pPr>
      <w:r>
        <w:rPr/>
        <w:t xml:space="preserve">Para comprobarlo capturamos el tráfico que va entre el Open vSwitch y cualquiera de los hosts. Para ello, clicamos desde el GNS3 con el botón derecho y clicamos en </w:t>
      </w:r>
      <w:r>
        <w:rPr>
          <w:i/>
          <w:iCs/>
        </w:rPr>
        <w:t>Start Capture</w:t>
      </w:r>
      <w:r>
        <w:rPr/>
        <w:t xml:space="preserve">, lo que provoca que se abra el programa </w:t>
      </w:r>
      <w:r>
        <w:rPr>
          <w:i/>
          <w:iCs/>
        </w:rPr>
        <w:t>Wireshark</w:t>
      </w:r>
      <w:r>
        <w:rPr/>
        <w:t>.</w:t>
      </w:r>
    </w:p>
    <w:p>
      <w:pPr>
        <w:pStyle w:val="Normal"/>
        <w:jc w:val="left"/>
        <w:rPr/>
      </w:pPr>
      <w:r>
        <w:rPr/>
        <w:drawing>
          <wp:anchor behindDoc="0" distT="0" distB="0" distL="0" distR="0" simplePos="0" locked="0" layoutInCell="1" allowOverlap="1" relativeHeight="49">
            <wp:simplePos x="0" y="0"/>
            <wp:positionH relativeFrom="column">
              <wp:posOffset>641350</wp:posOffset>
            </wp:positionH>
            <wp:positionV relativeFrom="paragraph">
              <wp:posOffset>50800</wp:posOffset>
            </wp:positionV>
            <wp:extent cx="4196715" cy="262191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5"/>
                    <a:srcRect l="41543" t="0" r="0" b="0"/>
                    <a:stretch>
                      <a:fillRect/>
                    </a:stretch>
                  </pic:blipFill>
                  <pic:spPr bwMode="auto">
                    <a:xfrm>
                      <a:off x="0" y="0"/>
                      <a:ext cx="4196715" cy="2621915"/>
                    </a:xfrm>
                    <a:prstGeom prst="rect">
                      <a:avLst/>
                    </a:prstGeom>
                  </pic:spPr>
                </pic:pic>
              </a:graphicData>
            </a:graphic>
          </wp:anchor>
        </w:drawing>
      </w:r>
    </w:p>
    <w:p>
      <w:pPr>
        <w:pStyle w:val="Normal"/>
        <w:jc w:val="left"/>
        <w:rPr/>
      </w:pPr>
      <w:r>
        <w:rPr/>
        <w:t xml:space="preserve">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Tal y como se ve, cada 3 segundos se envían 2 paquetes LLDP que hace que las estadísticas aumenten en aproximadamente 900bytes por cada 10 segundos. </w:t>
      </w:r>
    </w:p>
    <w:p>
      <w:pPr>
        <w:pStyle w:val="Normal"/>
        <w:jc w:val="left"/>
        <w:rPr/>
      </w:pPr>
      <w:r>
        <w:rPr/>
      </w:r>
    </w:p>
    <w:p>
      <w:pPr>
        <w:pStyle w:val="Normal"/>
        <w:jc w:val="left"/>
        <w:rPr/>
      </w:pPr>
      <w:r>
        <w:rPr/>
        <w:t>A continuación, comprobaremos el sistema de baneo. Para ello enviaremos pings de tamaño elevado con la opción -s con el objetivo de alcanzar el límite rápidamente.</w:t>
      </w:r>
    </w:p>
    <w:p>
      <w:pPr>
        <w:pStyle w:val="Normal"/>
        <w:jc w:val="left"/>
        <w:rPr/>
      </w:pPr>
      <w:r>
        <w:rPr/>
        <w:t xml:space="preserve">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50">
            <wp:simplePos x="0" y="0"/>
            <wp:positionH relativeFrom="column">
              <wp:posOffset>-38735</wp:posOffset>
            </wp:positionH>
            <wp:positionV relativeFrom="paragraph">
              <wp:posOffset>-389255</wp:posOffset>
            </wp:positionV>
            <wp:extent cx="5353685" cy="335724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6"/>
                    <a:srcRect l="41783" t="0" r="0" b="0"/>
                    <a:stretch>
                      <a:fillRect/>
                    </a:stretch>
                  </pic:blipFill>
                  <pic:spPr bwMode="auto">
                    <a:xfrm>
                      <a:off x="0" y="0"/>
                      <a:ext cx="5353685" cy="3357245"/>
                    </a:xfrm>
                    <a:prstGeom prst="rect">
                      <a:avLst/>
                    </a:prstGeom>
                  </pic:spPr>
                </pic:pic>
              </a:graphicData>
            </a:graphic>
          </wp:anchor>
        </w:drawing>
      </w:r>
    </w:p>
    <w:p>
      <w:pPr>
        <w:pStyle w:val="Normal"/>
        <w:jc w:val="left"/>
        <w:rPr/>
      </w:pPr>
      <w:r>
        <w:rPr/>
        <w:t>Tal y como se puede ver se notifican los 2 baneos a las 2 MAC (tanto la que envía el ping, como la que lo recibe) notificándose también la cantidad de bytes que se ha superado respecto al umbral permitido.</w:t>
      </w:r>
    </w:p>
    <w:p>
      <w:pPr>
        <w:pStyle w:val="Normal"/>
        <w:jc w:val="left"/>
        <w:rPr/>
      </w:pPr>
      <w:r>
        <w:rPr/>
        <w:t xml:space="preserve">Si ejecutamos el comando </w:t>
      </w:r>
      <w:r>
        <w:rPr>
          <w:i/>
          <w:iCs/>
        </w:rPr>
        <w:t xml:space="preserve">flows </w:t>
      </w:r>
      <w:r>
        <w:rPr/>
        <w:t>desde el controlador ONOS, mientras el baneo persiste, vemos las reglas de flujo que se han creado.</w:t>
      </w:r>
    </w:p>
    <w:p>
      <w:pPr>
        <w:pStyle w:val="Normal"/>
        <w:jc w:val="left"/>
        <w:rPr/>
      </w:pPr>
      <w:r>
        <w:rPr/>
      </w:r>
    </w:p>
    <w:p>
      <w:pPr>
        <w:pStyle w:val="Normal"/>
        <w:jc w:val="left"/>
        <w:rPr/>
      </w:pPr>
      <w:r>
        <w:rPr/>
        <w:drawing>
          <wp:anchor behindDoc="0" distT="0" distB="0" distL="0" distR="0" simplePos="0" locked="0" layoutInCell="1" allowOverlap="1" relativeHeight="51">
            <wp:simplePos x="0" y="0"/>
            <wp:positionH relativeFrom="column">
              <wp:posOffset>275590</wp:posOffset>
            </wp:positionH>
            <wp:positionV relativeFrom="paragraph">
              <wp:posOffset>9525</wp:posOffset>
            </wp:positionV>
            <wp:extent cx="4981575" cy="3115310"/>
            <wp:effectExtent l="0" t="0" r="0" b="0"/>
            <wp:wrapSquare wrapText="largest"/>
            <wp:docPr id="5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5" descr=""/>
                    <pic:cNvPicPr>
                      <a:picLocks noChangeAspect="1" noChangeArrowheads="1"/>
                    </pic:cNvPicPr>
                  </pic:nvPicPr>
                  <pic:blipFill>
                    <a:blip r:embed="rId57"/>
                    <a:srcRect l="41609" t="0" r="0" b="0"/>
                    <a:stretch>
                      <a:fillRect/>
                    </a:stretch>
                  </pic:blipFill>
                  <pic:spPr bwMode="auto">
                    <a:xfrm>
                      <a:off x="0" y="0"/>
                      <a:ext cx="4981575" cy="311531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Las 2 penúltimas reglas vemos que se refieren al envío normal que indica que el Open vSwitch ha aprendido porque puerto debe enviar los datos que llegan cuando el destino es Alpine-1 y Alpine-2. Estas reglas persisten cuando el baneo haya finalizado y son las que permiten que los pings lleguen en situaciones normales.</w:t>
      </w:r>
    </w:p>
    <w:p>
      <w:pPr>
        <w:pStyle w:val="Normal"/>
        <w:jc w:val="left"/>
        <w:rPr/>
      </w:pPr>
      <w:r>
        <w:rPr/>
        <w:t>Sin embargo vemos como también se han creado reglas de mayor prioridad, con el mismo selector (por tanto, se ejecutarán estas) que no descartan el paquete impidiendo que lleguen los pings.</w:t>
      </w:r>
    </w:p>
    <w:p>
      <w:pPr>
        <w:pStyle w:val="Normal"/>
        <w:jc w:val="left"/>
        <w:rPr/>
      </w:pPr>
      <w:r>
        <w:rPr/>
      </w:r>
    </w:p>
    <w:p>
      <w:pPr>
        <w:pStyle w:val="Normal"/>
        <w:jc w:val="left"/>
        <w:rPr/>
      </w:pPr>
      <w:r>
        <w:rPr/>
        <w:t>Comprobamos ahora que si enviamos desde un tercer host a cualquiera de los que están baneados no se reciben esos pings.</w:t>
      </w:r>
    </w:p>
    <w:p>
      <w:pPr>
        <w:pStyle w:val="Normal"/>
        <w:jc w:val="left"/>
        <w:rPr/>
      </w:pPr>
      <w:r>
        <w:rPr/>
        <w:drawing>
          <wp:anchor behindDoc="0" distT="0" distB="0" distL="0" distR="0" simplePos="0" locked="0" layoutInCell="1" allowOverlap="1" relativeHeight="52">
            <wp:simplePos x="0" y="0"/>
            <wp:positionH relativeFrom="column">
              <wp:posOffset>580390</wp:posOffset>
            </wp:positionH>
            <wp:positionV relativeFrom="paragraph">
              <wp:posOffset>-13970</wp:posOffset>
            </wp:positionV>
            <wp:extent cx="4296410" cy="2587625"/>
            <wp:effectExtent l="0" t="0" r="0" b="0"/>
            <wp:wrapSquare wrapText="largest"/>
            <wp:docPr id="5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6" descr=""/>
                    <pic:cNvPicPr>
                      <a:picLocks noChangeAspect="1" noChangeArrowheads="1"/>
                    </pic:cNvPicPr>
                  </pic:nvPicPr>
                  <pic:blipFill>
                    <a:blip r:embed="rId58"/>
                    <a:srcRect l="40722" t="0" r="0" b="2223"/>
                    <a:stretch>
                      <a:fillRect/>
                    </a:stretch>
                  </pic:blipFill>
                  <pic:spPr bwMode="auto">
                    <a:xfrm>
                      <a:off x="0" y="0"/>
                      <a:ext cx="4296410" cy="258762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Tal y como se, ni se envían ni se reciben pings desde los hosts baneados, lo cual indica que las reglas de flujo están bien creadas.</w:t>
      </w:r>
    </w:p>
    <w:p>
      <w:pPr>
        <w:pStyle w:val="Normal"/>
        <w:jc w:val="left"/>
        <w:rPr/>
      </w:pPr>
      <w:r>
        <w:rPr/>
      </w:r>
    </w:p>
    <w:p>
      <w:pPr>
        <w:pStyle w:val="Normal"/>
        <w:jc w:val="left"/>
        <w:rPr/>
      </w:pPr>
      <w:r>
        <w:rPr/>
        <w:t>Transcurrido 1 minuto tal y como se puede ver en la Ilustración XXXX el baneo queda eliminado, se restablece la cantidad de datos al máximo, y, por tanto, nuevamente se permite el envío de datos entre los hosts que estaban baneados</w:t>
      </w:r>
    </w:p>
    <w:p>
      <w:pPr>
        <w:pStyle w:val="Normal"/>
        <w:jc w:val="left"/>
        <w:rPr/>
      </w:pPr>
      <w:r>
        <w:rPr/>
      </w:r>
    </w:p>
    <w:p>
      <w:pPr>
        <w:pStyle w:val="Normal"/>
        <w:jc w:val="left"/>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400040" cy="1971675"/>
            <wp:effectExtent l="0" t="0" r="0" b="0"/>
            <wp:wrapSquare wrapText="largest"/>
            <wp:docPr id="5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4" descr=""/>
                    <pic:cNvPicPr>
                      <a:picLocks noChangeAspect="1" noChangeArrowheads="1"/>
                    </pic:cNvPicPr>
                  </pic:nvPicPr>
                  <pic:blipFill>
                    <a:blip r:embed="rId59"/>
                    <a:stretch>
                      <a:fillRect/>
                    </a:stretch>
                  </pic:blipFill>
                  <pic:spPr bwMode="auto">
                    <a:xfrm>
                      <a:off x="0" y="0"/>
                      <a:ext cx="5400040" cy="19716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t>Para finalizar este apartado comprobamos el funcionamiento del parámetro configurable</w:t>
      </w:r>
      <w:r>
        <w:rPr>
          <w:i/>
          <w:iCs/>
        </w:rPr>
        <w:t xml:space="preserve"> DATA_LIMIT </w:t>
      </w:r>
      <w:r>
        <w:rPr/>
        <w:t xml:space="preserve">que limita el máximo de datos permitidos. Tal y como se puede ver en la Ilustración XXXX primero mostramos los parámetros presentes y, a continuación modificamos el valor de </w:t>
      </w:r>
      <w:r>
        <w:rPr>
          <w:i/>
          <w:iCs/>
        </w:rPr>
        <w:t>DATA_LIMIT</w:t>
      </w:r>
      <w:r>
        <w:rPr/>
        <w:t xml:space="preserve"> a 20000 bytes, lo que supone una reducción a 1/5 del valor original.</w:t>
      </w:r>
    </w:p>
    <w:p>
      <w:pPr>
        <w:pStyle w:val="Normal"/>
        <w:jc w:val="left"/>
        <w:rPr/>
      </w:pPr>
      <w:r>
        <w:rPr/>
      </w:r>
    </w:p>
    <w:p>
      <w:pPr>
        <w:pStyle w:val="Normal"/>
        <w:jc w:val="left"/>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400040" cy="197167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60"/>
                    <a:stretch>
                      <a:fillRect/>
                    </a:stretch>
                  </pic:blipFill>
                  <pic:spPr bwMode="auto">
                    <a:xfrm>
                      <a:off x="0" y="0"/>
                      <a:ext cx="5400040" cy="1971675"/>
                    </a:xfrm>
                    <a:prstGeom prst="rect">
                      <a:avLst/>
                    </a:prstGeom>
                  </pic:spPr>
                </pic:pic>
              </a:graphicData>
            </a:graphic>
          </wp:anchor>
        </w:drawing>
      </w:r>
    </w:p>
    <w:p>
      <w:pPr>
        <w:pStyle w:val="Normal"/>
        <w:jc w:val="left"/>
        <w:rPr/>
      </w:pPr>
      <w:r>
        <w:rPr/>
        <w:t>Como podemos ver en la Ilustración XXXX se notifica el cambio del parámetro al valor introducido, y se observa que los datos restantes se han modificado también en función del valor de la variable.</w:t>
      </w:r>
    </w:p>
    <w:p>
      <w:pPr>
        <w:pStyle w:val="Normal"/>
        <w:jc w:val="left"/>
        <w:rPr/>
      </w:pPr>
      <w:r>
        <w:rPr/>
        <w:drawing>
          <wp:anchor behindDoc="0" distT="0" distB="0" distL="0" distR="0" simplePos="0" locked="0" layoutInCell="1" allowOverlap="1" relativeHeight="55">
            <wp:simplePos x="0" y="0"/>
            <wp:positionH relativeFrom="column">
              <wp:posOffset>199390</wp:posOffset>
            </wp:positionH>
            <wp:positionV relativeFrom="paragraph">
              <wp:posOffset>-4445</wp:posOffset>
            </wp:positionV>
            <wp:extent cx="5200650" cy="324231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61"/>
                    <a:srcRect l="41428" t="0" r="0" b="0"/>
                    <a:stretch>
                      <a:fillRect/>
                    </a:stretch>
                  </pic:blipFill>
                  <pic:spPr bwMode="auto">
                    <a:xfrm>
                      <a:off x="0" y="0"/>
                      <a:ext cx="5200650" cy="3242310"/>
                    </a:xfrm>
                    <a:prstGeom prst="rect">
                      <a:avLst/>
                    </a:prstGeom>
                  </pic:spPr>
                </pic:pic>
              </a:graphicData>
            </a:graphic>
          </wp:anchor>
        </w:drawing>
      </w:r>
    </w:p>
    <w:p>
      <w:pPr>
        <w:pStyle w:val="Normal"/>
        <w:jc w:val="left"/>
        <w:rPr>
          <w:b/>
          <w:b/>
          <w:bCs/>
        </w:rPr>
      </w:pPr>
      <w:r>
        <w:rPr>
          <w:b/>
          <w:bCs/>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Asimismo, cuando se superan los 20000 bytes ocurre lo mismo que antes, el baneo se produce correctamente y no se permite ni el envío ni la recepción de dato alguno.</w:t>
      </w:r>
    </w:p>
    <w:p>
      <w:pPr>
        <w:pStyle w:val="Normal"/>
        <w:jc w:val="left"/>
        <w:rPr/>
      </w:pPr>
      <w:r>
        <w:rPr/>
      </w:r>
    </w:p>
    <w:p>
      <w:pPr>
        <w:pStyle w:val="Normal"/>
        <w:jc w:val="left"/>
        <w:rPr/>
      </w:pPr>
      <w:r>
        <w:rPr/>
        <w:drawing>
          <wp:anchor behindDoc="0" distT="0" distB="0" distL="0" distR="0" simplePos="0" locked="0" layoutInCell="1" allowOverlap="1" relativeHeight="56">
            <wp:simplePos x="0" y="0"/>
            <wp:positionH relativeFrom="column">
              <wp:posOffset>-305435</wp:posOffset>
            </wp:positionH>
            <wp:positionV relativeFrom="paragraph">
              <wp:posOffset>12065</wp:posOffset>
            </wp:positionV>
            <wp:extent cx="5220335" cy="3244850"/>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2"/>
                    <a:srcRect l="41251" t="0" r="0" b="0"/>
                    <a:stretch>
                      <a:fillRect/>
                    </a:stretch>
                  </pic:blipFill>
                  <pic:spPr bwMode="auto">
                    <a:xfrm>
                      <a:off x="0" y="0"/>
                      <a:ext cx="5220335" cy="324485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4.3 Aplicación </w:t>
      </w:r>
      <w:r>
        <w:rPr>
          <w:i/>
          <w:iCs/>
        </w:rPr>
        <w:t>Vlan</w:t>
      </w:r>
    </w:p>
    <w:p>
      <w:pPr>
        <w:pStyle w:val="Normal"/>
        <w:jc w:val="left"/>
        <w:rPr/>
      </w:pPr>
      <w:r>
        <w:rPr/>
        <w:t>La siguiente aplicación desarrollada permite asignar diferentes Vlan a los hosts.</w:t>
      </w:r>
    </w:p>
    <w:p>
      <w:pPr>
        <w:pStyle w:val="Normal"/>
        <w:jc w:val="left"/>
        <w:rPr/>
      </w:pPr>
      <w:r>
        <w:rPr/>
        <w:t>4.3.1 Explicación teórica</w:t>
      </w:r>
    </w:p>
    <w:p>
      <w:pPr>
        <w:pStyle w:val="Normal"/>
        <w:jc w:val="left"/>
        <w:rPr/>
      </w:pPr>
      <w:r>
        <w:rPr/>
        <w:t xml:space="preserve">Una red de área local virtual (VLAN, </w:t>
      </w:r>
      <w:r>
        <w:rPr>
          <w:i/>
        </w:rPr>
        <w:t>virtual</w:t>
      </w:r>
      <w:r>
        <w:rPr/>
        <w:t xml:space="preserve"> </w:t>
      </w:r>
      <w:r>
        <w:rPr>
          <w:i/>
        </w:rPr>
        <w:t>local area network</w:t>
      </w:r>
      <w:r>
        <w:rPr/>
        <w:t>)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Normal"/>
        <w:numPr>
          <w:ilvl w:val="0"/>
          <w:numId w:val="11"/>
        </w:numPr>
        <w:jc w:val="left"/>
        <w:rPr/>
      </w:pPr>
      <w:r>
        <w:rPr/>
        <w:t>Mayor flexibilidad ya que se facilita el cambio y movimiento de los dispositivos de la red. Simplemente con cambiar la VLAN en la que se encuentra un host cambiamos por completo la topología de la red virtual</w:t>
      </w:r>
    </w:p>
    <w:p>
      <w:pPr>
        <w:pStyle w:val="Normal"/>
        <w:numPr>
          <w:ilvl w:val="0"/>
          <w:numId w:val="11"/>
        </w:numPr>
        <w:jc w:val="left"/>
        <w:rPr/>
      </w:pPr>
      <w:r>
        <w:rPr/>
        <w:t>Mayor seguridad ya que los dispositivos están separados en diferentes VLAN, por tanto su comunicación está mas restringida</w:t>
      </w:r>
    </w:p>
    <w:p>
      <w:pPr>
        <w:pStyle w:val="Normal"/>
        <w:numPr>
          <w:ilvl w:val="0"/>
          <w:numId w:val="11"/>
        </w:numPr>
        <w:jc w:val="left"/>
        <w:rPr/>
      </w:pPr>
      <w:r>
        <w:rPr/>
        <w:t>Control del tráfico broadcast, ya que entre subredes no se produce.</w:t>
      </w:r>
    </w:p>
    <w:p>
      <w:pPr>
        <w:pStyle w:val="Normal"/>
        <w:ind w:left="720" w:hanging="0"/>
        <w:jc w:val="left"/>
        <w:rPr/>
      </w:pPr>
      <w:r>
        <w:rPr/>
      </w:r>
    </w:p>
    <w:p>
      <w:pPr>
        <w:pStyle w:val="Normal"/>
        <w:rPr/>
      </w:pPr>
      <w:r>
        <w:rPr/>
        <w:t xml:space="preserve">A la hora de configurar las VLAN se utiliza el protocolo IEEE 802.1Q. Su propuesta principal es añadir 4 bytes a una trama Ethernet (en lugar de encapsularla) </w:t>
      </w:r>
    </w:p>
    <w:p>
      <w:pPr>
        <w:pStyle w:val="Normal"/>
        <w:rPr>
          <w:color w:val="CE181E"/>
        </w:rPr>
      </w:pPr>
      <w:r>
        <w:rPr>
          <w:color w:val="CE181E"/>
        </w:rPr>
        <w:t>PONER IMAGEN FORMATO DE TRAMA ETHERNET Y 802.1Q y ver diferencias</w:t>
      </w:r>
    </w:p>
    <w:p>
      <w:pPr>
        <w:pStyle w:val="Normal"/>
        <w:rPr>
          <w:color w:val="CE181E"/>
        </w:rPr>
      </w:pPr>
      <w:r>
        <w:rPr>
          <w:color w:val="CE181E"/>
        </w:rPr>
      </w:r>
    </w:p>
    <w:p>
      <w:pPr>
        <w:pStyle w:val="Normal"/>
        <w:rPr/>
      </w:pPr>
      <w:r>
        <w:rPr/>
        <w:t>Este protocolo permite identificar a una trama perteneciente a una VLAN, de esta forma el tráfico se mandará únicamente por su VLAN.</w:t>
      </w:r>
    </w:p>
    <w:p>
      <w:pPr>
        <w:pStyle w:val="Normal"/>
        <w:rPr/>
      </w:pPr>
      <w:r>
        <w:rPr/>
        <w:t>Para interconectar VLAN se añadió un tipo de puerto en los switches:</w:t>
      </w:r>
    </w:p>
    <w:p>
      <w:pPr>
        <w:pStyle w:val="Normal"/>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Normal"/>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Normal"/>
        <w:rPr/>
      </w:pPr>
      <w:r>
        <w:rPr/>
        <w:t xml:space="preserve">Por tanto, el objetivo de esta aplicación será implementar el funcionamiento de este protocolo estableciendo reglas de flujo. </w:t>
      </w:r>
    </w:p>
    <w:p>
      <w:pPr>
        <w:pStyle w:val="Normal"/>
        <w:rPr/>
      </w:pPr>
      <w:r>
        <w:rPr/>
        <w:t>4.3.2 Desarrollo de la aplicación</w:t>
      </w:r>
    </w:p>
    <w:p>
      <w:pPr>
        <w:pStyle w:val="Normal"/>
        <w:rPr/>
      </w:pPr>
      <w:r>
        <w:rPr/>
        <w:t>4.3.2.1 Fichero VlanByMac.java</w:t>
      </w:r>
    </w:p>
    <w:p>
      <w:pPr>
        <w:pStyle w:val="Normal"/>
        <w:rPr/>
      </w:pPr>
      <w:r>
        <w:rPr/>
        <w:t>El código de esta aplicación se va a ir explicando paulatinamente.</w:t>
      </w:r>
    </w:p>
    <w:p>
      <w:pPr>
        <w:pStyle w:val="Normal"/>
        <w:rPr/>
      </w:pPr>
      <w:r>
        <w:rPr/>
        <w:t>Antes de nada, declaramos 3 HashMaps que serán necesarios:</w:t>
      </w:r>
    </w:p>
    <w:p>
      <w:pPr>
        <w:pStyle w:val="Normal"/>
        <w:numPr>
          <w:ilvl w:val="0"/>
          <w:numId w:val="13"/>
        </w:numPr>
        <w:rPr/>
      </w:pPr>
      <w:r>
        <w:rPr>
          <w:i/>
          <w:iCs/>
        </w:rPr>
        <w:t>macVlanMap</w:t>
      </w:r>
      <w:r>
        <w:rPr/>
        <w:t xml:space="preserve">: HashMap que relaciona la dirección MAC de un host con la VLAN a la que pertenece. A la hora de introducir los datos lo haremos con un comando que crearemos específicamente para este fin (ver sección </w:t>
      </w:r>
      <w:r>
        <w:rPr>
          <w:color w:val="CE181E"/>
        </w:rPr>
        <w:t>PONER SECCION DONDE SE EXPLICA CUANDO ESTE)</w:t>
      </w:r>
    </w:p>
    <w:p>
      <w:pPr>
        <w:pStyle w:val="Normal"/>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Normal"/>
        <w:numPr>
          <w:ilvl w:val="0"/>
          <w:numId w:val="13"/>
        </w:numPr>
        <w:rPr>
          <w:color w:val="000000"/>
        </w:rPr>
      </w:pPr>
      <w:r>
        <w:rPr>
          <w:i/>
          <w:iCs/>
          <w:color w:val="000000"/>
        </w:rPr>
        <w:t>macRuleMap</w:t>
      </w:r>
      <w:r>
        <w:rPr>
          <w:color w:val="000000"/>
        </w:rPr>
        <w:t>: Este HashMap devuelve para cada Mac todas las reglas de flujo que tiene asociadas.</w:t>
      </w:r>
    </w:p>
    <w:p>
      <w:pPr>
        <w:pStyle w:val="Normal"/>
        <w:rPr/>
      </w:pPr>
      <w:r>
        <w:rPr/>
        <w:t xml:space="preserve">En primer lugar, nada más activar la aplicación capturamos todo el tráfico ARP para mandarlo al controlador y que sea este el que decida qué hacer con él. Esta regla será fundamental como se verá posteriormente y se instalará en todos los dispositivos que tengamos. </w:t>
      </w:r>
    </w:p>
    <w:p>
      <w:pPr>
        <w:pStyle w:val="Normal"/>
        <w:rPr/>
      </w:pPr>
      <w:r>
        <w:rPr/>
        <w:t xml:space="preserve">Seguidamente, añadimos también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Normal"/>
        <w:rPr/>
      </w:pPr>
      <w:r>
        <w:rPr/>
        <w:t>4.3.2.1.1 Host añadido a la red</w:t>
      </w:r>
    </w:p>
    <w:p>
      <w:pPr>
        <w:pStyle w:val="Normal"/>
        <w:rPr/>
      </w:pPr>
      <w:r>
        <w:rPr/>
        <w:t xml:space="preserve">Cuando un host se añade a la red lo primero que se hace es obtener la VLAN a la que está asociada obteniéndola a partir del </w:t>
      </w:r>
      <w:r>
        <w:rPr>
          <w:i/>
          <w:iCs/>
        </w:rPr>
        <w:t>macVlanMap</w:t>
      </w:r>
      <w:r>
        <w:rPr/>
        <w:t>, incluyendo una excepción para el caso de que esa MAC no tenga asociada en cuyo caso se notifica y se finaliza la ejecución de la aplicación.</w:t>
      </w:r>
    </w:p>
    <w:p>
      <w:pPr>
        <w:pStyle w:val="Normal"/>
        <w:rPr/>
      </w:pPr>
      <w:r>
        <w:rPr/>
        <w:t>En el caso de que si tenga una VLAN se hace una distinción en función del valor recibido.</w:t>
      </w:r>
    </w:p>
    <w:p>
      <w:pPr>
        <w:pStyle w:val="Normal"/>
        <w:numPr>
          <w:ilvl w:val="0"/>
          <w:numId w:val="17"/>
        </w:numPr>
        <w:rPr/>
      </w:pPr>
      <w:r>
        <w:rPr/>
        <w:t>Si el valor es cualquier entero distinto a 0, significa que quien se ha conectado es un host. El procedimiento a seguir es el siguiente:</w:t>
      </w:r>
    </w:p>
    <w:p>
      <w:pPr>
        <w:pStyle w:val="Normal"/>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Normal"/>
        <w:numPr>
          <w:ilvl w:val="1"/>
          <w:numId w:val="17"/>
        </w:numPr>
        <w:rPr/>
      </w:pPr>
      <w:r>
        <w:rPr/>
        <w:t>En la tabla 1 creamos otra regla de flujo cuando se envíe tráfico al host que se ha conectado.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también que se haga una transición a la tabla 2 cuyo contenido se verá posteriormente</w:t>
      </w:r>
    </w:p>
    <w:p>
      <w:pPr>
        <w:pStyle w:val="Normal"/>
        <w:numPr>
          <w:ilvl w:val="0"/>
          <w:numId w:val="17"/>
        </w:numPr>
        <w:rPr/>
      </w:pPr>
      <w:r>
        <w:rPr/>
        <w:t xml:space="preserve">Si el valor es 0 significa que quien se ha conectado es un </w:t>
      </w:r>
      <w:r>
        <w:rPr>
          <w:i/>
        </w:rPr>
        <w:t>router</w:t>
      </w:r>
      <w:r>
        <w:rPr/>
        <w:t>. El procedimiento en este caso varía siendo el siguiente:</w:t>
      </w:r>
    </w:p>
    <w:p>
      <w:pPr>
        <w:pStyle w:val="Normal"/>
        <w:numPr>
          <w:ilvl w:val="1"/>
          <w:numId w:val="17"/>
        </w:numPr>
        <w:rPr/>
      </w:pPr>
      <w:r>
        <w:rPr/>
        <w:t xml:space="preserve">Se crea una regla de flujo en la tabla 0 para cuando el </w:t>
      </w:r>
      <w:r>
        <w:rPr>
          <w:i/>
        </w:rPr>
        <w:t>router</w:t>
      </w:r>
      <w:r>
        <w:rPr/>
        <w:t xml:space="preserve"> envía tráfico al Open vSwitch cuyo tratamiento es simplemente hacer una transición a la tabla 1 ya que este tráfico ya viene etiquetado con la VLAN.</w:t>
      </w:r>
    </w:p>
    <w:p>
      <w:pPr>
        <w:pStyle w:val="Normal"/>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Normal"/>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Normal"/>
        <w:rPr/>
      </w:pPr>
      <w:r>
        <w:rPr/>
      </w:r>
    </w:p>
    <w:p>
      <w:pPr>
        <w:pStyle w:val="Normal"/>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Normal"/>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Normal"/>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Normal"/>
        <w:rPr/>
      </w:pPr>
      <w:r>
        <w:rPr/>
        <w:t>Finalmente, instalamos la regla en la tabla 1 con el tratamiento previo.</w:t>
      </w:r>
    </w:p>
    <w:p>
      <w:pPr>
        <w:pStyle w:val="Normal"/>
        <w:rPr/>
      </w:pPr>
      <w:r>
        <w:rPr/>
      </w:r>
    </w:p>
    <w:p>
      <w:pPr>
        <w:pStyle w:val="Normal"/>
        <w:rPr>
          <w:color w:val="CE181E"/>
        </w:rPr>
      </w:pPr>
      <w:r>
        <w:rPr>
          <w:color w:val="CE181E"/>
        </w:rPr>
        <w:t xml:space="preserve">FALTA EXPLICAR LAS 2 REGLAS QUE SELECCIONAN EL TRAFICO ARP, PERO TENGO QUE DARLE UNA VUELTA QUE AUN NO LAS ENTIENDO </w:t>
      </w:r>
    </w:p>
    <w:p>
      <w:pPr>
        <w:pStyle w:val="Normal"/>
        <w:rPr/>
      </w:pPr>
      <w:r>
        <w:rPr/>
      </w:r>
    </w:p>
    <w:p>
      <w:pPr>
        <w:pStyle w:val="Normal"/>
        <w:rPr/>
      </w:pPr>
      <w:r>
        <w:rPr/>
      </w:r>
    </w:p>
    <w:p>
      <w:pPr>
        <w:pStyle w:val="Normal"/>
        <w:rPr>
          <w:color w:val="000000"/>
        </w:rPr>
      </w:pPr>
      <w:r>
        <w:rPr>
          <w:color w:val="000000"/>
        </w:rPr>
        <w:t>4.3.2.1.2 Host eliminado de la red</w:t>
      </w:r>
    </w:p>
    <w:p>
      <w:pPr>
        <w:pStyle w:val="Normal"/>
        <w:rPr>
          <w:color w:val="000000"/>
        </w:rPr>
      </w:pPr>
      <w:r>
        <w:rPr>
          <w:color w:val="000000"/>
        </w:rPr>
        <w:t>Cuando un host es eliminado de la red lo primero que hacemos es eliminar todas las reglas de flujo que contengan esa MAC. Esto hace que se borre también aquella referida al tráfico broadcast, por tanto es necesario volverla a crear esta vez sin incluir el host que acabamos de eliminar. El procedimiento para realizar esta regla es idéntico al explicado en la sección anterior.</w:t>
      </w:r>
    </w:p>
    <w:p>
      <w:pPr>
        <w:pStyle w:val="Normal"/>
        <w:rPr/>
      </w:pPr>
      <w:r>
        <w:rPr/>
      </w:r>
    </w:p>
    <w:p>
      <w:pPr>
        <w:pStyle w:val="Normal"/>
        <w:rPr>
          <w:color w:val="000000"/>
        </w:rPr>
      </w:pPr>
      <w:r>
        <w:rPr>
          <w:color w:val="000000"/>
        </w:rPr>
        <w:t>4.3.2.2.2 Ficheros auxiliares</w:t>
      </w:r>
    </w:p>
    <w:p>
      <w:pPr>
        <w:pStyle w:val="Normal"/>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Normal"/>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Normal"/>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Normal"/>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Normal"/>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Normal"/>
        <w:rPr>
          <w:rFonts w:eastAsia="Calibri"/>
          <w:color w:val="000000"/>
        </w:rPr>
      </w:pPr>
      <w:r>
        <w:rPr>
          <w:rFonts w:eastAsia="Calibri"/>
          <w:color w:val="000000"/>
        </w:rPr>
        <w:t>Un ejemplo de uso podría ser el siguiente:</w:t>
      </w:r>
    </w:p>
    <w:p>
      <w:pPr>
        <w:pStyle w:val="Normal"/>
        <w:rPr>
          <w:rFonts w:eastAsia="Calibri"/>
          <w:color w:val="000000"/>
        </w:rPr>
      </w:pPr>
      <w:r>
        <w:rPr>
          <w:rFonts w:eastAsia="Calibri"/>
          <w:color w:val="000000"/>
        </w:rPr>
        <w:tab/>
      </w:r>
      <w:bookmarkStart w:id="8" w:name="__DdeLink__940_180691070"/>
      <w:r>
        <w:rPr>
          <w:rFonts w:eastAsia="Calibri"/>
          <w:color w:val="000000"/>
        </w:rPr>
        <w:t>add-Mac-Vlan 00:00:00:00:00:03 2</w:t>
      </w:r>
      <w:bookmarkEnd w:id="8"/>
    </w:p>
    <w:p>
      <w:pPr>
        <w:pStyle w:val="Normal"/>
        <w:rPr>
          <w:rFonts w:eastAsia="Calibri"/>
          <w:color w:val="000000"/>
        </w:rPr>
      </w:pPr>
      <w:r>
        <w:rPr>
          <w:rFonts w:eastAsia="Calibri"/>
          <w:color w:val="000000"/>
        </w:rPr>
        <w:t>En este caso se le añade al host cuya MAC acaba en :03 la VLAN 2.</w:t>
      </w:r>
    </w:p>
    <w:p>
      <w:pPr>
        <w:pStyle w:val="Normal"/>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Normal"/>
        <w:rPr>
          <w:rFonts w:eastAsia="Calibri"/>
          <w:color w:val="000000"/>
        </w:rPr>
      </w:pPr>
      <w:r>
        <w:rPr>
          <w:rFonts w:eastAsia="Calibri"/>
          <w:color w:val="000000"/>
        </w:rPr>
        <w:t>Un ejemplo de uso es:</w:t>
      </w:r>
    </w:p>
    <w:p>
      <w:pPr>
        <w:pStyle w:val="Normal"/>
        <w:rPr>
          <w:rFonts w:eastAsia="Calibri"/>
          <w:color w:val="000000"/>
        </w:rPr>
      </w:pPr>
      <w:r>
        <w:rPr>
          <w:rFonts w:eastAsia="Calibri"/>
          <w:color w:val="000000"/>
        </w:rPr>
        <w:tab/>
        <w:t>remove-Mac-Vlan 00:00:00:00:00:03 2</w:t>
      </w:r>
    </w:p>
    <w:p>
      <w:pPr>
        <w:pStyle w:val="Normal"/>
        <w:rPr>
          <w:rFonts w:eastAsia="Calibri"/>
          <w:color w:val="000000"/>
        </w:rPr>
      </w:pPr>
      <w:r>
        <w:rPr>
          <w:rFonts w:eastAsia="Calibri"/>
          <w:color w:val="000000"/>
        </w:rPr>
      </w:r>
    </w:p>
    <w:p>
      <w:pPr>
        <w:pStyle w:val="Normal"/>
        <w:rPr/>
      </w:pPr>
      <w:r>
        <w:rPr>
          <w:rFonts w:eastAsia="Calibri"/>
          <w:color w:val="000000"/>
        </w:rPr>
        <w:t>En este caso hemos borrado la correspondencia creada en el ejemplo anterior.</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4.3.3 Banco de pruebas</w:t>
      </w:r>
    </w:p>
    <w:p>
      <w:pPr>
        <w:pStyle w:val="Normal"/>
        <w:rPr>
          <w:rFonts w:eastAsia="Calibri"/>
          <w:color w:val="CE181E"/>
        </w:rPr>
      </w:pPr>
      <w:r>
        <w:rPr>
          <w:rFonts w:eastAsia="Calibri"/>
          <w:color w:val="CE181E"/>
        </w:rPr>
        <w:t>ESPERAR A RESOLVER DUDAS ACERCA DE LA APLICACION</w:t>
      </w:r>
    </w:p>
    <w:p>
      <w:pPr>
        <w:pStyle w:val="Normal"/>
        <w:rPr>
          <w:rFonts w:eastAsia="Calibri"/>
          <w:color w:val="CE181E"/>
        </w:rPr>
      </w:pPr>
      <w:r>
        <w:rPr>
          <w:rFonts w:eastAsia="Calibri"/>
          <w:color w:val="CE181E"/>
        </w:rPr>
      </w:r>
    </w:p>
    <w:p>
      <w:pPr>
        <w:pStyle w:val="Normal"/>
        <w:rPr/>
      </w:pPr>
      <w:r>
        <w:rPr>
          <w:color w:val="000000"/>
        </w:rPr>
        <w:t>4.4 Aplicación fwdBalanceo</w:t>
      </w:r>
    </w:p>
    <w:p>
      <w:pPr>
        <w:pStyle w:val="Normal"/>
        <w:rPr/>
      </w:pPr>
      <w:r>
        <w:rPr>
          <w:color w:val="000000"/>
        </w:rPr>
        <w:t xml:space="preserve">Esta aplicación es diferente, puesto que es una modificación de la app fwd que contiene el controlador ONOS por defecto. El objetivo es realizar un balanceo de carga cuando tenemos varios enlaces que conectan 2 Open vSwitch. Para ello, en primer lugar modificamos la red que tenemos en el GNS3 sustituyéndola por la mostrada en la Ilustración </w:t>
      </w:r>
    </w:p>
    <w:p>
      <w:pPr>
        <w:pStyle w:val="Normal"/>
        <w:rPr>
          <w:color w:val="000000"/>
        </w:rPr>
      </w:pPr>
      <w:r>
        <w:rPr>
          <w:color w:val="000000"/>
        </w:rPr>
        <w:drawing>
          <wp:anchor behindDoc="0" distT="0" distB="0" distL="0" distR="0" simplePos="0" locked="0" layoutInCell="1" allowOverlap="1" relativeHeight="7">
            <wp:simplePos x="0" y="0"/>
            <wp:positionH relativeFrom="column">
              <wp:posOffset>69215</wp:posOffset>
            </wp:positionH>
            <wp:positionV relativeFrom="paragraph">
              <wp:posOffset>139065</wp:posOffset>
            </wp:positionV>
            <wp:extent cx="5398135" cy="2991485"/>
            <wp:effectExtent l="0" t="0" r="0" b="0"/>
            <wp:wrapSquare wrapText="largest"/>
            <wp:docPr id="6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 descr=""/>
                    <pic:cNvPicPr>
                      <a:picLocks noChangeAspect="1" noChangeArrowheads="1"/>
                    </pic:cNvPicPr>
                  </pic:nvPicPr>
                  <pic:blipFill>
                    <a:blip r:embed="rId63"/>
                    <a:srcRect l="26608" t="15861" r="27873" b="39247"/>
                    <a:stretch>
                      <a:fillRect/>
                    </a:stretch>
                  </pic:blipFill>
                  <pic:spPr bwMode="auto">
                    <a:xfrm>
                      <a:off x="0" y="0"/>
                      <a:ext cx="5398135" cy="2991485"/>
                    </a:xfrm>
                    <a:prstGeom prst="rect">
                      <a:avLst/>
                    </a:prstGeom>
                  </pic:spPr>
                </pic:pic>
              </a:graphicData>
            </a:graphic>
          </wp:anchor>
        </w:drawing>
      </w:r>
    </w:p>
    <w:p>
      <w:pPr>
        <w:pStyle w:val="Normal"/>
        <w:rPr>
          <w:color w:val="000000"/>
        </w:rPr>
      </w:pPr>
      <w:r>
        <w:rPr>
          <w:color w:val="000000"/>
        </w:rPr>
      </w:r>
    </w:p>
    <w:p>
      <w:pPr>
        <w:pStyle w:val="Normal"/>
        <w:rPr/>
      </w:pPr>
      <w:r>
        <w:rPr>
          <w:color w:val="000000"/>
        </w:rPr>
        <w:t xml:space="preserve">Como vemos, tenemos 2 </w:t>
      </w:r>
      <w:r>
        <w:rPr>
          <w:i/>
          <w:color w:val="000000"/>
        </w:rPr>
        <w:t>switches</w:t>
      </w:r>
      <w:r>
        <w:rPr>
          <w:color w:val="000000"/>
        </w:rPr>
        <w:t xml:space="preserve"> Open vSwitch conectados por 4 enlaces que será el punto donde realizaremos el balanceo de carga entre las 2 subredes que conectan 4 hosts cada una</w:t>
      </w:r>
    </w:p>
    <w:p>
      <w:pPr>
        <w:pStyle w:val="Normal"/>
        <w:rPr>
          <w:color w:val="000000"/>
        </w:rPr>
      </w:pPr>
      <w:r>
        <w:rPr>
          <w:color w:val="000000"/>
        </w:rPr>
      </w:r>
    </w:p>
    <w:p>
      <w:pPr>
        <w:pStyle w:val="Normal"/>
        <w:rPr/>
      </w:pPr>
      <w:r>
        <w:rPr>
          <w:color w:val="000000"/>
        </w:rPr>
        <w:t>Como se ha comentado, lo que se va a hacer es modificar la aplicación fwd. Esta aplicación la podemos encontrar dentro de la carpeta onos/app que copiaremos y llevaremos a nuestro directorio de trabajo. Seguidamente modificamos el pom.xml para cambiar el nombre de la aplicación dejándolo de la siguiente forma:</w:t>
      </w:r>
    </w:p>
    <w:p>
      <w:pPr>
        <w:pStyle w:val="Normal"/>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035935"/>
            <wp:effectExtent l="0" t="0" r="0" b="0"/>
            <wp:wrapSquare wrapText="largest"/>
            <wp:docPr id="6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9" descr=""/>
                    <pic:cNvPicPr>
                      <a:picLocks noChangeAspect="1" noChangeArrowheads="1"/>
                    </pic:cNvPicPr>
                  </pic:nvPicPr>
                  <pic:blipFill>
                    <a:blip r:embed="rId64"/>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Normal"/>
        <w:rPr>
          <w:color w:val="CE181E"/>
        </w:rPr>
      </w:pPr>
      <w:r>
        <w:rPr>
          <w:color w:val="CE181E"/>
        </w:rPr>
        <w:t>REMARCAR LOS CAMBIOS MODIFICANDO LA CAPTURA</w:t>
      </w:r>
    </w:p>
    <w:p>
      <w:pPr>
        <w:pStyle w:val="Normal"/>
        <w:rPr/>
      </w:pPr>
      <w:r>
        <w:rPr/>
      </w:r>
    </w:p>
    <w:p>
      <w:pPr>
        <w:pStyle w:val="Normal"/>
        <w:rPr/>
      </w:pPr>
      <w:r>
        <w:rPr/>
      </w:r>
    </w:p>
    <w:p>
      <w:pPr>
        <w:pStyle w:val="Normal"/>
        <w:rPr/>
      </w:pPr>
      <w:r>
        <w:rPr>
          <w:color w:val="000000"/>
        </w:rPr>
        <w:t xml:space="preserve">Finalmente, modificamos  el nombre de las carpetas que tienen el nombre de la aplicación sustituyéndolas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Normal"/>
        <w:rPr/>
      </w:pPr>
      <w:r>
        <w:rPr>
          <w:color w:val="000000"/>
        </w:rPr>
        <w:t>4.4.1 Explicación teórica</w:t>
      </w:r>
    </w:p>
    <w:p>
      <w:pPr>
        <w:pStyle w:val="Normal"/>
        <w:rPr/>
      </w:pPr>
      <w:r>
        <w:rPr>
          <w:color w:val="000000"/>
        </w:rPr>
        <w:t>En este apartado se va a realizar la explicación acerca de cómo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Normal"/>
        <w:rPr>
          <w:color w:val="000000"/>
        </w:rPr>
      </w:pPr>
      <w:r>
        <w:rPr/>
        <w:drawing>
          <wp:inline distT="0" distB="0" distL="0" distR="0">
            <wp:extent cx="3148330" cy="2915285"/>
            <wp:effectExtent l="0" t="0" r="0" b="0"/>
            <wp:docPr id="6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 descr=""/>
                    <pic:cNvPicPr>
                      <a:picLocks noChangeAspect="1" noChangeArrowheads="1"/>
                    </pic:cNvPicPr>
                  </pic:nvPicPr>
                  <pic:blipFill>
                    <a:blip r:embed="rId65"/>
                    <a:stretch>
                      <a:fillRect/>
                    </a:stretch>
                  </pic:blipFill>
                  <pic:spPr bwMode="auto">
                    <a:xfrm>
                      <a:off x="0" y="0"/>
                      <a:ext cx="3148330" cy="2915285"/>
                    </a:xfrm>
                    <a:prstGeom prst="rect">
                      <a:avLst/>
                    </a:prstGeom>
                  </pic:spPr>
                </pic:pic>
              </a:graphicData>
            </a:graphic>
          </wp:inline>
        </w:drawing>
      </w:r>
      <w:r>
        <w:rPr>
          <w:color w:val="091E42"/>
        </w:rPr>
        <w:t> </w:t>
      </w:r>
    </w:p>
    <w:p>
      <w:pPr>
        <w:pStyle w:val="Normal"/>
        <w:rPr/>
      </w:pPr>
      <w:r>
        <w:rPr/>
      </w:r>
    </w:p>
    <w:p>
      <w:pPr>
        <w:pStyle w:val="Normal"/>
        <w:rPr>
          <w:color w:val="000000"/>
        </w:rPr>
      </w:pPr>
      <w:r>
        <w:rPr>
          <w:color w:val="000000"/>
        </w:rPr>
        <w:t>Tal y como se ve, un grupo está formado por un tipo. En concreto, hay 4 tipos diferentes que puede tener que son:</w:t>
      </w:r>
    </w:p>
    <w:p>
      <w:pPr>
        <w:pStyle w:val="Normal"/>
        <w:numPr>
          <w:ilvl w:val="0"/>
          <w:numId w:val="14"/>
        </w:numPr>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Normal"/>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cómo se realiza la selección de los buckets del grupo para el switch que manejamos, ya que esta es la sentencia que vamos a usar para nuestra aplicación</w:t>
      </w:r>
    </w:p>
    <w:p>
      <w:pPr>
        <w:pStyle w:val="Normal"/>
        <w:numPr>
          <w:ilvl w:val="0"/>
          <w:numId w:val="14"/>
        </w:numPr>
        <w:rPr>
          <w:color w:val="000000"/>
        </w:rPr>
      </w:pPr>
      <w:r>
        <w:rPr>
          <w:color w:val="000000"/>
        </w:rPr>
        <w:t xml:space="preserve">INDIRECT group: Este caso es un poco especial, ya que solo contiene un único </w:t>
      </w:r>
      <w:r>
        <w:rPr>
          <w:i/>
          <w:iCs/>
          <w:color w:val="000000"/>
        </w:rPr>
        <w:t xml:space="preserve">bucket, </w:t>
      </w:r>
      <w:r>
        <w:rPr>
          <w:color w:val="000000"/>
        </w:rPr>
        <w:t>por lo tanto siendo estrictos es difícil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Normal"/>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Normal"/>
        <w:rPr>
          <w:color w:val="000000"/>
        </w:rPr>
      </w:pPr>
      <w:r>
        <w:rPr>
          <w:color w:val="000000"/>
        </w:rPr>
      </w:r>
    </w:p>
    <w:p>
      <w:pPr>
        <w:pStyle w:val="Normal"/>
        <w:rPr>
          <w:color w:val="000000"/>
        </w:rPr>
      </w:pPr>
      <w:r>
        <w:rPr>
          <w:color w:val="000000"/>
        </w:rPr>
      </w:r>
    </w:p>
    <w:p>
      <w:pPr>
        <w:pStyle w:val="Normal"/>
        <w:rPr/>
      </w:pPr>
      <w:r>
        <w:rPr>
          <w:color w:val="000000"/>
        </w:rPr>
        <w:t>4.4.2 Método activate</w:t>
      </w:r>
    </w:p>
    <w:p>
      <w:pPr>
        <w:pStyle w:val="Normal"/>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Normal"/>
        <w:rPr/>
      </w:pPr>
      <w:r>
        <w:rPr>
          <w:color w:val="000000"/>
        </w:rPr>
        <w:t>Por tanto, nada más activar la aplicación creamos el primer grupo. Como el proceso puede parecer un poco complejo se va a explicar detalladamente.:</w:t>
      </w:r>
    </w:p>
    <w:p>
      <w:pPr>
        <w:pStyle w:val="Normal"/>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Normal"/>
        <w:rPr>
          <w:lang w:val="en-US"/>
        </w:rPr>
      </w:pPr>
      <w:r>
        <w:rPr>
          <w:lang w:val="en-US"/>
        </w:rPr>
      </w:r>
    </w:p>
    <w:p>
      <w:pPr>
        <w:pStyle w:val="Normal"/>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Normal"/>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Normal"/>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Normal"/>
        <w:rPr/>
      </w:pPr>
      <w:r>
        <w:rPr/>
        <w:t xml:space="preserve">Por tanto, lo que hemos hecho es crear un grupo que por el momento tiene un único bucket, que consiste en enviar por el puerto 10 cuando se utilice. </w:t>
      </w:r>
    </w:p>
    <w:p>
      <w:pPr>
        <w:pStyle w:val="Normal"/>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Normal"/>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envíe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 </w:t>
      </w:r>
      <w:r>
        <w:rPr>
          <w:color w:val="000000"/>
        </w:rPr>
        <w:t>este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envía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Normal"/>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Normal"/>
        <w:rPr/>
      </w:pPr>
      <w:r>
        <w:rPr/>
      </w:r>
    </w:p>
    <w:p>
      <w:pPr>
        <w:pStyle w:val="Normal"/>
        <w:rPr/>
      </w:pPr>
      <w:r>
        <w:rPr>
          <w:color w:val="000000"/>
        </w:rPr>
        <w:t>Cuando se ha comprobado que efectivamente, el paquete que se está procesando es un DHCPOffer comprobamos el puerto por el que venía ese paquete. Si el mismo que aquél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color w:val="000000"/>
        </w:rPr>
      </w:pPr>
      <w:r>
        <w:rPr>
          <w:color w:val="000000"/>
        </w:rPr>
      </w:r>
    </w:p>
    <w:p>
      <w:pPr>
        <w:pStyle w:val="Normal"/>
        <w:rPr/>
      </w:pPr>
      <w:r>
        <w:rPr>
          <w:color w:val="000000"/>
        </w:rPr>
        <w:t>4.5.3 Banco de pruebas</w:t>
      </w:r>
    </w:p>
    <w:p>
      <w:pPr>
        <w:pStyle w:val="Normal"/>
        <w:rPr/>
      </w:pPr>
      <w:r>
        <w:rPr>
          <w:color w:val="000000"/>
        </w:rPr>
        <w:t>En este apartado se va a comprobar el funcionamiento de la aplicación, para ello en primer lugar se va a mostrar como es el funcionamiento del protocolo DHCP cuando únicamente hay un proveedor, y a continuación se probará el funcionamiento de la aplicación.</w:t>
      </w:r>
    </w:p>
    <w:p>
      <w:pPr>
        <w:pStyle w:val="Normal"/>
        <w:rPr>
          <w:color w:val="000000"/>
        </w:rPr>
      </w:pPr>
      <w:r>
        <w:rPr>
          <w:color w:val="000000"/>
        </w:rPr>
      </w:r>
    </w:p>
    <w:p>
      <w:pPr>
        <w:pStyle w:val="Normal"/>
        <w:rPr/>
      </w:pPr>
      <w:r>
        <w:rPr>
          <w:color w:val="000000"/>
        </w:rPr>
        <w:t xml:space="preserve">Para ello, tenemos la red mostrada en la Ilustración XXXX donde se puede ver que se ha añadido un router de tipo </w:t>
      </w:r>
      <w:r>
        <w:rPr>
          <w:i/>
          <w:iCs/>
          <w:color w:val="000000"/>
        </w:rPr>
        <w:t xml:space="preserve">OpenWrt </w:t>
      </w:r>
      <w:r>
        <w:rPr>
          <w:color w:val="000000"/>
        </w:rPr>
        <w:t xml:space="preserve">al que incluye un servidor DHCP encargado de proporcionar direcciones IP a los </w:t>
      </w:r>
      <w:r>
        <w:rPr>
          <w:i/>
          <w:iCs/>
          <w:color w:val="000000"/>
        </w:rPr>
        <w:t>hosts</w:t>
      </w:r>
      <w:r>
        <w:rPr>
          <w:color w:val="000000"/>
        </w:rPr>
        <w:t xml:space="preserve"> cuya configuración lo permite. En nuestro caso el Alpine-5 tiene por defecto obtener una IP a través de este protocolo. La forma de indicárselo se puede ver en la Ilustración YYYY</w:t>
      </w:r>
    </w:p>
    <w:p>
      <w:pPr>
        <w:pStyle w:val="Normal"/>
        <w:rPr>
          <w:color w:val="000000"/>
        </w:rPr>
      </w:pPr>
      <w:r>
        <w:rPr>
          <w:color w:val="000000"/>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400040" cy="1774190"/>
            <wp:effectExtent l="0" t="0" r="0" b="0"/>
            <wp:wrapSquare wrapText="largest"/>
            <wp:docPr id="6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pic:cNvPicPr>
                      <a:picLocks noChangeAspect="1" noChangeArrowheads="1"/>
                    </pic:cNvPicPr>
                  </pic:nvPicPr>
                  <pic:blipFill>
                    <a:blip r:embed="rId66"/>
                    <a:stretch>
                      <a:fillRect/>
                    </a:stretch>
                  </pic:blipFill>
                  <pic:spPr bwMode="auto">
                    <a:xfrm>
                      <a:off x="0" y="0"/>
                      <a:ext cx="5400040" cy="1774190"/>
                    </a:xfrm>
                    <a:prstGeom prst="rect">
                      <a:avLst/>
                    </a:prstGeom>
                  </pic:spPr>
                </pic:pic>
              </a:graphicData>
            </a:graphic>
          </wp:anchor>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color w:val="000000"/>
        </w:rPr>
      </w:pPr>
      <w:r>
        <w:rPr>
          <w:color w:val="000000"/>
        </w:rPr>
      </w:r>
    </w:p>
    <w:p>
      <w:pPr>
        <w:pStyle w:val="Normal"/>
        <w:rPr>
          <w:color w:val="000000"/>
        </w:rPr>
      </w:pPr>
      <w:r>
        <w:rPr>
          <w:color w:val="000000"/>
        </w:rPr>
        <w:drawing>
          <wp:anchor behindDoc="0" distT="0" distB="0" distL="0" distR="0" simplePos="0" locked="0" layoutInCell="1" allowOverlap="1" relativeHeight="59">
            <wp:simplePos x="0" y="0"/>
            <wp:positionH relativeFrom="column">
              <wp:posOffset>0</wp:posOffset>
            </wp:positionH>
            <wp:positionV relativeFrom="paragraph">
              <wp:posOffset>-90170</wp:posOffset>
            </wp:positionV>
            <wp:extent cx="5400040" cy="1774190"/>
            <wp:effectExtent l="0" t="0" r="0" b="0"/>
            <wp:wrapSquare wrapText="largest"/>
            <wp:docPr id="6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 descr=""/>
                    <pic:cNvPicPr>
                      <a:picLocks noChangeAspect="1" noChangeArrowheads="1"/>
                    </pic:cNvPicPr>
                  </pic:nvPicPr>
                  <pic:blipFill>
                    <a:blip r:embed="rId67"/>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 xml:space="preserve">A continuación, arrancamos el </w:t>
      </w:r>
      <w:r>
        <w:rPr>
          <w:rFonts w:eastAsia="Calibri"/>
          <w:i/>
          <w:iCs/>
          <w:color w:val="000000"/>
        </w:rPr>
        <w:t>host</w:t>
      </w:r>
      <w:r>
        <w:rPr>
          <w:rFonts w:eastAsia="Calibri"/>
          <w:color w:val="000000"/>
        </w:rPr>
        <w:t xml:space="preserve"> y capturamos tráfico en el enlace que comunica el Open vSwitch con el router que hemos añadido con el objetivo de ver el funcionamiento del protocolo DHCP.</w:t>
      </w:r>
    </w:p>
    <w:p>
      <w:pPr>
        <w:pStyle w:val="Normal"/>
        <w:rPr/>
      </w:pPr>
      <w:r>
        <w:rPr/>
      </w:r>
    </w:p>
    <w:p>
      <w:pPr>
        <w:pStyle w:val="Normal"/>
        <w:rPr>
          <w:rFonts w:eastAsia="Calibri"/>
          <w:color w:val="000000"/>
        </w:rPr>
      </w:pPr>
      <w:r>
        <w:rPr>
          <w:rFonts w:eastAsia="Calibri"/>
          <w:color w:val="000000"/>
        </w:rPr>
        <w:drawing>
          <wp:anchor behindDoc="0" distT="0" distB="0" distL="0" distR="0" simplePos="0" locked="0" layoutInCell="1" allowOverlap="1" relativeHeight="57">
            <wp:simplePos x="0" y="0"/>
            <wp:positionH relativeFrom="column">
              <wp:posOffset>-9525</wp:posOffset>
            </wp:positionH>
            <wp:positionV relativeFrom="paragraph">
              <wp:posOffset>78740</wp:posOffset>
            </wp:positionV>
            <wp:extent cx="5400040" cy="1774190"/>
            <wp:effectExtent l="0" t="0" r="0" b="0"/>
            <wp:wrapSquare wrapText="largest"/>
            <wp:docPr id="6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0" descr=""/>
                    <pic:cNvPicPr>
                      <a:picLocks noChangeAspect="1" noChangeArrowheads="1"/>
                    </pic:cNvPicPr>
                  </pic:nvPicPr>
                  <pic:blipFill>
                    <a:blip r:embed="rId68"/>
                    <a:stretch>
                      <a:fillRect/>
                    </a:stretch>
                  </pic:blipFill>
                  <pic:spPr bwMode="auto">
                    <a:xfrm>
                      <a:off x="0" y="0"/>
                      <a:ext cx="5400040" cy="1774190"/>
                    </a:xfrm>
                    <a:prstGeom prst="rect">
                      <a:avLst/>
                    </a:prstGeom>
                  </pic:spPr>
                </pic:pic>
              </a:graphicData>
            </a:graphic>
          </wp:anchor>
        </w:drawing>
      </w:r>
    </w:p>
    <w:p>
      <w:pPr>
        <w:pStyle w:val="Normal"/>
        <w:rPr>
          <w:rFonts w:eastAsia="Calibri"/>
          <w:color w:val="000000"/>
        </w:rPr>
      </w:pPr>
      <w:r>
        <w:rPr>
          <w:rFonts w:eastAsia="Calibri"/>
          <w:color w:val="000000"/>
        </w:rPr>
        <w:t xml:space="preserve">Tal y como se puede observar el router realiza varios DHCP OFFER dentro del conjunto de direcciones IP que tiene disponible y el </w:t>
      </w:r>
      <w:r>
        <w:rPr>
          <w:rFonts w:eastAsia="Calibri"/>
          <w:i/>
          <w:iCs/>
          <w:color w:val="000000"/>
        </w:rPr>
        <w:t xml:space="preserve">host </w:t>
      </w:r>
      <w:r>
        <w:rPr>
          <w:rFonts w:eastAsia="Calibri"/>
          <w:color w:val="000000"/>
        </w:rPr>
        <w:t xml:space="preserve">elige una de ellas. </w:t>
      </w:r>
    </w:p>
    <w:p>
      <w:pPr>
        <w:pStyle w:val="Normal"/>
        <w:rPr>
          <w:rFonts w:eastAsia="Calibri"/>
          <w:color w:val="000000"/>
        </w:rPr>
      </w:pPr>
      <w:r>
        <w:rPr>
          <w:rFonts w:eastAsia="Calibri"/>
          <w:color w:val="000000"/>
        </w:rPr>
        <w:t>Una vez comprobado que el router funciona correctamente como servidor DHCP el siguiente paso es activar la aplicación e incluir un segundo router que consideraremos falso quedando como resultado la siguiente red:</w:t>
      </w:r>
    </w:p>
    <w:p>
      <w:pPr>
        <w:pStyle w:val="Normal"/>
        <w:rPr/>
      </w:pPr>
      <w:r>
        <w:rPr/>
      </w:r>
    </w:p>
    <w:p>
      <w:pPr>
        <w:pStyle w:val="Normal"/>
        <w:rPr/>
      </w:pPr>
      <w:r>
        <w:rPr/>
      </w:r>
    </w:p>
    <w:p>
      <w:pPr>
        <w:pStyle w:val="Normal"/>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400040" cy="1774190"/>
            <wp:effectExtent l="0" t="0" r="0" b="0"/>
            <wp:wrapSquare wrapText="largest"/>
            <wp:docPr id="6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 descr=""/>
                    <pic:cNvPicPr>
                      <a:picLocks noChangeAspect="1" noChangeArrowheads="1"/>
                    </pic:cNvPicPr>
                  </pic:nvPicPr>
                  <pic:blipFill>
                    <a:blip r:embed="rId69"/>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eastAsia="Calibri"/>
          <w:color w:val="000000"/>
        </w:rPr>
      </w:pPr>
      <w:r>
        <w:rPr>
          <w:rFonts w:eastAsia="Calibri"/>
          <w:color w:val="000000"/>
        </w:rPr>
        <w:t>La diferencia entre ambos para poder identificar está en el rango de direcciones IP que ofrece cada router.</w:t>
      </w:r>
    </w:p>
    <w:p>
      <w:pPr>
        <w:pStyle w:val="Normal"/>
        <w:rPr>
          <w:rFonts w:eastAsia="Calibri"/>
          <w:color w:val="000000"/>
        </w:rPr>
      </w:pPr>
      <w:r>
        <w:rPr>
          <w:rFonts w:eastAsia="Calibri"/>
          <w:color w:val="000000"/>
        </w:rPr>
        <w:t xml:space="preserve">El router que consideramos bueno, ofrece rangos de direcciones IP pertenecientes a la subred 192.168.1.x, mientras que el router falso ofrece direcciones IP pertenecientes a la subred 192.168.2.x. De esta forma cuando veamos la IP que tiene el host sabremos a que router ha hecho caso. Esto podemos verlo ejecutando el comando </w:t>
      </w:r>
      <w:r>
        <w:rPr>
          <w:rFonts w:eastAsia="Calibri"/>
          <w:i/>
          <w:iCs/>
          <w:color w:val="000000"/>
        </w:rPr>
        <w:t>ifconfig</w:t>
      </w:r>
      <w:r>
        <w:rPr>
          <w:rFonts w:eastAsia="Calibri"/>
          <w:color w:val="000000"/>
        </w:rPr>
        <w:t xml:space="preserve"> sobre los 2 routers y viendo la subred a la que pertenecen.</w:t>
      </w:r>
    </w:p>
    <w:p>
      <w:pPr>
        <w:pStyle w:val="Normal"/>
        <w:rPr>
          <w:rFonts w:eastAsia="Calibri"/>
          <w:color w:val="000000"/>
        </w:rPr>
      </w:pPr>
      <w:r>
        <w:rPr>
          <w:rFonts w:eastAsia="Calibri"/>
          <w:color w:val="000000"/>
        </w:rPr>
        <w:t>Cabe destacar que en este caso el router bueno se conecta en la interfaz eth8, mientras que el router falso está conectado en la interfaz eth7 del Open vSwitch.</w:t>
      </w:r>
    </w:p>
    <w:p>
      <w:pPr>
        <w:pStyle w:val="Normal"/>
        <w:rPr/>
      </w:pPr>
      <w:r>
        <w:rPr/>
      </w:r>
    </w:p>
    <w:p>
      <w:pPr>
        <w:pStyle w:val="Normal"/>
        <w:rPr/>
      </w:pPr>
      <w:r>
        <w:rPr/>
      </w:r>
    </w:p>
    <w:p>
      <w:pPr>
        <w:pStyle w:val="Normal"/>
        <w:rPr>
          <w:rFonts w:eastAsia="Calibri"/>
          <w:color w:val="000000"/>
        </w:rPr>
      </w:pPr>
      <w:r>
        <w:drawing>
          <wp:anchor behindDoc="0" distT="0" distB="0" distL="0" distR="0" simplePos="0" locked="0" layoutInCell="1" allowOverlap="1" relativeHeight="60">
            <wp:simplePos x="0" y="0"/>
            <wp:positionH relativeFrom="column">
              <wp:posOffset>-57150</wp:posOffset>
            </wp:positionH>
            <wp:positionV relativeFrom="paragraph">
              <wp:posOffset>-46990</wp:posOffset>
            </wp:positionV>
            <wp:extent cx="5400040" cy="1774190"/>
            <wp:effectExtent l="0" t="0" r="0" b="0"/>
            <wp:wrapSquare wrapText="largest"/>
            <wp:docPr id="67"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3" descr=""/>
                    <pic:cNvPicPr>
                      <a:picLocks noChangeAspect="1" noChangeArrowheads="1"/>
                    </pic:cNvPicPr>
                  </pic:nvPicPr>
                  <pic:blipFill>
                    <a:blip r:embed="rId70"/>
                    <a:stretch>
                      <a:fillRect/>
                    </a:stretch>
                  </pic:blipFill>
                  <pic:spPr bwMode="auto">
                    <a:xfrm>
                      <a:off x="0" y="0"/>
                      <a:ext cx="5400040" cy="1774190"/>
                    </a:xfrm>
                    <a:prstGeom prst="rect">
                      <a:avLst/>
                    </a:prstGeom>
                  </pic:spPr>
                </pic:pic>
              </a:graphicData>
            </a:graphic>
          </wp:anchor>
        </w:drawing>
      </w:r>
      <w:r>
        <w:rPr>
          <w:rFonts w:eastAsia="Calibri"/>
          <w:color w:val="000000"/>
        </w:rPr>
        <w:t>E</w:t>
      </w:r>
      <w:r>
        <w:rPr>
          <w:rFonts w:eastAsia="Calibri"/>
          <w:color w:val="000000"/>
        </w:rPr>
        <w:t>l rango concreto de direcciones IP que ofrece dentro de la subred en la que se encuentra el router se puede ver en el fichero /</w:t>
      </w:r>
      <w:r>
        <w:rPr>
          <w:rFonts w:eastAsia="Calibri"/>
          <w:i/>
          <w:iCs/>
          <w:color w:val="000000"/>
        </w:rPr>
        <w:t>etc</w:t>
      </w:r>
      <w:r>
        <w:rPr>
          <w:rFonts w:eastAsia="Calibri"/>
          <w:color w:val="000000"/>
        </w:rPr>
        <w:t>/</w:t>
      </w:r>
      <w:r>
        <w:rPr>
          <w:rFonts w:eastAsia="Calibri"/>
          <w:i/>
          <w:iCs/>
          <w:color w:val="000000"/>
        </w:rPr>
        <w:t xml:space="preserve">config/dhcp </w:t>
      </w:r>
      <w:r>
        <w:rPr>
          <w:rFonts w:eastAsia="Calibri"/>
          <w:color w:val="000000"/>
        </w:rPr>
        <w:t xml:space="preserve">visualizable con el editor </w:t>
      </w:r>
      <w:r>
        <w:rPr>
          <w:rFonts w:eastAsia="Calibri"/>
          <w:i/>
          <w:iCs/>
          <w:color w:val="000000"/>
        </w:rPr>
        <w:t>vi.</w:t>
      </w:r>
    </w:p>
    <w:p>
      <w:pPr>
        <w:pStyle w:val="Normal"/>
        <w:rPr>
          <w:i/>
          <w:i/>
          <w:iCs/>
        </w:rPr>
      </w:pPr>
      <w:r>
        <w:rPr>
          <w:i/>
          <w:iCs/>
        </w:rPr>
      </w:r>
    </w:p>
    <w:p>
      <w:pPr>
        <w:pStyle w:val="Normal"/>
        <w:rPr>
          <w:rFonts w:eastAsia="Calibri"/>
          <w:color w:val="000000"/>
        </w:rPr>
      </w:pPr>
      <w:r>
        <w:drawing>
          <wp:anchor behindDoc="0" distT="0" distB="0" distL="0" distR="0" simplePos="0" locked="0" layoutInCell="1" allowOverlap="1" relativeHeight="61">
            <wp:simplePos x="0" y="0"/>
            <wp:positionH relativeFrom="column">
              <wp:posOffset>0</wp:posOffset>
            </wp:positionH>
            <wp:positionV relativeFrom="paragraph">
              <wp:posOffset>128905</wp:posOffset>
            </wp:positionV>
            <wp:extent cx="5400040" cy="1774190"/>
            <wp:effectExtent l="0" t="0" r="0" b="0"/>
            <wp:wrapSquare wrapText="largest"/>
            <wp:docPr id="68"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4" descr=""/>
                    <pic:cNvPicPr>
                      <a:picLocks noChangeAspect="1" noChangeArrowheads="1"/>
                    </pic:cNvPicPr>
                  </pic:nvPicPr>
                  <pic:blipFill>
                    <a:blip r:embed="rId71"/>
                    <a:stretch>
                      <a:fillRect/>
                    </a:stretch>
                  </pic:blipFill>
                  <pic:spPr bwMode="auto">
                    <a:xfrm>
                      <a:off x="0" y="0"/>
                      <a:ext cx="5400040" cy="1774190"/>
                    </a:xfrm>
                    <a:prstGeom prst="rect">
                      <a:avLst/>
                    </a:prstGeom>
                  </pic:spPr>
                </pic:pic>
              </a:graphicData>
            </a:graphic>
          </wp:anchor>
        </w:drawing>
      </w:r>
      <w:r>
        <w:rPr>
          <w:rFonts w:eastAsia="Calibri"/>
          <w:color w:val="000000"/>
        </w:rPr>
        <w:t>C</w:t>
      </w:r>
      <w:r>
        <w:rPr>
          <w:rFonts w:eastAsia="Calibri"/>
          <w:color w:val="000000"/>
        </w:rPr>
        <w:t>omo se puede ver, ofrece direcciones IP para la LAN en la que se encuentra entre la .100 y la .150</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El siguiente paso es activar la aplicación</w:t>
      </w:r>
      <w:r>
        <w:rPr>
          <w:rFonts w:eastAsia="Calibri"/>
          <w:i/>
          <w:iCs/>
          <w:color w:val="000000"/>
        </w:rPr>
        <w:t xml:space="preserve"> org.onosproject.FakeDHCP </w:t>
      </w:r>
      <w:r>
        <w:rPr>
          <w:rFonts w:eastAsia="Calibri"/>
          <w:color w:val="000000"/>
        </w:rPr>
        <w:t>que nos notifica el puerto al que tenemos que conectar el router bueno.</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drawing>
          <wp:anchor behindDoc="0" distT="0" distB="0" distL="0" distR="0" simplePos="0" locked="0" layoutInCell="1" allowOverlap="1" relativeHeight="62">
            <wp:simplePos x="0" y="0"/>
            <wp:positionH relativeFrom="column">
              <wp:posOffset>-47625</wp:posOffset>
            </wp:positionH>
            <wp:positionV relativeFrom="paragraph">
              <wp:posOffset>-200025</wp:posOffset>
            </wp:positionV>
            <wp:extent cx="5400040" cy="1774190"/>
            <wp:effectExtent l="0" t="0" r="0" b="0"/>
            <wp:wrapSquare wrapText="largest"/>
            <wp:docPr id="69"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5" descr=""/>
                    <pic:cNvPicPr>
                      <a:picLocks noChangeAspect="1" noChangeArrowheads="1"/>
                    </pic:cNvPicPr>
                  </pic:nvPicPr>
                  <pic:blipFill>
                    <a:blip r:embed="rId72"/>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rFonts w:eastAsia="Calibri"/>
          <w:color w:val="000000"/>
        </w:rPr>
      </w:pPr>
      <w:r>
        <w:rPr>
          <w:rFonts w:eastAsia="Calibri"/>
          <w:color w:val="000000"/>
        </w:rPr>
        <w:t>A continuación, capturamos tráfico tanto en los 2 enlaces que unen el Open vSwitch con los routers como con el enlace que une el Open vSwitch con el host, y encendemos el host Alpine-5 para ver qué ocurre.</w:t>
      </w:r>
    </w:p>
    <w:p>
      <w:pPr>
        <w:pStyle w:val="Normal"/>
        <w:rPr/>
      </w:pPr>
      <w:r>
        <w:rPr/>
      </w:r>
    </w:p>
    <w:p>
      <w:pPr>
        <w:pStyle w:val="Normal"/>
        <w:rPr>
          <w:rFonts w:eastAsia="Calibri"/>
          <w:color w:val="000000"/>
        </w:rPr>
      </w:pPr>
      <w:r>
        <w:rPr>
          <w:rFonts w:eastAsia="Calibri"/>
          <w:color w:val="000000"/>
        </w:rPr>
        <w:t>En el enlace que une el host con el Open vSwitch se ha capturado el siguiente tráfico:</w:t>
      </w:r>
    </w:p>
    <w:p>
      <w:pPr>
        <w:pStyle w:val="Normal"/>
        <w:rPr/>
      </w:pPr>
      <w:r>
        <w:rPr/>
      </w:r>
    </w:p>
    <w:p>
      <w:pPr>
        <w:pStyle w:val="Normal"/>
        <w:rPr>
          <w:rFonts w:eastAsia="Calibri"/>
          <w:color w:val="000000"/>
        </w:rPr>
      </w:pPr>
      <w:r>
        <w:drawing>
          <wp:anchor behindDoc="0" distT="0" distB="0" distL="0" distR="0" simplePos="0" locked="0" layoutInCell="1" allowOverlap="1" relativeHeight="63">
            <wp:simplePos x="0" y="0"/>
            <wp:positionH relativeFrom="column">
              <wp:posOffset>38100</wp:posOffset>
            </wp:positionH>
            <wp:positionV relativeFrom="paragraph">
              <wp:posOffset>57150</wp:posOffset>
            </wp:positionV>
            <wp:extent cx="5400040" cy="1774190"/>
            <wp:effectExtent l="0" t="0" r="0" b="0"/>
            <wp:wrapSquare wrapText="largest"/>
            <wp:docPr id="7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6" descr=""/>
                    <pic:cNvPicPr>
                      <a:picLocks noChangeAspect="1" noChangeArrowheads="1"/>
                    </pic:cNvPicPr>
                  </pic:nvPicPr>
                  <pic:blipFill>
                    <a:blip r:embed="rId73"/>
                    <a:stretch>
                      <a:fillRect/>
                    </a:stretch>
                  </pic:blipFill>
                  <pic:spPr bwMode="auto">
                    <a:xfrm>
                      <a:off x="0" y="0"/>
                      <a:ext cx="5400040" cy="1774190"/>
                    </a:xfrm>
                    <a:prstGeom prst="rect">
                      <a:avLst/>
                    </a:prstGeom>
                  </pic:spPr>
                </pic:pic>
              </a:graphicData>
            </a:graphic>
          </wp:anchor>
        </w:drawing>
      </w:r>
      <w:r>
        <w:rPr>
          <w:rFonts w:eastAsia="Calibri"/>
          <w:color w:val="000000"/>
        </w:rPr>
        <w:br/>
      </w:r>
    </w:p>
    <w:p>
      <w:pPr>
        <w:pStyle w:val="Normal"/>
        <w:rPr/>
      </w:pPr>
      <w:r>
        <w:rPr/>
      </w:r>
    </w:p>
    <w:p>
      <w:pPr>
        <w:pStyle w:val="Normal"/>
        <w:rPr>
          <w:rFonts w:eastAsia="Calibri"/>
          <w:color w:val="000000"/>
        </w:rPr>
      </w:pPr>
      <w:r>
        <w:rPr>
          <w:rFonts w:eastAsia="Calibri"/>
          <w:color w:val="000000"/>
        </w:rPr>
        <w:t>En el enlace que une el router bueno con el Open vSwitch se ha capturado el siguiente tráfico.</w:t>
      </w:r>
    </w:p>
    <w:p>
      <w:pPr>
        <w:pStyle w:val="Normal"/>
        <w:rPr/>
      </w:pPr>
      <w:r>
        <w:rPr/>
      </w:r>
    </w:p>
    <w:p>
      <w:pPr>
        <w:pStyle w:val="Normal"/>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400040" cy="1774190"/>
            <wp:effectExtent l="0" t="0" r="0" b="0"/>
            <wp:wrapSquare wrapText="largest"/>
            <wp:docPr id="7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8" descr=""/>
                    <pic:cNvPicPr>
                      <a:picLocks noChangeAspect="1" noChangeArrowheads="1"/>
                    </pic:cNvPicPr>
                  </pic:nvPicPr>
                  <pic:blipFill>
                    <a:blip r:embed="rId74"/>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eastAsia="Calibri"/>
          <w:color w:val="000000"/>
        </w:rPr>
      </w:pPr>
      <w:r>
        <w:rPr>
          <w:rFonts w:eastAsia="Calibri"/>
          <w:color w:val="000000"/>
        </w:rPr>
        <w:t>En el enlace que une el router falso con el Open vSwitch se ha capturado el siguiente tráfico:</w:t>
      </w:r>
    </w:p>
    <w:p>
      <w:pPr>
        <w:pStyle w:val="Normal"/>
        <w:rPr/>
      </w:pPr>
      <w:r>
        <w:rPr/>
        <w:drawing>
          <wp:anchor behindDoc="0" distT="0" distB="0" distL="0" distR="0" simplePos="0" locked="0" layoutInCell="1" allowOverlap="1" relativeHeight="64">
            <wp:simplePos x="0" y="0"/>
            <wp:positionH relativeFrom="column">
              <wp:posOffset>-543560</wp:posOffset>
            </wp:positionH>
            <wp:positionV relativeFrom="paragraph">
              <wp:posOffset>635</wp:posOffset>
            </wp:positionV>
            <wp:extent cx="6696710" cy="3763010"/>
            <wp:effectExtent l="0" t="0" r="0" b="0"/>
            <wp:wrapSquare wrapText="largest"/>
            <wp:docPr id="7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 descr=""/>
                    <pic:cNvPicPr>
                      <a:picLocks noChangeAspect="1" noChangeArrowheads="1"/>
                    </pic:cNvPicPr>
                  </pic:nvPicPr>
                  <pic:blipFill>
                    <a:blip r:embed="rId75"/>
                    <a:srcRect l="41519" t="0" r="0" b="0"/>
                    <a:stretch>
                      <a:fillRect/>
                    </a:stretch>
                  </pic:blipFill>
                  <pic:spPr bwMode="auto">
                    <a:xfrm>
                      <a:off x="0" y="0"/>
                      <a:ext cx="6696710" cy="3763010"/>
                    </a:xfrm>
                    <a:prstGeom prst="rect">
                      <a:avLst/>
                    </a:prstGeom>
                  </pic:spPr>
                </pic:pic>
              </a:graphicData>
            </a:graphic>
          </wp:anchor>
        </w:drawing>
      </w:r>
    </w:p>
    <w:p>
      <w:pPr>
        <w:pStyle w:val="Normal"/>
        <w:rPr/>
      </w:pPr>
      <w:r>
        <w:rPr/>
      </w:r>
    </w:p>
    <w:p>
      <w:pPr>
        <w:pStyle w:val="Normal"/>
        <w:rPr>
          <w:rFonts w:eastAsia="Calibri"/>
          <w:color w:val="000000"/>
        </w:rPr>
      </w:pPr>
      <w:r>
        <w:rPr>
          <w:rFonts w:eastAsia="Calibri"/>
          <w:color w:val="000000"/>
        </w:rPr>
        <w:t>Finalmente en el controlador vemos como se indica que se han bloqueado paquetes del tipo DHCP OFFER cuando llegan al Open vSwitch, tal y como se puede ver en la Ilustracion XXXX se muestra que ha habido un paquete bloqueado y se indica también la IP del servidor falso que ha proporcionado la IP falsa y el puerto al que está conectado.</w:t>
      </w:r>
    </w:p>
    <w:p>
      <w:pPr>
        <w:pStyle w:val="Normal"/>
        <w:rPr>
          <w:rFonts w:eastAsia="Calibri"/>
          <w:color w:val="000000"/>
        </w:rPr>
      </w:pPr>
      <w:r>
        <w:rPr>
          <w:rFonts w:eastAsia="Calibri"/>
          <w:color w:val="000000"/>
        </w:rPr>
        <w:t xml:space="preserve"> </w:t>
      </w:r>
    </w:p>
    <w:p>
      <w:pPr>
        <w:pStyle w:val="Normal"/>
        <w:rPr/>
      </w:pPr>
      <w:r>
        <w:rPr/>
        <w:drawing>
          <wp:anchor behindDoc="0" distT="0" distB="0" distL="0" distR="0" simplePos="0" locked="0" layoutInCell="1" allowOverlap="1" relativeHeight="66">
            <wp:simplePos x="0" y="0"/>
            <wp:positionH relativeFrom="column">
              <wp:posOffset>-323850</wp:posOffset>
            </wp:positionH>
            <wp:positionV relativeFrom="paragraph">
              <wp:posOffset>635</wp:posOffset>
            </wp:positionV>
            <wp:extent cx="5400040" cy="1774190"/>
            <wp:effectExtent l="0" t="0" r="0" b="0"/>
            <wp:wrapSquare wrapText="largest"/>
            <wp:docPr id="73"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9" descr=""/>
                    <pic:cNvPicPr>
                      <a:picLocks noChangeAspect="1" noChangeArrowheads="1"/>
                    </pic:cNvPicPr>
                  </pic:nvPicPr>
                  <pic:blipFill>
                    <a:blip r:embed="rId76"/>
                    <a:stretch>
                      <a:fillRect/>
                    </a:stretch>
                  </pic:blipFill>
                  <pic:spPr bwMode="auto">
                    <a:xfrm>
                      <a:off x="0" y="0"/>
                      <a:ext cx="5400040" cy="1774190"/>
                    </a:xfrm>
                    <a:prstGeom prst="rect">
                      <a:avLst/>
                    </a:prstGeom>
                  </pic:spPr>
                </pic:pic>
              </a:graphicData>
            </a:graphic>
          </wp:anchor>
        </w:drawing>
      </w:r>
      <w:r>
        <w:br w:type="page"/>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bookmarkStart w:id="9" w:name="_GoBack"/>
      <w:bookmarkStart w:id="10" w:name="_GoBack"/>
      <w:bookmarkEnd w:id="10"/>
    </w:p>
    <w:p>
      <w:pPr>
        <w:pStyle w:val="Normal"/>
        <w:rPr/>
      </w:pPr>
      <w:r>
        <w:rPr/>
        <w:t>Referencias</w:t>
      </w:r>
    </w:p>
    <w:p>
      <w:pPr>
        <w:pStyle w:val="Normal"/>
        <w:rPr/>
      </w:pPr>
      <w:hyperlink r:id="rId77">
        <w:r>
          <w:rPr>
            <w:rStyle w:val="InternetLink"/>
          </w:rPr>
          <w:t>https://www.ciena.com.mx/insights/what-is/What-is-SDN_es_LA.html</w:t>
        </w:r>
      </w:hyperlink>
    </w:p>
    <w:p>
      <w:pPr>
        <w:pStyle w:val="Normal"/>
        <w:rPr/>
      </w:pPr>
      <w:hyperlink r:id="rId78">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79">
        <w:r>
          <w:rPr>
            <w:rStyle w:val="InternetLink"/>
          </w:rPr>
          <w:t>https://openzen.wordpress.com/2015/02/12/historia-del-sdn/</w:t>
        </w:r>
      </w:hyperlink>
    </w:p>
    <w:p>
      <w:pPr>
        <w:pStyle w:val="Normal"/>
        <w:rPr/>
      </w:pPr>
      <w:hyperlink r:id="rId80">
        <w:r>
          <w:rPr>
            <w:rStyle w:val="InternetLink"/>
          </w:rPr>
          <w:t>https://www.sdxcentral.com/networking/sdn/definitions/what-the-definition-of-software-defined-networking-sdn/</w:t>
        </w:r>
      </w:hyperlink>
    </w:p>
    <w:p>
      <w:pPr>
        <w:pStyle w:val="Normal"/>
        <w:rPr/>
      </w:pPr>
      <w:hyperlink r:id="rId81">
        <w:r>
          <w:rPr>
            <w:rStyle w:val="InternetLink"/>
          </w:rPr>
          <w:t>https://blogthinkbig.com/sdn-software-defined-networking-cambiando-de-paradigma-en-la-red</w:t>
        </w:r>
      </w:hyperlink>
    </w:p>
    <w:p>
      <w:pPr>
        <w:pStyle w:val="Normal"/>
        <w:rPr/>
      </w:pPr>
      <w:hyperlink r:id="rId82">
        <w:r>
          <w:rPr>
            <w:rStyle w:val="InternetLink"/>
          </w:rPr>
          <w:t>https://computingforgeeks.com/how-to-install-gns3-on-fedora-29-fedora-28/</w:t>
        </w:r>
      </w:hyperlink>
    </w:p>
    <w:p>
      <w:pPr>
        <w:pStyle w:val="Normal"/>
        <w:rPr/>
      </w:pPr>
      <w:hyperlink r:id="rId83">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84">
        <w:r>
          <w:rPr>
            <w:rStyle w:val="InternetLink"/>
          </w:rPr>
          <w:t>https://floodlight.atlassian.net/wiki/spaces/floodlightcontroller/pages/7995427/How+to+Work+with+Fast-Failover+OpenFlow+Groups</w:t>
        </w:r>
      </w:hyperlink>
    </w:p>
    <w:sectPr>
      <w:footerReference w:type="default" r:id="rId85"/>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ubén" w:date="2019-06-21T08:17:00Z" w:initials="R">
    <w:p>
      <w:r>
        <w:rPr>
          <w:rFonts w:ascii="Liberation Serif" w:hAnsi="Liberation Serif" w:eastAsia="DejaVu Sans" w:cs="DejaVu Sans"/>
          <w:sz w:val="24"/>
          <w:szCs w:val="24"/>
          <w:lang w:val="en-US" w:eastAsia="en-US" w:bidi="en-US"/>
        </w:rPr>
        <w:t>Estos encabezados son temporales, para que sepas que tienes que hablar un poco de cada una de esas cosas, pero al final se eliminarán</w:t>
      </w:r>
    </w:p>
  </w:comment>
  <w:comment w:id="1" w:author="Rubén" w:date="2019-06-21T08:17:00Z" w:initials="R">
    <w:p>
      <w:r>
        <w:rPr>
          <w:rFonts w:ascii="Liberation Serif" w:hAnsi="Liberation Serif" w:eastAsia="DejaVu Sans" w:cs="DejaVu Sans"/>
          <w:sz w:val="24"/>
          <w:szCs w:val="24"/>
          <w:lang w:val="en-US" w:eastAsia="en-US" w:bidi="en-US"/>
        </w:rPr>
        <w:t>RELLENAR con una brevísima introducción a las SDN y la motivación que da lugar a este TFG</w:t>
      </w:r>
    </w:p>
  </w:comment>
  <w:comment w:id="2" w:author="Rubén" w:date="2019-06-21T08:17:00Z" w:initials="R">
    <w:p>
      <w:r>
        <w:rPr>
          <w:rFonts w:ascii="Liberation Serif" w:hAnsi="Liberation Serif" w:eastAsia="DejaVu Sans" w:cs="DejaVu Sans"/>
          <w:sz w:val="24"/>
          <w:szCs w:val="24"/>
          <w:lang w:val="en-US" w:eastAsia="en-US" w:bidi="en-US"/>
        </w:rPr>
        <w:t>Todas las palabras inglesas yo las pondría en cursiva (revisa todo el texto al final si quieres)</w:t>
      </w:r>
    </w:p>
  </w:comment>
  <w:comment w:id="3" w:author="Rubén" w:date="2019-06-21T08:45:00Z" w:initials="R">
    <w:p>
      <w:r>
        <w:rPr>
          <w:rFonts w:ascii="Liberation Serif" w:hAnsi="Liberation Serif" w:eastAsia="DejaVu Sans" w:cs="DejaVu Sans"/>
          <w:sz w:val="24"/>
          <w:szCs w:val="24"/>
          <w:lang w:val="en-US" w:eastAsia="en-US" w:bidi="en-US"/>
        </w:rPr>
        <w:t>Crea un apartado para motivación de la app y otro para resultados de los tests realizados para verificar el correcto funcionamiento de las apps</w:t>
      </w:r>
    </w:p>
  </w:comment>
  <w:comment w:id="4" w:author="Rubén" w:date="2019-06-21T08:17:00Z" w:initials="R">
    <w:p>
      <w:r>
        <w:rPr>
          <w:rFonts w:ascii="Liberation Serif" w:hAnsi="Liberation Serif" w:eastAsia="DejaVu Sans" w:cs="DejaVu Sans"/>
          <w:sz w:val="24"/>
          <w:szCs w:val="24"/>
          <w:lang w:val="en-US" w:eastAsia="en-US" w:bidi="en-US"/>
        </w:rPr>
        <w:t>Referencia bibliográfica</w:t>
      </w:r>
    </w:p>
  </w:comment>
  <w:comment w:id="5" w:author="Rubén" w:date="2019-06-21T08:17:00Z" w:initials="R">
    <w:p>
      <w:r>
        <w:rPr>
          <w:rFonts w:ascii="Liberation Serif" w:hAnsi="Liberation Serif" w:eastAsia="DejaVu Sans" w:cs="DejaVu Sans"/>
          <w:sz w:val="24"/>
          <w:szCs w:val="24"/>
          <w:lang w:val="en-US" w:eastAsia="en-US" w:bidi="en-US"/>
        </w:rPr>
        <w:t>Incluye referencias</w:t>
      </w:r>
    </w:p>
  </w:comment>
  <w:comment w:id="6" w:author="Rubén" w:date="2019-06-21T08:17:00Z" w:initials="R">
    <w:p>
      <w:r>
        <w:rPr>
          <w:rFonts w:ascii="Liberation Serif" w:hAnsi="Liberation Serif" w:eastAsia="DejaVu Sans" w:cs="DejaVu Sans"/>
          <w:sz w:val="24"/>
          <w:szCs w:val="24"/>
          <w:lang w:val="en-US" w:eastAsia="en-US" w:bidi="en-US"/>
        </w:rPr>
        <w:t>Cambiar</w:t>
      </w:r>
    </w:p>
  </w:comment>
  <w:comment w:id="7" w:author="Rubén" w:date="2019-06-21T08:17:00Z" w:initials="R">
    <w:p>
      <w:r>
        <w:rPr>
          <w:rFonts w:ascii="Liberation Serif" w:hAnsi="Liberation Serif" w:eastAsia="DejaVu Sans" w:cs="DejaVu Sans"/>
          <w:sz w:val="24"/>
          <w:szCs w:val="24"/>
          <w:lang w:val="en-US" w:eastAsia="en-US" w:bidi="en-US"/>
        </w:rPr>
        <w:t>Pie de figura con Figura X. Descripción de la figura</w:t>
      </w:r>
    </w:p>
  </w:comment>
  <w:comment w:id="8" w:author="Rubén" w:date="2019-06-21T08:33:00Z" w:initials="R">
    <w:p>
      <w:r>
        <w:rPr>
          <w:rFonts w:ascii="Liberation Serif" w:hAnsi="Liberation Serif" w:eastAsia="DejaVu Sans" w:cs="DejaVu Sans"/>
          <w:sz w:val="24"/>
          <w:szCs w:val="24"/>
          <w:lang w:val="en-US" w:eastAsia="en-US" w:bidi="en-US"/>
        </w:rPr>
        <w:t>Te faltan las de goto TABLE X… así que me acuerde ahora mismo…</w:t>
      </w:r>
    </w:p>
  </w:comment>
  <w:comment w:id="9" w:author="Rubén" w:date="2019-06-21T08:50:00Z" w:initials="R">
    <w:p>
      <w:r>
        <w:rPr>
          <w:rFonts w:ascii="Liberation Serif" w:hAnsi="Liberation Serif" w:eastAsia="DejaVu Sans" w:cs="DejaVu Sans"/>
          <w:sz w:val="24"/>
          <w:szCs w:val="24"/>
          <w:lang w:val="en-US" w:eastAsia="en-US" w:bidi="en-US"/>
        </w:rPr>
        <w:t>Todas estas secciones yo creo que mejor si las pones en un mismo epígrafe que se llame “Componentes de la aplicación” o algo así. De esta manera siempre tienes para cada app los mismos apartados: 1) motivación</w:t>
      </w:r>
    </w:p>
    <w:p>
      <w:r>
        <w:rPr>
          <w:rFonts w:ascii="Liberation Serif" w:hAnsi="Liberation Serif" w:eastAsia="DejaVu Sans" w:cs="DejaVu Sans"/>
          <w:sz w:val="24"/>
          <w:szCs w:val="24"/>
          <w:lang w:val="en-US" w:eastAsia="en-US" w:bidi="en-US"/>
        </w:rPr>
        <w:t>2) explicación teórica</w:t>
      </w:r>
    </w:p>
    <w:p>
      <w:r>
        <w:rPr>
          <w:rFonts w:ascii="Liberation Serif" w:hAnsi="Liberation Serif" w:eastAsia="DejaVu Sans" w:cs="DejaVu Sans"/>
          <w:sz w:val="24"/>
          <w:szCs w:val="24"/>
          <w:lang w:val="en-US" w:eastAsia="en-US" w:bidi="en-US"/>
        </w:rPr>
        <w:t>3) Componentes de la app</w:t>
      </w:r>
    </w:p>
    <w:p>
      <w:r>
        <w:rPr>
          <w:rFonts w:ascii="Liberation Serif" w:hAnsi="Liberation Serif" w:eastAsia="DejaVu Sans" w:cs="DejaVu Sans"/>
          <w:sz w:val="24"/>
          <w:szCs w:val="24"/>
          <w:lang w:val="en-US" w:eastAsia="en-US" w:bidi="en-US"/>
        </w:rPr>
        <w:t>4) Resultados de las pruebas/tests</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1 y 2 si te quedan cortos igual se pueden unificar…</w:t>
      </w:r>
    </w:p>
  </w:comment>
  <w:comment w:id="10" w:author="Rubén" w:date="2019-06-21T09:56:00Z" w:initials="R">
    <w:p>
      <w:r>
        <w:rPr>
          <w:rFonts w:ascii="Liberation Serif" w:hAnsi="Liberation Serif" w:eastAsia="DejaVu Sans" w:cs="DejaVu Sans"/>
          <w:sz w:val="24"/>
          <w:szCs w:val="24"/>
          <w:lang w:val="en-US" w:eastAsia="en-US" w:bidi="en-US"/>
        </w:rPr>
        <w:t>Incompleto</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Segoe UI Emoji">
    <w:charset w:val="01"/>
    <w:family w:val="roman"/>
    <w:pitch w:val="variable"/>
  </w:font>
  <w:font w:name="Wingdings">
    <w:charset w:val="01"/>
    <w:family w:val="roman"/>
    <w:pitch w:val="variable"/>
  </w:font>
  <w:font w:name="Arial">
    <w:altName w:val="Helvetica Neue"/>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016997545"/>
    </w:sdtPr>
    <w:sdtContent>
      <w:p>
        <w:pPr>
          <w:pStyle w:val="Normal"/>
          <w:jc w:val="right"/>
          <w:rPr/>
        </w:pPr>
        <w:r>
          <w:rPr/>
          <w:fldChar w:fldCharType="begin"/>
        </w:r>
        <w:r>
          <w:rPr/>
          <w:instrText> PAGE </w:instrText>
        </w:r>
        <w:r>
          <w:rPr/>
          <w:fldChar w:fldCharType="separate"/>
        </w:r>
        <w:r>
          <w:rPr/>
          <w:t>36</w:t>
        </w:r>
        <w:r>
          <w:rPr/>
          <w:fldChar w:fldCharType="end"/>
        </w:r>
      </w:p>
    </w:sdtContent>
  </w:sdt>
  <w:p>
    <w:pPr>
      <w:pStyle w:val="Normal"/>
      <w:rPr/>
    </w:pPr>
    <w:r>
      <w:rPr/>
      <w:t>E.T.S. de Ingenieros de Telecomunicación – Universidad de Valladolid</w:t>
    </w:r>
  </w:p>
  <w:p>
    <w:pPr>
      <w:pStyle w:val="Normal"/>
      <w:widowControl/>
      <w:bidi w:val="0"/>
      <w:spacing w:before="0" w:after="160"/>
      <w:jc w:val="both"/>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2">
    <w:lvl w:ilvl="0">
      <w:start w:val="1"/>
      <w:numFmt w:val="bullet"/>
      <w:lvlText w:val=""/>
      <w:lvlJc w:val="left"/>
      <w:pPr>
        <w:tabs>
          <w:tab w:val="num" w:pos="775"/>
        </w:tabs>
        <w:ind w:left="775" w:hanging="360"/>
      </w:pPr>
      <w:rPr>
        <w:rFonts w:ascii="Symbol" w:hAnsi="Symbol" w:cs="Symbol" w:hint="default"/>
        <w:rFonts w:cs="OpenSymbol"/>
      </w:rPr>
    </w:lvl>
    <w:lvl w:ilvl="1">
      <w:start w:val="1"/>
      <w:numFmt w:val="bullet"/>
      <w:lvlText w:val="◦"/>
      <w:lvlJc w:val="left"/>
      <w:pPr>
        <w:tabs>
          <w:tab w:val="num" w:pos="1135"/>
        </w:tabs>
        <w:ind w:left="1135" w:hanging="360"/>
      </w:pPr>
      <w:rPr>
        <w:rFonts w:ascii="OpenSymbol" w:hAnsi="OpenSymbol" w:cs="OpenSymbol" w:hint="default"/>
        <w:rFonts w:cs="OpenSymbol"/>
      </w:rPr>
    </w:lvl>
    <w:lvl w:ilvl="2">
      <w:start w:val="1"/>
      <w:numFmt w:val="bullet"/>
      <w:lvlText w:val="▪"/>
      <w:lvlJc w:val="left"/>
      <w:pPr>
        <w:tabs>
          <w:tab w:val="num" w:pos="1495"/>
        </w:tabs>
        <w:ind w:left="1495" w:hanging="360"/>
      </w:pPr>
      <w:rPr>
        <w:rFonts w:ascii="OpenSymbol" w:hAnsi="OpenSymbol" w:cs="OpenSymbol" w:hint="default"/>
        <w:rFonts w:cs="OpenSymbol"/>
      </w:rPr>
    </w:lvl>
    <w:lvl w:ilvl="3">
      <w:start w:val="1"/>
      <w:numFmt w:val="bullet"/>
      <w:lvlText w:val=""/>
      <w:lvlJc w:val="left"/>
      <w:pPr>
        <w:tabs>
          <w:tab w:val="num" w:pos="1855"/>
        </w:tabs>
        <w:ind w:left="1855" w:hanging="360"/>
      </w:pPr>
      <w:rPr>
        <w:rFonts w:ascii="Symbol" w:hAnsi="Symbol" w:cs="Symbol" w:hint="default"/>
        <w:rFonts w:cs="OpenSymbol"/>
      </w:rPr>
    </w:lvl>
    <w:lvl w:ilvl="4">
      <w:start w:val="1"/>
      <w:numFmt w:val="bullet"/>
      <w:lvlText w:val="◦"/>
      <w:lvlJc w:val="left"/>
      <w:pPr>
        <w:tabs>
          <w:tab w:val="num" w:pos="2215"/>
        </w:tabs>
        <w:ind w:left="2215" w:hanging="360"/>
      </w:pPr>
      <w:rPr>
        <w:rFonts w:ascii="OpenSymbol" w:hAnsi="OpenSymbol" w:cs="OpenSymbol" w:hint="default"/>
        <w:rFonts w:cs="OpenSymbol"/>
      </w:rPr>
    </w:lvl>
    <w:lvl w:ilvl="5">
      <w:start w:val="1"/>
      <w:numFmt w:val="bullet"/>
      <w:lvlText w:val="▪"/>
      <w:lvlJc w:val="left"/>
      <w:pPr>
        <w:tabs>
          <w:tab w:val="num" w:pos="2575"/>
        </w:tabs>
        <w:ind w:left="2575" w:hanging="360"/>
      </w:pPr>
      <w:rPr>
        <w:rFonts w:ascii="OpenSymbol" w:hAnsi="OpenSymbol" w:cs="OpenSymbol" w:hint="default"/>
        <w:rFonts w:cs="OpenSymbol"/>
      </w:rPr>
    </w:lvl>
    <w:lvl w:ilvl="6">
      <w:start w:val="1"/>
      <w:numFmt w:val="bullet"/>
      <w:lvlText w:val=""/>
      <w:lvlJc w:val="left"/>
      <w:pPr>
        <w:tabs>
          <w:tab w:val="num" w:pos="2935"/>
        </w:tabs>
        <w:ind w:left="2935" w:hanging="360"/>
      </w:pPr>
      <w:rPr>
        <w:rFonts w:ascii="Symbol" w:hAnsi="Symbol" w:cs="Symbol" w:hint="default"/>
        <w:rFonts w:cs="OpenSymbol"/>
      </w:rPr>
    </w:lvl>
    <w:lvl w:ilvl="7">
      <w:start w:val="1"/>
      <w:numFmt w:val="bullet"/>
      <w:lvlText w:val="◦"/>
      <w:lvlJc w:val="left"/>
      <w:pPr>
        <w:tabs>
          <w:tab w:val="num" w:pos="3295"/>
        </w:tabs>
        <w:ind w:left="3295" w:hanging="360"/>
      </w:pPr>
      <w:rPr>
        <w:rFonts w:ascii="OpenSymbol" w:hAnsi="OpenSymbol" w:cs="OpenSymbol" w:hint="default"/>
        <w:rFonts w:cs="OpenSymbol"/>
      </w:rPr>
    </w:lvl>
    <w:lvl w:ilvl="8">
      <w:start w:val="1"/>
      <w:numFmt w:val="bullet"/>
      <w:lvlText w:val="▪"/>
      <w:lvlJc w:val="left"/>
      <w:pPr>
        <w:tabs>
          <w:tab w:val="num" w:pos="3655"/>
        </w:tabs>
        <w:ind w:left="3655"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37">
    <w:lvl w:ilvl="0">
      <w:start w:val="1"/>
      <w:numFmt w:val="bullet"/>
      <w:lvlText w:val=""/>
      <w:lvlJc w:val="left"/>
      <w:pPr>
        <w:tabs>
          <w:tab w:val="num" w:pos="833"/>
        </w:tabs>
        <w:ind w:left="833" w:hanging="360"/>
      </w:pPr>
      <w:rPr>
        <w:rFonts w:ascii="Symbol" w:hAnsi="Symbol" w:cs="Symbol" w:hint="default"/>
        <w:sz w:val="22"/>
        <w:b w:val="false"/>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3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uiPriority w:val="99"/>
    <w:qFormat/>
    <w:rsid w:val="003354c1"/>
    <w:rPr>
      <w:rFonts w:ascii="Times New Roman" w:hAnsi="Times New Roman"/>
    </w:rPr>
  </w:style>
  <w:style w:type="character" w:styleId="PiedepginaCar" w:customStyle="1">
    <w:name w:val="Pie de página Car"/>
    <w:basedOn w:val="DefaultParagraphFont"/>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uiPriority w:val="99"/>
    <w:semiHidden/>
    <w:qFormat/>
    <w:rsid w:val="0011659b"/>
    <w:rPr>
      <w:rFonts w:ascii="Times New Roman" w:hAnsi="Times New Roman"/>
      <w:szCs w:val="20"/>
    </w:rPr>
  </w:style>
  <w:style w:type="character" w:styleId="AsuntodelcomentarioCar" w:customStyle="1">
    <w:name w:val="Asunto del comentario Car"/>
    <w:basedOn w:val="TextocomentarioCar"/>
    <w:uiPriority w:val="99"/>
    <w:semiHidden/>
    <w:qFormat/>
    <w:rsid w:val="0011659b"/>
    <w:rPr>
      <w:rFonts w:ascii="Times New Roman" w:hAnsi="Times New Roman"/>
      <w:b/>
      <w:bCs/>
      <w:szCs w:val="20"/>
    </w:rPr>
  </w:style>
  <w:style w:type="character" w:styleId="TextodegloboCar" w:customStyle="1">
    <w:name w:val="Texto de globo Car"/>
    <w:basedOn w:val="DefaultParagraphFont"/>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customStyle="1">
    <w:name w:val="ListLabel 2295"/>
    <w:qFormat/>
    <w:rPr>
      <w:rFonts w:cs="OpenSymbol"/>
    </w:rPr>
  </w:style>
  <w:style w:type="character" w:styleId="ListLabel2296" w:customStyle="1">
    <w:name w:val="ListLabel 2296"/>
    <w:qFormat/>
    <w:rPr>
      <w:rFonts w:cs="OpenSymbol"/>
    </w:rPr>
  </w:style>
  <w:style w:type="character" w:styleId="ListLabel2297" w:customStyle="1">
    <w:name w:val="ListLabel 2297"/>
    <w:qFormat/>
    <w:rPr>
      <w:rFonts w:cs="OpenSymbol"/>
    </w:rPr>
  </w:style>
  <w:style w:type="character" w:styleId="ListLabel2298" w:customStyle="1">
    <w:name w:val="ListLabel 2298"/>
    <w:qFormat/>
    <w:rPr>
      <w:rFonts w:cs="OpenSymbol"/>
    </w:rPr>
  </w:style>
  <w:style w:type="character" w:styleId="ListLabel2299" w:customStyle="1">
    <w:name w:val="ListLabel 2299"/>
    <w:qFormat/>
    <w:rPr>
      <w:rFonts w:cs="OpenSymbol"/>
    </w:rPr>
  </w:style>
  <w:style w:type="character" w:styleId="ListLabel2300" w:customStyle="1">
    <w:name w:val="ListLabel 2300"/>
    <w:qFormat/>
    <w:rPr>
      <w:rFonts w:cs="OpenSymbol"/>
    </w:rPr>
  </w:style>
  <w:style w:type="character" w:styleId="ListLabel2301" w:customStyle="1">
    <w:name w:val="ListLabel 2301"/>
    <w:qFormat/>
    <w:rPr>
      <w:rFonts w:cs="OpenSymbol"/>
    </w:rPr>
  </w:style>
  <w:style w:type="character" w:styleId="ListLabel2302" w:customStyle="1">
    <w:name w:val="ListLabel 2302"/>
    <w:qFormat/>
    <w:rPr>
      <w:rFonts w:cs="OpenSymbol"/>
    </w:rPr>
  </w:style>
  <w:style w:type="character" w:styleId="ListLabel2303" w:customStyle="1">
    <w:name w:val="ListLabel 2303"/>
    <w:qFormat/>
    <w:rPr>
      <w:rFonts w:cs="OpenSymbol"/>
    </w:rPr>
  </w:style>
  <w:style w:type="character" w:styleId="ListLabel2304" w:customStyle="1">
    <w:name w:val="ListLabel 2304"/>
    <w:qFormat/>
    <w:rPr>
      <w:rFonts w:cs="OpenSymbol"/>
    </w:rPr>
  </w:style>
  <w:style w:type="character" w:styleId="ListLabel2305" w:customStyle="1">
    <w:name w:val="ListLabel 2305"/>
    <w:qFormat/>
    <w:rPr>
      <w:rFonts w:cs="OpenSymbol"/>
    </w:rPr>
  </w:style>
  <w:style w:type="character" w:styleId="ListLabel2306" w:customStyle="1">
    <w:name w:val="ListLabel 2306"/>
    <w:qFormat/>
    <w:rPr>
      <w:rFonts w:cs="OpenSymbol"/>
    </w:rPr>
  </w:style>
  <w:style w:type="character" w:styleId="ListLabel2307" w:customStyle="1">
    <w:name w:val="ListLabel 2307"/>
    <w:qFormat/>
    <w:rPr>
      <w:rFonts w:cs="OpenSymbol"/>
    </w:rPr>
  </w:style>
  <w:style w:type="character" w:styleId="ListLabel2308" w:customStyle="1">
    <w:name w:val="ListLabel 2308"/>
    <w:qFormat/>
    <w:rPr>
      <w:rFonts w:cs="OpenSymbol"/>
    </w:rPr>
  </w:style>
  <w:style w:type="character" w:styleId="ListLabel2309" w:customStyle="1">
    <w:name w:val="ListLabel 2309"/>
    <w:qFormat/>
    <w:rPr>
      <w:rFonts w:cs="OpenSymbol"/>
    </w:rPr>
  </w:style>
  <w:style w:type="character" w:styleId="ListLabel2310" w:customStyle="1">
    <w:name w:val="ListLabel 2310"/>
    <w:qFormat/>
    <w:rPr>
      <w:rFonts w:cs="OpenSymbol"/>
    </w:rPr>
  </w:style>
  <w:style w:type="character" w:styleId="ListLabel2311" w:customStyle="1">
    <w:name w:val="ListLabel 2311"/>
    <w:qFormat/>
    <w:rPr>
      <w:rFonts w:cs="OpenSymbol"/>
    </w:rPr>
  </w:style>
  <w:style w:type="character" w:styleId="ListLabel2312" w:customStyle="1">
    <w:name w:val="ListLabel 2312"/>
    <w:qFormat/>
    <w:rPr>
      <w:rFonts w:cs="OpenSymbol"/>
    </w:rPr>
  </w:style>
  <w:style w:type="character" w:styleId="ListLabel2313" w:customStyle="1">
    <w:name w:val="ListLabel 2313"/>
    <w:qFormat/>
    <w:rPr>
      <w:rFonts w:cs="OpenSymbol"/>
    </w:rPr>
  </w:style>
  <w:style w:type="character" w:styleId="ListLabel2314" w:customStyle="1">
    <w:name w:val="ListLabel 2314"/>
    <w:qFormat/>
    <w:rPr>
      <w:rFonts w:cs="OpenSymbol"/>
    </w:rPr>
  </w:style>
  <w:style w:type="character" w:styleId="ListLabel2315" w:customStyle="1">
    <w:name w:val="ListLabel 2315"/>
    <w:qFormat/>
    <w:rPr>
      <w:rFonts w:cs="OpenSymbol"/>
    </w:rPr>
  </w:style>
  <w:style w:type="character" w:styleId="ListLabel2316" w:customStyle="1">
    <w:name w:val="ListLabel 2316"/>
    <w:qFormat/>
    <w:rPr>
      <w:rFonts w:cs="OpenSymbol"/>
    </w:rPr>
  </w:style>
  <w:style w:type="character" w:styleId="ListLabel2317" w:customStyle="1">
    <w:name w:val="ListLabel 2317"/>
    <w:qFormat/>
    <w:rPr>
      <w:rFonts w:cs="OpenSymbol"/>
    </w:rPr>
  </w:style>
  <w:style w:type="character" w:styleId="ListLabel2318" w:customStyle="1">
    <w:name w:val="ListLabel 2318"/>
    <w:qFormat/>
    <w:rPr>
      <w:rFonts w:cs="OpenSymbol"/>
    </w:rPr>
  </w:style>
  <w:style w:type="character" w:styleId="ListLabel2319" w:customStyle="1">
    <w:name w:val="ListLabel 2319"/>
    <w:qFormat/>
    <w:rPr>
      <w:rFonts w:cs="OpenSymbol"/>
    </w:rPr>
  </w:style>
  <w:style w:type="character" w:styleId="ListLabel2320" w:customStyle="1">
    <w:name w:val="ListLabel 2320"/>
    <w:qFormat/>
    <w:rPr>
      <w:rFonts w:cs="OpenSymbol"/>
    </w:rPr>
  </w:style>
  <w:style w:type="character" w:styleId="ListLabel2321" w:customStyle="1">
    <w:name w:val="ListLabel 2321"/>
    <w:qFormat/>
    <w:rPr>
      <w:rFonts w:cs="OpenSymbol"/>
    </w:rPr>
  </w:style>
  <w:style w:type="character" w:styleId="ListLabel2322" w:customStyle="1">
    <w:name w:val="ListLabel 2322"/>
    <w:qFormat/>
    <w:rPr>
      <w:rFonts w:cs="OpenSymbol"/>
    </w:rPr>
  </w:style>
  <w:style w:type="character" w:styleId="ListLabel2323" w:customStyle="1">
    <w:name w:val="ListLabel 2323"/>
    <w:qFormat/>
    <w:rPr>
      <w:rFonts w:cs="OpenSymbol"/>
    </w:rPr>
  </w:style>
  <w:style w:type="character" w:styleId="ListLabel2324" w:customStyle="1">
    <w:name w:val="ListLabel 2324"/>
    <w:qFormat/>
    <w:rPr>
      <w:rFonts w:cs="OpenSymbol"/>
    </w:rPr>
  </w:style>
  <w:style w:type="character" w:styleId="ListLabel2325" w:customStyle="1">
    <w:name w:val="ListLabel 2325"/>
    <w:qFormat/>
    <w:rPr>
      <w:rFonts w:cs="OpenSymbol"/>
    </w:rPr>
  </w:style>
  <w:style w:type="character" w:styleId="ListLabel2326" w:customStyle="1">
    <w:name w:val="ListLabel 2326"/>
    <w:qFormat/>
    <w:rPr>
      <w:rFonts w:cs="OpenSymbol"/>
    </w:rPr>
  </w:style>
  <w:style w:type="character" w:styleId="ListLabel2327" w:customStyle="1">
    <w:name w:val="ListLabel 2327"/>
    <w:qFormat/>
    <w:rPr>
      <w:rFonts w:cs="OpenSymbol"/>
    </w:rPr>
  </w:style>
  <w:style w:type="character" w:styleId="ListLabel2328" w:customStyle="1">
    <w:name w:val="ListLabel 2328"/>
    <w:qFormat/>
    <w:rPr>
      <w:rFonts w:cs="OpenSymbol"/>
    </w:rPr>
  </w:style>
  <w:style w:type="character" w:styleId="ListLabel2329" w:customStyle="1">
    <w:name w:val="ListLabel 2329"/>
    <w:qFormat/>
    <w:rPr>
      <w:rFonts w:cs="OpenSymbol"/>
    </w:rPr>
  </w:style>
  <w:style w:type="character" w:styleId="ListLabel2330" w:customStyle="1">
    <w:name w:val="ListLabel 2330"/>
    <w:qFormat/>
    <w:rPr>
      <w:rFonts w:cs="OpenSymbol"/>
    </w:rPr>
  </w:style>
  <w:style w:type="character" w:styleId="ListLabel2331" w:customStyle="1">
    <w:name w:val="ListLabel 2331"/>
    <w:qFormat/>
    <w:rPr>
      <w:rFonts w:cs="OpenSymbol"/>
    </w:rPr>
  </w:style>
  <w:style w:type="character" w:styleId="ListLabel2332" w:customStyle="1">
    <w:name w:val="ListLabel 2332"/>
    <w:qFormat/>
    <w:rPr>
      <w:rFonts w:cs="OpenSymbol"/>
    </w:rPr>
  </w:style>
  <w:style w:type="character" w:styleId="ListLabel2333" w:customStyle="1">
    <w:name w:val="ListLabel 2333"/>
    <w:qFormat/>
    <w:rPr>
      <w:rFonts w:cs="OpenSymbol"/>
    </w:rPr>
  </w:style>
  <w:style w:type="character" w:styleId="ListLabel2334" w:customStyle="1">
    <w:name w:val="ListLabel 2334"/>
    <w:qFormat/>
    <w:rPr>
      <w:rFonts w:cs="OpenSymbol"/>
    </w:rPr>
  </w:style>
  <w:style w:type="character" w:styleId="ListLabel2335" w:customStyle="1">
    <w:name w:val="ListLabel 2335"/>
    <w:qFormat/>
    <w:rPr>
      <w:rFonts w:cs="OpenSymbol"/>
    </w:rPr>
  </w:style>
  <w:style w:type="character" w:styleId="ListLabel2336" w:customStyle="1">
    <w:name w:val="ListLabel 2336"/>
    <w:qFormat/>
    <w:rPr>
      <w:rFonts w:cs="OpenSymbol"/>
    </w:rPr>
  </w:style>
  <w:style w:type="character" w:styleId="ListLabel2337" w:customStyle="1">
    <w:name w:val="ListLabel 2337"/>
    <w:qFormat/>
    <w:rPr>
      <w:rFonts w:cs="OpenSymbol"/>
    </w:rPr>
  </w:style>
  <w:style w:type="character" w:styleId="ListLabel2338" w:customStyle="1">
    <w:name w:val="ListLabel 2338"/>
    <w:qFormat/>
    <w:rPr>
      <w:rFonts w:cs="OpenSymbol"/>
    </w:rPr>
  </w:style>
  <w:style w:type="character" w:styleId="ListLabel2339" w:customStyle="1">
    <w:name w:val="ListLabel 2339"/>
    <w:qFormat/>
    <w:rPr>
      <w:rFonts w:cs="OpenSymbol"/>
    </w:rPr>
  </w:style>
  <w:style w:type="character" w:styleId="ListLabel2340" w:customStyle="1">
    <w:name w:val="ListLabel 2340"/>
    <w:qFormat/>
    <w:rPr>
      <w:rFonts w:cs="OpenSymbol"/>
    </w:rPr>
  </w:style>
  <w:style w:type="character" w:styleId="ListLabel2341" w:customStyle="1">
    <w:name w:val="ListLabel 2341"/>
    <w:qFormat/>
    <w:rPr>
      <w:rFonts w:cs="OpenSymbol"/>
    </w:rPr>
  </w:style>
  <w:style w:type="character" w:styleId="ListLabel2342" w:customStyle="1">
    <w:name w:val="ListLabel 2342"/>
    <w:qFormat/>
    <w:rPr>
      <w:rFonts w:cs="OpenSymbol"/>
    </w:rPr>
  </w:style>
  <w:style w:type="character" w:styleId="ListLabel2343" w:customStyle="1">
    <w:name w:val="ListLabel 2343"/>
    <w:qFormat/>
    <w:rPr>
      <w:rFonts w:cs="OpenSymbol"/>
    </w:rPr>
  </w:style>
  <w:style w:type="character" w:styleId="ListLabel2344" w:customStyle="1">
    <w:name w:val="ListLabel 2344"/>
    <w:qFormat/>
    <w:rPr>
      <w:rFonts w:cs="OpenSymbol"/>
    </w:rPr>
  </w:style>
  <w:style w:type="character" w:styleId="ListLabel2345" w:customStyle="1">
    <w:name w:val="ListLabel 2345"/>
    <w:qFormat/>
    <w:rPr>
      <w:rFonts w:cs="OpenSymbol"/>
    </w:rPr>
  </w:style>
  <w:style w:type="character" w:styleId="ListLabel2346" w:customStyle="1">
    <w:name w:val="ListLabel 2346"/>
    <w:qFormat/>
    <w:rPr>
      <w:rFonts w:cs="OpenSymbol"/>
    </w:rPr>
  </w:style>
  <w:style w:type="character" w:styleId="ListLabel2347" w:customStyle="1">
    <w:name w:val="ListLabel 2347"/>
    <w:qFormat/>
    <w:rPr>
      <w:rFonts w:cs="OpenSymbol"/>
    </w:rPr>
  </w:style>
  <w:style w:type="character" w:styleId="ListLabel2348" w:customStyle="1">
    <w:name w:val="ListLabel 2348"/>
    <w:qFormat/>
    <w:rPr>
      <w:rFonts w:cs="OpenSymbol"/>
    </w:rPr>
  </w:style>
  <w:style w:type="character" w:styleId="ListLabel2349" w:customStyle="1">
    <w:name w:val="ListLabel 2349"/>
    <w:qFormat/>
    <w:rPr>
      <w:rFonts w:cs="OpenSymbol"/>
      <w:sz w:val="22"/>
    </w:rPr>
  </w:style>
  <w:style w:type="character" w:styleId="ListLabel2350" w:customStyle="1">
    <w:name w:val="ListLabel 2350"/>
    <w:qFormat/>
    <w:rPr>
      <w:rFonts w:cs="OpenSymbol"/>
    </w:rPr>
  </w:style>
  <w:style w:type="character" w:styleId="ListLabel2351" w:customStyle="1">
    <w:name w:val="ListLabel 2351"/>
    <w:qFormat/>
    <w:rPr>
      <w:rFonts w:cs="OpenSymbol"/>
    </w:rPr>
  </w:style>
  <w:style w:type="character" w:styleId="ListLabel2352" w:customStyle="1">
    <w:name w:val="ListLabel 2352"/>
    <w:qFormat/>
    <w:rPr>
      <w:rFonts w:cs="OpenSymbol"/>
    </w:rPr>
  </w:style>
  <w:style w:type="character" w:styleId="ListLabel2353" w:customStyle="1">
    <w:name w:val="ListLabel 2353"/>
    <w:qFormat/>
    <w:rPr>
      <w:rFonts w:cs="OpenSymbol"/>
    </w:rPr>
  </w:style>
  <w:style w:type="character" w:styleId="ListLabel2354" w:customStyle="1">
    <w:name w:val="ListLabel 2354"/>
    <w:qFormat/>
    <w:rPr>
      <w:rFonts w:cs="OpenSymbol"/>
    </w:rPr>
  </w:style>
  <w:style w:type="character" w:styleId="ListLabel2355" w:customStyle="1">
    <w:name w:val="ListLabel 2355"/>
    <w:qFormat/>
    <w:rPr>
      <w:rFonts w:cs="OpenSymbol"/>
    </w:rPr>
  </w:style>
  <w:style w:type="character" w:styleId="ListLabel2356" w:customStyle="1">
    <w:name w:val="ListLabel 2356"/>
    <w:qFormat/>
    <w:rPr>
      <w:rFonts w:cs="OpenSymbol"/>
    </w:rPr>
  </w:style>
  <w:style w:type="character" w:styleId="ListLabel2357" w:customStyle="1">
    <w:name w:val="ListLabel 2357"/>
    <w:qFormat/>
    <w:rPr>
      <w:rFonts w:cs="OpenSymbol"/>
    </w:rPr>
  </w:style>
  <w:style w:type="character" w:styleId="ListLabel2358" w:customStyle="1">
    <w:name w:val="ListLabel 2358"/>
    <w:qFormat/>
    <w:rPr>
      <w:rFonts w:cs="OpenSymbol"/>
      <w:sz w:val="22"/>
    </w:rPr>
  </w:style>
  <w:style w:type="character" w:styleId="ListLabel2359" w:customStyle="1">
    <w:name w:val="ListLabel 2359"/>
    <w:qFormat/>
    <w:rPr>
      <w:rFonts w:cs="OpenSymbol"/>
    </w:rPr>
  </w:style>
  <w:style w:type="character" w:styleId="ListLabel2360" w:customStyle="1">
    <w:name w:val="ListLabel 2360"/>
    <w:qFormat/>
    <w:rPr>
      <w:rFonts w:cs="OpenSymbol"/>
    </w:rPr>
  </w:style>
  <w:style w:type="character" w:styleId="ListLabel2361" w:customStyle="1">
    <w:name w:val="ListLabel 2361"/>
    <w:qFormat/>
    <w:rPr>
      <w:rFonts w:cs="OpenSymbol"/>
    </w:rPr>
  </w:style>
  <w:style w:type="character" w:styleId="ListLabel2362" w:customStyle="1">
    <w:name w:val="ListLabel 2362"/>
    <w:qFormat/>
    <w:rPr>
      <w:rFonts w:cs="OpenSymbol"/>
    </w:rPr>
  </w:style>
  <w:style w:type="character" w:styleId="ListLabel2363" w:customStyle="1">
    <w:name w:val="ListLabel 2363"/>
    <w:qFormat/>
    <w:rPr>
      <w:rFonts w:cs="OpenSymbol"/>
    </w:rPr>
  </w:style>
  <w:style w:type="character" w:styleId="ListLabel2364" w:customStyle="1">
    <w:name w:val="ListLabel 2364"/>
    <w:qFormat/>
    <w:rPr>
      <w:rFonts w:cs="OpenSymbol"/>
    </w:rPr>
  </w:style>
  <w:style w:type="character" w:styleId="ListLabel2365" w:customStyle="1">
    <w:name w:val="ListLabel 2365"/>
    <w:qFormat/>
    <w:rPr>
      <w:rFonts w:cs="OpenSymbol"/>
    </w:rPr>
  </w:style>
  <w:style w:type="character" w:styleId="ListLabel2366" w:customStyle="1">
    <w:name w:val="ListLabel 2366"/>
    <w:qFormat/>
    <w:rPr>
      <w:rFonts w:cs="OpenSymbol"/>
    </w:rPr>
  </w:style>
  <w:style w:type="character" w:styleId="ListLabel2367" w:customStyle="1">
    <w:name w:val="ListLabel 2367"/>
    <w:qFormat/>
    <w:rPr>
      <w:rFonts w:cs="OpenSymbol"/>
    </w:rPr>
  </w:style>
  <w:style w:type="character" w:styleId="ListLabel2368" w:customStyle="1">
    <w:name w:val="ListLabel 2368"/>
    <w:qFormat/>
    <w:rPr>
      <w:rFonts w:cs="OpenSymbol"/>
    </w:rPr>
  </w:style>
  <w:style w:type="character" w:styleId="ListLabel2369" w:customStyle="1">
    <w:name w:val="ListLabel 2369"/>
    <w:qFormat/>
    <w:rPr>
      <w:rFonts w:cs="OpenSymbol"/>
    </w:rPr>
  </w:style>
  <w:style w:type="character" w:styleId="ListLabel2370" w:customStyle="1">
    <w:name w:val="ListLabel 2370"/>
    <w:qFormat/>
    <w:rPr>
      <w:rFonts w:cs="OpenSymbol"/>
    </w:rPr>
  </w:style>
  <w:style w:type="character" w:styleId="ListLabel2371" w:customStyle="1">
    <w:name w:val="ListLabel 2371"/>
    <w:qFormat/>
    <w:rPr>
      <w:rFonts w:cs="OpenSymbol"/>
    </w:rPr>
  </w:style>
  <w:style w:type="character" w:styleId="ListLabel2372" w:customStyle="1">
    <w:name w:val="ListLabel 2372"/>
    <w:qFormat/>
    <w:rPr>
      <w:rFonts w:cs="OpenSymbol"/>
    </w:rPr>
  </w:style>
  <w:style w:type="character" w:styleId="ListLabel2373" w:customStyle="1">
    <w:name w:val="ListLabel 2373"/>
    <w:qFormat/>
    <w:rPr>
      <w:rFonts w:cs="OpenSymbol"/>
    </w:rPr>
  </w:style>
  <w:style w:type="character" w:styleId="ListLabel2374" w:customStyle="1">
    <w:name w:val="ListLabel 2374"/>
    <w:qFormat/>
    <w:rPr>
      <w:rFonts w:cs="OpenSymbol"/>
    </w:rPr>
  </w:style>
  <w:style w:type="character" w:styleId="ListLabel2375" w:customStyle="1">
    <w:name w:val="ListLabel 2375"/>
    <w:qFormat/>
    <w:rPr>
      <w:rFonts w:cs="OpenSymbol"/>
    </w:rPr>
  </w:style>
  <w:style w:type="character" w:styleId="ListLabel2376" w:customStyle="1">
    <w:name w:val="ListLabel 2376"/>
    <w:qFormat/>
    <w:rPr>
      <w:rFonts w:cs="OpenSymbol"/>
    </w:rPr>
  </w:style>
  <w:style w:type="character" w:styleId="ListLabel2377" w:customStyle="1">
    <w:name w:val="ListLabel 2377"/>
    <w:qFormat/>
    <w:rPr>
      <w:rFonts w:cs="OpenSymbol"/>
    </w:rPr>
  </w:style>
  <w:style w:type="character" w:styleId="ListLabel2378" w:customStyle="1">
    <w:name w:val="ListLabel 2378"/>
    <w:qFormat/>
    <w:rPr>
      <w:rFonts w:cs="OpenSymbol"/>
    </w:rPr>
  </w:style>
  <w:style w:type="character" w:styleId="ListLabel2379" w:customStyle="1">
    <w:name w:val="ListLabel 2379"/>
    <w:qFormat/>
    <w:rPr>
      <w:rFonts w:cs="OpenSymbol"/>
    </w:rPr>
  </w:style>
  <w:style w:type="character" w:styleId="ListLabel2380" w:customStyle="1">
    <w:name w:val="ListLabel 2380"/>
    <w:qFormat/>
    <w:rPr>
      <w:rFonts w:cs="OpenSymbol"/>
    </w:rPr>
  </w:style>
  <w:style w:type="character" w:styleId="ListLabel2381" w:customStyle="1">
    <w:name w:val="ListLabel 2381"/>
    <w:qFormat/>
    <w:rPr>
      <w:rFonts w:cs="OpenSymbol"/>
    </w:rPr>
  </w:style>
  <w:style w:type="character" w:styleId="ListLabel2382" w:customStyle="1">
    <w:name w:val="ListLabel 2382"/>
    <w:qFormat/>
    <w:rPr>
      <w:rFonts w:cs="OpenSymbol"/>
    </w:rPr>
  </w:style>
  <w:style w:type="character" w:styleId="ListLabel2383" w:customStyle="1">
    <w:name w:val="ListLabel 2383"/>
    <w:qFormat/>
    <w:rPr>
      <w:rFonts w:cs="OpenSymbol"/>
    </w:rPr>
  </w:style>
  <w:style w:type="character" w:styleId="ListLabel2384" w:customStyle="1">
    <w:name w:val="ListLabel 2384"/>
    <w:qFormat/>
    <w:rPr>
      <w:rFonts w:cs="OpenSymbol"/>
    </w:rPr>
  </w:style>
  <w:style w:type="character" w:styleId="ListLabel2385" w:customStyle="1">
    <w:name w:val="ListLabel 2385"/>
    <w:qFormat/>
    <w:rPr>
      <w:rFonts w:cs="OpenSymbol"/>
    </w:rPr>
  </w:style>
  <w:style w:type="character" w:styleId="ListLabel2386" w:customStyle="1">
    <w:name w:val="ListLabel 2386"/>
    <w:qFormat/>
    <w:rPr>
      <w:rFonts w:cs="OpenSymbol"/>
    </w:rPr>
  </w:style>
  <w:style w:type="character" w:styleId="ListLabel2387" w:customStyle="1">
    <w:name w:val="ListLabel 2387"/>
    <w:qFormat/>
    <w:rPr>
      <w:rFonts w:cs="OpenSymbol"/>
    </w:rPr>
  </w:style>
  <w:style w:type="character" w:styleId="ListLabel2388" w:customStyle="1">
    <w:name w:val="ListLabel 2388"/>
    <w:qFormat/>
    <w:rPr>
      <w:rFonts w:cs="OpenSymbol"/>
    </w:rPr>
  </w:style>
  <w:style w:type="character" w:styleId="ListLabel2389" w:customStyle="1">
    <w:name w:val="ListLabel 2389"/>
    <w:qFormat/>
    <w:rPr>
      <w:rFonts w:cs="OpenSymbol"/>
    </w:rPr>
  </w:style>
  <w:style w:type="character" w:styleId="ListLabel2390" w:customStyle="1">
    <w:name w:val="ListLabel 2390"/>
    <w:qFormat/>
    <w:rPr>
      <w:rFonts w:cs="OpenSymbol"/>
    </w:rPr>
  </w:style>
  <w:style w:type="character" w:styleId="ListLabel2391" w:customStyle="1">
    <w:name w:val="ListLabel 2391"/>
    <w:qFormat/>
    <w:rPr>
      <w:rFonts w:cs="OpenSymbol"/>
    </w:rPr>
  </w:style>
  <w:style w:type="character" w:styleId="ListLabel2392" w:customStyle="1">
    <w:name w:val="ListLabel 2392"/>
    <w:qFormat/>
    <w:rPr>
      <w:rFonts w:cs="OpenSymbol"/>
    </w:rPr>
  </w:style>
  <w:style w:type="character" w:styleId="ListLabel2393" w:customStyle="1">
    <w:name w:val="ListLabel 2393"/>
    <w:qFormat/>
    <w:rPr>
      <w:rFonts w:cs="OpenSymbol"/>
    </w:rPr>
  </w:style>
  <w:style w:type="character" w:styleId="ListLabel2394" w:customStyle="1">
    <w:name w:val="ListLabel 2394"/>
    <w:qFormat/>
    <w:rPr>
      <w:rFonts w:cs="OpenSymbol"/>
    </w:rPr>
  </w:style>
  <w:style w:type="character" w:styleId="ListLabel2395" w:customStyle="1">
    <w:name w:val="ListLabel 2395"/>
    <w:qFormat/>
    <w:rPr>
      <w:rFonts w:cs="OpenSymbol"/>
    </w:rPr>
  </w:style>
  <w:style w:type="character" w:styleId="ListLabel2396" w:customStyle="1">
    <w:name w:val="ListLabel 2396"/>
    <w:qFormat/>
    <w:rPr>
      <w:rFonts w:cs="OpenSymbol"/>
    </w:rPr>
  </w:style>
  <w:style w:type="character" w:styleId="ListLabel2397" w:customStyle="1">
    <w:name w:val="ListLabel 2397"/>
    <w:qFormat/>
    <w:rPr>
      <w:rFonts w:cs="OpenSymbol"/>
    </w:rPr>
  </w:style>
  <w:style w:type="character" w:styleId="ListLabel2398" w:customStyle="1">
    <w:name w:val="ListLabel 2398"/>
    <w:qFormat/>
    <w:rPr>
      <w:rFonts w:cs="OpenSymbol"/>
    </w:rPr>
  </w:style>
  <w:style w:type="character" w:styleId="ListLabel2399" w:customStyle="1">
    <w:name w:val="ListLabel 2399"/>
    <w:qFormat/>
    <w:rPr>
      <w:rFonts w:cs="OpenSymbol"/>
    </w:rPr>
  </w:style>
  <w:style w:type="character" w:styleId="ListLabel2400" w:customStyle="1">
    <w:name w:val="ListLabel 2400"/>
    <w:qFormat/>
    <w:rPr>
      <w:rFonts w:cs="OpenSymbol"/>
    </w:rPr>
  </w:style>
  <w:style w:type="character" w:styleId="ListLabel2401" w:customStyle="1">
    <w:name w:val="ListLabel 2401"/>
    <w:qFormat/>
    <w:rPr>
      <w:rFonts w:cs="OpenSymbol"/>
    </w:rPr>
  </w:style>
  <w:style w:type="character" w:styleId="ListLabel2402" w:customStyle="1">
    <w:name w:val="ListLabel 2402"/>
    <w:qFormat/>
    <w:rPr>
      <w:rFonts w:cs="OpenSymbol"/>
    </w:rPr>
  </w:style>
  <w:style w:type="character" w:styleId="ListLabel2403" w:customStyle="1">
    <w:name w:val="ListLabel 2403"/>
    <w:qFormat/>
    <w:rPr>
      <w:rFonts w:cs="OpenSymbol"/>
    </w:rPr>
  </w:style>
  <w:style w:type="character" w:styleId="ListLabel2404" w:customStyle="1">
    <w:name w:val="ListLabel 2404"/>
    <w:qFormat/>
    <w:rPr>
      <w:rFonts w:cs="OpenSymbol"/>
    </w:rPr>
  </w:style>
  <w:style w:type="character" w:styleId="ListLabel2405" w:customStyle="1">
    <w:name w:val="ListLabel 2405"/>
    <w:qFormat/>
    <w:rPr>
      <w:rFonts w:cs="OpenSymbol"/>
    </w:rPr>
  </w:style>
  <w:style w:type="character" w:styleId="ListLabel2406" w:customStyle="1">
    <w:name w:val="ListLabel 2406"/>
    <w:qFormat/>
    <w:rPr>
      <w:rFonts w:cs="OpenSymbol"/>
    </w:rPr>
  </w:style>
  <w:style w:type="character" w:styleId="ListLabel2407" w:customStyle="1">
    <w:name w:val="ListLabel 2407"/>
    <w:qFormat/>
    <w:rPr>
      <w:rFonts w:cs="OpenSymbol"/>
    </w:rPr>
  </w:style>
  <w:style w:type="character" w:styleId="ListLabel2408" w:customStyle="1">
    <w:name w:val="ListLabel 2408"/>
    <w:qFormat/>
    <w:rPr>
      <w:rFonts w:cs="OpenSymbol"/>
    </w:rPr>
  </w:style>
  <w:style w:type="character" w:styleId="ListLabel2409" w:customStyle="1">
    <w:name w:val="ListLabel 2409"/>
    <w:qFormat/>
    <w:rPr>
      <w:rFonts w:cs="OpenSymbol"/>
    </w:rPr>
  </w:style>
  <w:style w:type="character" w:styleId="ListLabel2410" w:customStyle="1">
    <w:name w:val="ListLabel 2410"/>
    <w:qFormat/>
    <w:rPr>
      <w:rFonts w:cs="OpenSymbol"/>
    </w:rPr>
  </w:style>
  <w:style w:type="character" w:styleId="ListLabel2411" w:customStyle="1">
    <w:name w:val="ListLabel 2411"/>
    <w:qFormat/>
    <w:rPr>
      <w:rFonts w:cs="OpenSymbol"/>
    </w:rPr>
  </w:style>
  <w:style w:type="character" w:styleId="ListLabel2412" w:customStyle="1">
    <w:name w:val="ListLabel 2412"/>
    <w:qFormat/>
    <w:rPr>
      <w:rFonts w:cs="OpenSymbol"/>
    </w:rPr>
  </w:style>
  <w:style w:type="character" w:styleId="ListLabel2413" w:customStyle="1">
    <w:name w:val="ListLabel 2413"/>
    <w:qFormat/>
    <w:rPr>
      <w:rFonts w:cs="OpenSymbol"/>
    </w:rPr>
  </w:style>
  <w:style w:type="character" w:styleId="ListLabel2414" w:customStyle="1">
    <w:name w:val="ListLabel 2414"/>
    <w:qFormat/>
    <w:rPr>
      <w:rFonts w:cs="OpenSymbol"/>
    </w:rPr>
  </w:style>
  <w:style w:type="character" w:styleId="ListLabel2415" w:customStyle="1">
    <w:name w:val="ListLabel 2415"/>
    <w:qFormat/>
    <w:rPr>
      <w:rFonts w:cs="OpenSymbol"/>
    </w:rPr>
  </w:style>
  <w:style w:type="character" w:styleId="ListLabel2416" w:customStyle="1">
    <w:name w:val="ListLabel 2416"/>
    <w:qFormat/>
    <w:rPr>
      <w:rFonts w:cs="OpenSymbol"/>
    </w:rPr>
  </w:style>
  <w:style w:type="character" w:styleId="ListLabel2417" w:customStyle="1">
    <w:name w:val="ListLabel 2417"/>
    <w:qFormat/>
    <w:rPr>
      <w:rFonts w:cs="OpenSymbol"/>
    </w:rPr>
  </w:style>
  <w:style w:type="character" w:styleId="ListLabel2418" w:customStyle="1">
    <w:name w:val="ListLabel 2418"/>
    <w:qFormat/>
    <w:rPr>
      <w:rFonts w:cs="OpenSymbol"/>
    </w:rPr>
  </w:style>
  <w:style w:type="character" w:styleId="ListLabel2419" w:customStyle="1">
    <w:name w:val="ListLabel 2419"/>
    <w:qFormat/>
    <w:rPr>
      <w:rFonts w:cs="OpenSymbol"/>
    </w:rPr>
  </w:style>
  <w:style w:type="character" w:styleId="ListLabel2420" w:customStyle="1">
    <w:name w:val="ListLabel 2420"/>
    <w:qFormat/>
    <w:rPr>
      <w:rFonts w:cs="OpenSymbol"/>
    </w:rPr>
  </w:style>
  <w:style w:type="character" w:styleId="ListLabel2421" w:customStyle="1">
    <w:name w:val="ListLabel 2421"/>
    <w:qFormat/>
    <w:rPr>
      <w:rFonts w:cs="OpenSymbol"/>
    </w:rPr>
  </w:style>
  <w:style w:type="character" w:styleId="ListLabel2422" w:customStyle="1">
    <w:name w:val="ListLabel 2422"/>
    <w:qFormat/>
    <w:rPr>
      <w:rFonts w:cs="OpenSymbol"/>
    </w:rPr>
  </w:style>
  <w:style w:type="character" w:styleId="ListLabel2423" w:customStyle="1">
    <w:name w:val="ListLabel 2423"/>
    <w:qFormat/>
    <w:rPr>
      <w:rFonts w:cs="OpenSymbol"/>
    </w:rPr>
  </w:style>
  <w:style w:type="character" w:styleId="ListLabel2424" w:customStyle="1">
    <w:name w:val="ListLabel 2424"/>
    <w:qFormat/>
    <w:rPr>
      <w:rFonts w:cs="OpenSymbol"/>
    </w:rPr>
  </w:style>
  <w:style w:type="character" w:styleId="ListLabel2425" w:customStyle="1">
    <w:name w:val="ListLabel 2425"/>
    <w:qFormat/>
    <w:rPr>
      <w:rFonts w:cs="OpenSymbol"/>
    </w:rPr>
  </w:style>
  <w:style w:type="character" w:styleId="ListLabel2426" w:customStyle="1">
    <w:name w:val="ListLabel 2426"/>
    <w:qFormat/>
    <w:rPr>
      <w:rFonts w:cs="OpenSymbol"/>
    </w:rPr>
  </w:style>
  <w:style w:type="character" w:styleId="ListLabel2427" w:customStyle="1">
    <w:name w:val="ListLabel 2427"/>
    <w:qFormat/>
    <w:rPr>
      <w:rFonts w:cs="OpenSymbol"/>
    </w:rPr>
  </w:style>
  <w:style w:type="character" w:styleId="ListLabel2428" w:customStyle="1">
    <w:name w:val="ListLabel 2428"/>
    <w:qFormat/>
    <w:rPr>
      <w:rFonts w:cs="OpenSymbol"/>
    </w:rPr>
  </w:style>
  <w:style w:type="character" w:styleId="ListLabel2429" w:customStyle="1">
    <w:name w:val="ListLabel 2429"/>
    <w:qFormat/>
    <w:rPr>
      <w:rFonts w:cs="OpenSymbol"/>
    </w:rPr>
  </w:style>
  <w:style w:type="character" w:styleId="ListLabel2430" w:customStyle="1">
    <w:name w:val="ListLabel 2430"/>
    <w:qFormat/>
    <w:rPr>
      <w:rFonts w:cs="OpenSymbol"/>
    </w:rPr>
  </w:style>
  <w:style w:type="character" w:styleId="ListLabel2431" w:customStyle="1">
    <w:name w:val="ListLabel 2431"/>
    <w:qFormat/>
    <w:rPr>
      <w:rFonts w:cs="OpenSymbol"/>
    </w:rPr>
  </w:style>
  <w:style w:type="character" w:styleId="ListLabel2432" w:customStyle="1">
    <w:name w:val="ListLabel 2432"/>
    <w:qFormat/>
    <w:rPr>
      <w:rFonts w:cs="OpenSymbol"/>
    </w:rPr>
  </w:style>
  <w:style w:type="character" w:styleId="ListLabel2433" w:customStyle="1">
    <w:name w:val="ListLabel 2433"/>
    <w:qFormat/>
    <w:rPr>
      <w:rFonts w:cs="OpenSymbol"/>
    </w:rPr>
  </w:style>
  <w:style w:type="character" w:styleId="ListLabel2434" w:customStyle="1">
    <w:name w:val="ListLabel 2434"/>
    <w:qFormat/>
    <w:rPr>
      <w:rFonts w:cs="OpenSymbol"/>
    </w:rPr>
  </w:style>
  <w:style w:type="character" w:styleId="ListLabel2435" w:customStyle="1">
    <w:name w:val="ListLabel 2435"/>
    <w:qFormat/>
    <w:rPr>
      <w:rFonts w:cs="OpenSymbol"/>
    </w:rPr>
  </w:style>
  <w:style w:type="character" w:styleId="ListLabel2436" w:customStyle="1">
    <w:name w:val="ListLabel 2436"/>
    <w:qFormat/>
    <w:rPr>
      <w:rFonts w:cs="OpenSymbol"/>
    </w:rPr>
  </w:style>
  <w:style w:type="character" w:styleId="ListLabel2437" w:customStyle="1">
    <w:name w:val="ListLabel 2437"/>
    <w:qFormat/>
    <w:rPr>
      <w:rFonts w:cs="OpenSymbol"/>
    </w:rPr>
  </w:style>
  <w:style w:type="character" w:styleId="ListLabel2438" w:customStyle="1">
    <w:name w:val="ListLabel 2438"/>
    <w:qFormat/>
    <w:rPr>
      <w:rFonts w:cs="OpenSymbol"/>
    </w:rPr>
  </w:style>
  <w:style w:type="character" w:styleId="ListLabel2439" w:customStyle="1">
    <w:name w:val="ListLabel 2439"/>
    <w:qFormat/>
    <w:rPr>
      <w:rFonts w:cs="OpenSymbol"/>
    </w:rPr>
  </w:style>
  <w:style w:type="character" w:styleId="ListLabel2440" w:customStyle="1">
    <w:name w:val="ListLabel 2440"/>
    <w:qFormat/>
    <w:rPr>
      <w:rFonts w:cs="OpenSymbol"/>
    </w:rPr>
  </w:style>
  <w:style w:type="character" w:styleId="ListLabel2441" w:customStyle="1">
    <w:name w:val="ListLabel 2441"/>
    <w:qFormat/>
    <w:rPr>
      <w:rFonts w:cs="OpenSymbol"/>
    </w:rPr>
  </w:style>
  <w:style w:type="character" w:styleId="ListLabel2442" w:customStyle="1">
    <w:name w:val="ListLabel 2442"/>
    <w:qFormat/>
    <w:rPr>
      <w:rFonts w:cs="OpenSymbol"/>
    </w:rPr>
  </w:style>
  <w:style w:type="character" w:styleId="ListLabel2443" w:customStyle="1">
    <w:name w:val="ListLabel 2443"/>
    <w:qFormat/>
    <w:rPr>
      <w:rFonts w:cs="OpenSymbol"/>
    </w:rPr>
  </w:style>
  <w:style w:type="character" w:styleId="ListLabel2444" w:customStyle="1">
    <w:name w:val="ListLabel 2444"/>
    <w:qFormat/>
    <w:rPr>
      <w:rFonts w:cs="OpenSymbol"/>
    </w:rPr>
  </w:style>
  <w:style w:type="character" w:styleId="ListLabel2445" w:customStyle="1">
    <w:name w:val="ListLabel 2445"/>
    <w:qFormat/>
    <w:rPr>
      <w:rFonts w:cs="OpenSymbol"/>
    </w:rPr>
  </w:style>
  <w:style w:type="character" w:styleId="ListLabel2446" w:customStyle="1">
    <w:name w:val="ListLabel 2446"/>
    <w:qFormat/>
    <w:rPr>
      <w:rFonts w:cs="OpenSymbol"/>
    </w:rPr>
  </w:style>
  <w:style w:type="character" w:styleId="ListLabel2447" w:customStyle="1">
    <w:name w:val="ListLabel 2447"/>
    <w:qFormat/>
    <w:rPr>
      <w:rFonts w:cs="OpenSymbol"/>
    </w:rPr>
  </w:style>
  <w:style w:type="character" w:styleId="ListLabel2448" w:customStyle="1">
    <w:name w:val="ListLabel 2448"/>
    <w:qFormat/>
    <w:rPr>
      <w:rFonts w:cs="OpenSymbol"/>
    </w:rPr>
  </w:style>
  <w:style w:type="character" w:styleId="ListLabel2449" w:customStyle="1">
    <w:name w:val="ListLabel 2449"/>
    <w:qFormat/>
    <w:rPr>
      <w:rFonts w:ascii="Consolas" w:hAnsi="Consolas" w:cs="OpenSymbol"/>
    </w:rPr>
  </w:style>
  <w:style w:type="character" w:styleId="ListLabel2450" w:customStyle="1">
    <w:name w:val="ListLabel 2450"/>
    <w:qFormat/>
    <w:rPr>
      <w:rFonts w:cs="OpenSymbol"/>
    </w:rPr>
  </w:style>
  <w:style w:type="character" w:styleId="ListLabel2451" w:customStyle="1">
    <w:name w:val="ListLabel 2451"/>
    <w:qFormat/>
    <w:rPr>
      <w:rFonts w:cs="OpenSymbol"/>
    </w:rPr>
  </w:style>
  <w:style w:type="character" w:styleId="ListLabel2452" w:customStyle="1">
    <w:name w:val="ListLabel 2452"/>
    <w:qFormat/>
    <w:rPr>
      <w:rFonts w:cs="OpenSymbol"/>
    </w:rPr>
  </w:style>
  <w:style w:type="character" w:styleId="ListLabel2453" w:customStyle="1">
    <w:name w:val="ListLabel 2453"/>
    <w:qFormat/>
    <w:rPr>
      <w:rFonts w:cs="OpenSymbol"/>
    </w:rPr>
  </w:style>
  <w:style w:type="character" w:styleId="ListLabel2454" w:customStyle="1">
    <w:name w:val="ListLabel 2454"/>
    <w:qFormat/>
    <w:rPr>
      <w:rFonts w:cs="OpenSymbol"/>
    </w:rPr>
  </w:style>
  <w:style w:type="character" w:styleId="ListLabel2455" w:customStyle="1">
    <w:name w:val="ListLabel 2455"/>
    <w:qFormat/>
    <w:rPr>
      <w:rFonts w:cs="OpenSymbol"/>
    </w:rPr>
  </w:style>
  <w:style w:type="character" w:styleId="ListLabel2456" w:customStyle="1">
    <w:name w:val="ListLabel 2456"/>
    <w:qFormat/>
    <w:rPr>
      <w:rFonts w:cs="OpenSymbol"/>
    </w:rPr>
  </w:style>
  <w:style w:type="character" w:styleId="ListLabel2457" w:customStyle="1">
    <w:name w:val="ListLabel 2457"/>
    <w:qFormat/>
    <w:rPr>
      <w:rFonts w:cs="OpenSymbol"/>
    </w:rPr>
  </w:style>
  <w:style w:type="character" w:styleId="ListLabel2458" w:customStyle="1">
    <w:name w:val="ListLabel 2458"/>
    <w:qFormat/>
    <w:rPr>
      <w:rFonts w:cs="OpenSymbol"/>
    </w:rPr>
  </w:style>
  <w:style w:type="character" w:styleId="ListLabel2459" w:customStyle="1">
    <w:name w:val="ListLabel 2459"/>
    <w:qFormat/>
    <w:rPr>
      <w:rFonts w:cs="OpenSymbol"/>
    </w:rPr>
  </w:style>
  <w:style w:type="character" w:styleId="ListLabel2460" w:customStyle="1">
    <w:name w:val="ListLabel 2460"/>
    <w:qFormat/>
    <w:rPr>
      <w:rFonts w:cs="OpenSymbol"/>
    </w:rPr>
  </w:style>
  <w:style w:type="character" w:styleId="ListLabel2461" w:customStyle="1">
    <w:name w:val="ListLabel 2461"/>
    <w:qFormat/>
    <w:rPr>
      <w:rFonts w:cs="OpenSymbol"/>
    </w:rPr>
  </w:style>
  <w:style w:type="character" w:styleId="ListLabel2462" w:customStyle="1">
    <w:name w:val="ListLabel 2462"/>
    <w:qFormat/>
    <w:rPr>
      <w:rFonts w:cs="OpenSymbol"/>
    </w:rPr>
  </w:style>
  <w:style w:type="character" w:styleId="ListLabel2463" w:customStyle="1">
    <w:name w:val="ListLabel 2463"/>
    <w:qFormat/>
    <w:rPr>
      <w:rFonts w:cs="OpenSymbol"/>
    </w:rPr>
  </w:style>
  <w:style w:type="character" w:styleId="ListLabel2464" w:customStyle="1">
    <w:name w:val="ListLabel 2464"/>
    <w:qFormat/>
    <w:rPr>
      <w:rFonts w:cs="OpenSymbol"/>
    </w:rPr>
  </w:style>
  <w:style w:type="character" w:styleId="ListLabel2465" w:customStyle="1">
    <w:name w:val="ListLabel 2465"/>
    <w:qFormat/>
    <w:rPr>
      <w:rFonts w:cs="OpenSymbol"/>
    </w:rPr>
  </w:style>
  <w:style w:type="character" w:styleId="ListLabel2466" w:customStyle="1">
    <w:name w:val="ListLabel 2466"/>
    <w:qFormat/>
    <w:rPr>
      <w:rFonts w:cs="OpenSymbol"/>
      <w:sz w:val="22"/>
    </w:rPr>
  </w:style>
  <w:style w:type="character" w:styleId="ListLabel2467" w:customStyle="1">
    <w:name w:val="ListLabel 2467"/>
    <w:qFormat/>
    <w:rPr>
      <w:rFonts w:cs="OpenSymbol"/>
    </w:rPr>
  </w:style>
  <w:style w:type="character" w:styleId="ListLabel2468" w:customStyle="1">
    <w:name w:val="ListLabel 2468"/>
    <w:qFormat/>
    <w:rPr>
      <w:rFonts w:cs="OpenSymbol"/>
    </w:rPr>
  </w:style>
  <w:style w:type="character" w:styleId="ListLabel2469" w:customStyle="1">
    <w:name w:val="ListLabel 2469"/>
    <w:qFormat/>
    <w:rPr>
      <w:rFonts w:cs="OpenSymbol"/>
    </w:rPr>
  </w:style>
  <w:style w:type="character" w:styleId="ListLabel2470" w:customStyle="1">
    <w:name w:val="ListLabel 2470"/>
    <w:qFormat/>
    <w:rPr>
      <w:rFonts w:cs="OpenSymbol"/>
    </w:rPr>
  </w:style>
  <w:style w:type="character" w:styleId="ListLabel2471" w:customStyle="1">
    <w:name w:val="ListLabel 2471"/>
    <w:qFormat/>
    <w:rPr>
      <w:rFonts w:cs="OpenSymbol"/>
    </w:rPr>
  </w:style>
  <w:style w:type="character" w:styleId="ListLabel2472" w:customStyle="1">
    <w:name w:val="ListLabel 2472"/>
    <w:qFormat/>
    <w:rPr>
      <w:rFonts w:cs="OpenSymbol"/>
    </w:rPr>
  </w:style>
  <w:style w:type="character" w:styleId="ListLabel2473" w:customStyle="1">
    <w:name w:val="ListLabel 2473"/>
    <w:qFormat/>
    <w:rPr>
      <w:rFonts w:cs="OpenSymbol"/>
    </w:rPr>
  </w:style>
  <w:style w:type="character" w:styleId="ListLabel2474" w:customStyle="1">
    <w:name w:val="ListLabel 2474"/>
    <w:qFormat/>
    <w:rPr>
      <w:rFonts w:cs="OpenSymbol"/>
    </w:rPr>
  </w:style>
  <w:style w:type="character" w:styleId="ListLabel2475" w:customStyle="1">
    <w:name w:val="ListLabel 2475"/>
    <w:qFormat/>
    <w:rPr>
      <w:rFonts w:ascii="Consolas" w:hAnsi="Consolas" w:cs="OpenSymbol"/>
    </w:rPr>
  </w:style>
  <w:style w:type="character" w:styleId="ListLabel2476" w:customStyle="1">
    <w:name w:val="ListLabel 2476"/>
    <w:qFormat/>
    <w:rPr>
      <w:rFonts w:cs="OpenSymbol"/>
    </w:rPr>
  </w:style>
  <w:style w:type="character" w:styleId="ListLabel2477" w:customStyle="1">
    <w:name w:val="ListLabel 2477"/>
    <w:qFormat/>
    <w:rPr>
      <w:rFonts w:cs="OpenSymbol"/>
    </w:rPr>
  </w:style>
  <w:style w:type="character" w:styleId="ListLabel2478" w:customStyle="1">
    <w:name w:val="ListLabel 2478"/>
    <w:qFormat/>
    <w:rPr>
      <w:rFonts w:cs="OpenSymbol"/>
    </w:rPr>
  </w:style>
  <w:style w:type="character" w:styleId="ListLabel2479" w:customStyle="1">
    <w:name w:val="ListLabel 2479"/>
    <w:qFormat/>
    <w:rPr>
      <w:rFonts w:cs="OpenSymbol"/>
    </w:rPr>
  </w:style>
  <w:style w:type="character" w:styleId="ListLabel2480" w:customStyle="1">
    <w:name w:val="ListLabel 2480"/>
    <w:qFormat/>
    <w:rPr>
      <w:rFonts w:cs="OpenSymbol"/>
    </w:rPr>
  </w:style>
  <w:style w:type="character" w:styleId="ListLabel2481" w:customStyle="1">
    <w:name w:val="ListLabel 2481"/>
    <w:qFormat/>
    <w:rPr>
      <w:rFonts w:cs="OpenSymbol"/>
    </w:rPr>
  </w:style>
  <w:style w:type="character" w:styleId="ListLabel2482" w:customStyle="1">
    <w:name w:val="ListLabel 2482"/>
    <w:qFormat/>
    <w:rPr>
      <w:rFonts w:cs="OpenSymbol"/>
    </w:rPr>
  </w:style>
  <w:style w:type="character" w:styleId="ListLabel2483" w:customStyle="1">
    <w:name w:val="ListLabel 2483"/>
    <w:qFormat/>
    <w:rPr>
      <w:rFonts w:cs="OpenSymbol"/>
    </w:rPr>
  </w:style>
  <w:style w:type="character" w:styleId="ListLabel2484" w:customStyle="1">
    <w:name w:val="ListLabel 2484"/>
    <w:qFormat/>
    <w:rPr>
      <w:rFonts w:cs="OpenSymbol"/>
    </w:rPr>
  </w:style>
  <w:style w:type="character" w:styleId="ListLabel2485" w:customStyle="1">
    <w:name w:val="ListLabel 2485"/>
    <w:qFormat/>
    <w:rPr>
      <w:rFonts w:cs="OpenSymbol"/>
    </w:rPr>
  </w:style>
  <w:style w:type="character" w:styleId="ListLabel2486" w:customStyle="1">
    <w:name w:val="ListLabel 2486"/>
    <w:qFormat/>
    <w:rPr>
      <w:rFonts w:cs="OpenSymbol"/>
    </w:rPr>
  </w:style>
  <w:style w:type="character" w:styleId="ListLabel2487" w:customStyle="1">
    <w:name w:val="ListLabel 2487"/>
    <w:qFormat/>
    <w:rPr>
      <w:rFonts w:cs="OpenSymbol"/>
    </w:rPr>
  </w:style>
  <w:style w:type="character" w:styleId="ListLabel2488" w:customStyle="1">
    <w:name w:val="ListLabel 2488"/>
    <w:qFormat/>
    <w:rPr>
      <w:rFonts w:cs="OpenSymbol"/>
    </w:rPr>
  </w:style>
  <w:style w:type="character" w:styleId="ListLabel2489" w:customStyle="1">
    <w:name w:val="ListLabel 2489"/>
    <w:qFormat/>
    <w:rPr>
      <w:rFonts w:cs="OpenSymbol"/>
    </w:rPr>
  </w:style>
  <w:style w:type="character" w:styleId="ListLabel2490" w:customStyle="1">
    <w:name w:val="ListLabel 2490"/>
    <w:qFormat/>
    <w:rPr>
      <w:rFonts w:cs="OpenSymbol"/>
    </w:rPr>
  </w:style>
  <w:style w:type="character" w:styleId="ListLabel2491" w:customStyle="1">
    <w:name w:val="ListLabel 2491"/>
    <w:qFormat/>
    <w:rPr>
      <w:rFonts w:cs="OpenSymbol"/>
    </w:rPr>
  </w:style>
  <w:style w:type="character" w:styleId="ListLabel2492" w:customStyle="1">
    <w:name w:val="ListLabel 2492"/>
    <w:qFormat/>
    <w:rPr>
      <w:rFonts w:cs="OpenSymbol"/>
    </w:rPr>
  </w:style>
  <w:style w:type="character" w:styleId="ListLabel2493" w:customStyle="1">
    <w:name w:val="ListLabel 2493"/>
    <w:qFormat/>
    <w:rPr>
      <w:rFonts w:cs="OpenSymbol"/>
    </w:rPr>
  </w:style>
  <w:style w:type="character" w:styleId="ListLabel2494" w:customStyle="1">
    <w:name w:val="ListLabel 2494"/>
    <w:qFormat/>
    <w:rPr>
      <w:rFonts w:cs="OpenSymbol"/>
    </w:rPr>
  </w:style>
  <w:style w:type="character" w:styleId="ListLabel2495" w:customStyle="1">
    <w:name w:val="ListLabel 2495"/>
    <w:qFormat/>
    <w:rPr>
      <w:rFonts w:cs="OpenSymbol"/>
    </w:rPr>
  </w:style>
  <w:style w:type="character" w:styleId="ListLabel2496" w:customStyle="1">
    <w:name w:val="ListLabel 2496"/>
    <w:qFormat/>
    <w:rPr>
      <w:rFonts w:cs="OpenSymbol"/>
    </w:rPr>
  </w:style>
  <w:style w:type="character" w:styleId="ListLabel2497" w:customStyle="1">
    <w:name w:val="ListLabel 2497"/>
    <w:qFormat/>
    <w:rPr>
      <w:rFonts w:cs="OpenSymbol"/>
    </w:rPr>
  </w:style>
  <w:style w:type="character" w:styleId="ListLabel2498" w:customStyle="1">
    <w:name w:val="ListLabel 2498"/>
    <w:qFormat/>
    <w:rPr>
      <w:rFonts w:cs="OpenSymbol"/>
    </w:rPr>
  </w:style>
  <w:style w:type="character" w:styleId="ListLabel2499" w:customStyle="1">
    <w:name w:val="ListLabel 2499"/>
    <w:qFormat/>
    <w:rPr>
      <w:rFonts w:cs="OpenSymbol"/>
    </w:rPr>
  </w:style>
  <w:style w:type="character" w:styleId="ListLabel2500" w:customStyle="1">
    <w:name w:val="ListLabel 2500"/>
    <w:qFormat/>
    <w:rPr>
      <w:rFonts w:cs="OpenSymbol"/>
    </w:rPr>
  </w:style>
  <w:style w:type="character" w:styleId="ListLabel2501" w:customStyle="1">
    <w:name w:val="ListLabel 2501"/>
    <w:qFormat/>
    <w:rPr>
      <w:rFonts w:cs="OpenSymbol"/>
    </w:rPr>
  </w:style>
  <w:style w:type="character" w:styleId="ListLabel2502" w:customStyle="1">
    <w:name w:val="ListLabel 2502"/>
    <w:qFormat/>
    <w:rPr>
      <w:rFonts w:cs="OpenSymbol"/>
    </w:rPr>
  </w:style>
  <w:style w:type="character" w:styleId="ListLabel2503" w:customStyle="1">
    <w:name w:val="ListLabel 2503"/>
    <w:qFormat/>
    <w:rPr>
      <w:rFonts w:cs="OpenSymbol"/>
    </w:rPr>
  </w:style>
  <w:style w:type="character" w:styleId="ListLabel2504" w:customStyle="1">
    <w:name w:val="ListLabel 2504"/>
    <w:qFormat/>
    <w:rPr>
      <w:rFonts w:cs="OpenSymbol"/>
    </w:rPr>
  </w:style>
  <w:style w:type="character" w:styleId="ListLabel2505" w:customStyle="1">
    <w:name w:val="ListLabel 2505"/>
    <w:qFormat/>
    <w:rPr>
      <w:rFonts w:cs="OpenSymbol"/>
    </w:rPr>
  </w:style>
  <w:style w:type="character" w:styleId="ListLabel2506" w:customStyle="1">
    <w:name w:val="ListLabel 2506"/>
    <w:qFormat/>
    <w:rPr>
      <w:rFonts w:cs="OpenSymbol"/>
    </w:rPr>
  </w:style>
  <w:style w:type="character" w:styleId="ListLabel2507" w:customStyle="1">
    <w:name w:val="ListLabel 2507"/>
    <w:qFormat/>
    <w:rPr>
      <w:rFonts w:cs="OpenSymbol"/>
    </w:rPr>
  </w:style>
  <w:style w:type="character" w:styleId="ListLabel2508" w:customStyle="1">
    <w:name w:val="ListLabel 2508"/>
    <w:qFormat/>
    <w:rPr>
      <w:rFonts w:cs="OpenSymbol"/>
    </w:rPr>
  </w:style>
  <w:style w:type="character" w:styleId="ListLabel2509" w:customStyle="1">
    <w:name w:val="ListLabel 2509"/>
    <w:qFormat/>
    <w:rPr>
      <w:rFonts w:cs="OpenSymbol"/>
    </w:rPr>
  </w:style>
  <w:style w:type="character" w:styleId="ListLabel2510" w:customStyle="1">
    <w:name w:val="ListLabel 2510"/>
    <w:qFormat/>
    <w:rPr>
      <w:rFonts w:cs="OpenSymbol"/>
    </w:rPr>
  </w:style>
  <w:style w:type="character" w:styleId="ListLabel2511" w:customStyle="1">
    <w:name w:val="ListLabel 2511"/>
    <w:qFormat/>
    <w:rPr>
      <w:rFonts w:cs="OpenSymbol"/>
    </w:rPr>
  </w:style>
  <w:style w:type="character" w:styleId="ListLabel2512" w:customStyle="1">
    <w:name w:val="ListLabel 2512"/>
    <w:qFormat/>
    <w:rPr>
      <w:rFonts w:cs="OpenSymbol"/>
    </w:rPr>
  </w:style>
  <w:style w:type="character" w:styleId="ListLabel2513" w:customStyle="1">
    <w:name w:val="ListLabel 2513"/>
    <w:qFormat/>
    <w:rPr>
      <w:rFonts w:cs="OpenSymbol"/>
    </w:rPr>
  </w:style>
  <w:style w:type="character" w:styleId="ListLabel2514" w:customStyle="1">
    <w:name w:val="ListLabel 2514"/>
    <w:qFormat/>
    <w:rPr>
      <w:rFonts w:cs="OpenSymbol"/>
    </w:rPr>
  </w:style>
  <w:style w:type="character" w:styleId="ListLabel2515" w:customStyle="1">
    <w:name w:val="ListLabel 2515"/>
    <w:qFormat/>
    <w:rPr>
      <w:rFonts w:cs="OpenSymbol"/>
    </w:rPr>
  </w:style>
  <w:style w:type="character" w:styleId="ListLabel2516" w:customStyle="1">
    <w:name w:val="ListLabel 2516"/>
    <w:qFormat/>
    <w:rPr>
      <w:rFonts w:cs="OpenSymbol"/>
    </w:rPr>
  </w:style>
  <w:style w:type="character" w:styleId="ListLabel2517" w:customStyle="1">
    <w:name w:val="ListLabel 2517"/>
    <w:qFormat/>
    <w:rPr>
      <w:rFonts w:cs="OpenSymbol"/>
    </w:rPr>
  </w:style>
  <w:style w:type="character" w:styleId="ListLabel2518" w:customStyle="1">
    <w:name w:val="ListLabel 2518"/>
    <w:qFormat/>
    <w:rPr>
      <w:rFonts w:cs="OpenSymbol"/>
    </w:rPr>
  </w:style>
  <w:style w:type="character" w:styleId="ListLabel2519" w:customStyle="1">
    <w:name w:val="ListLabel 2519"/>
    <w:qFormat/>
    <w:rPr>
      <w:rFonts w:cs="OpenSymbol"/>
    </w:rPr>
  </w:style>
  <w:style w:type="character" w:styleId="ListLabel2520" w:customStyle="1">
    <w:name w:val="ListLabel 2520"/>
    <w:qFormat/>
    <w:rPr>
      <w:rFonts w:cs="OpenSymbol"/>
    </w:rPr>
  </w:style>
  <w:style w:type="character" w:styleId="ListLabel2521" w:customStyle="1">
    <w:name w:val="ListLabel 2521"/>
    <w:qFormat/>
    <w:rPr>
      <w:rFonts w:cs="OpenSymbol"/>
    </w:rPr>
  </w:style>
  <w:style w:type="character" w:styleId="ListLabel2522" w:customStyle="1">
    <w:name w:val="ListLabel 2522"/>
    <w:qFormat/>
    <w:rPr>
      <w:rFonts w:cs="OpenSymbol"/>
    </w:rPr>
  </w:style>
  <w:style w:type="character" w:styleId="ListLabel2523" w:customStyle="1">
    <w:name w:val="ListLabel 2523"/>
    <w:qFormat/>
    <w:rPr>
      <w:rFonts w:cs="OpenSymbol"/>
    </w:rPr>
  </w:style>
  <w:style w:type="character" w:styleId="ListLabel2524" w:customStyle="1">
    <w:name w:val="ListLabel 2524"/>
    <w:qFormat/>
    <w:rPr>
      <w:rFonts w:cs="OpenSymbol"/>
    </w:rPr>
  </w:style>
  <w:style w:type="character" w:styleId="ListLabel2525" w:customStyle="1">
    <w:name w:val="ListLabel 2525"/>
    <w:qFormat/>
    <w:rPr>
      <w:rFonts w:cs="OpenSymbol"/>
    </w:rPr>
  </w:style>
  <w:style w:type="character" w:styleId="ListLabel2526" w:customStyle="1">
    <w:name w:val="ListLabel 2526"/>
    <w:qFormat/>
    <w:rPr>
      <w:rFonts w:cs="OpenSymbol"/>
    </w:rPr>
  </w:style>
  <w:style w:type="character" w:styleId="ListLabel2527" w:customStyle="1">
    <w:name w:val="ListLabel 2527"/>
    <w:qFormat/>
    <w:rPr>
      <w:rFonts w:cs="OpenSymbol"/>
    </w:rPr>
  </w:style>
  <w:style w:type="character" w:styleId="ListLabel2528" w:customStyle="1">
    <w:name w:val="ListLabel 2528"/>
    <w:qFormat/>
    <w:rPr>
      <w:rFonts w:cs="OpenSymbol"/>
    </w:rPr>
  </w:style>
  <w:style w:type="character" w:styleId="ListLabel2529" w:customStyle="1">
    <w:name w:val="ListLabel 2529"/>
    <w:qFormat/>
    <w:rPr>
      <w:rFonts w:cs="Courier New"/>
    </w:rPr>
  </w:style>
  <w:style w:type="character" w:styleId="ListLabel2530" w:customStyle="1">
    <w:name w:val="ListLabel 2530"/>
    <w:qFormat/>
    <w:rPr>
      <w:rFonts w:cs="Courier New"/>
    </w:rPr>
  </w:style>
  <w:style w:type="character" w:styleId="ListLabel2531" w:customStyle="1">
    <w:name w:val="ListLabel 2531"/>
    <w:qFormat/>
    <w:rPr>
      <w:rFonts w:cs="Courier New"/>
    </w:rPr>
  </w:style>
  <w:style w:type="character" w:styleId="ListLabel2532" w:customStyle="1">
    <w:name w:val="ListLabel 2532"/>
    <w:qFormat/>
    <w:rPr/>
  </w:style>
  <w:style w:type="character" w:styleId="ListLabel2533" w:customStyle="1">
    <w:name w:val="ListLabel 2533"/>
    <w:qFormat/>
    <w:rPr>
      <w:rFonts w:cs="OpenSymbol"/>
    </w:rPr>
  </w:style>
  <w:style w:type="character" w:styleId="ListLabel2534" w:customStyle="1">
    <w:name w:val="ListLabel 2534"/>
    <w:qFormat/>
    <w:rPr>
      <w:rFonts w:cs="OpenSymbol"/>
    </w:rPr>
  </w:style>
  <w:style w:type="character" w:styleId="ListLabel2535" w:customStyle="1">
    <w:name w:val="ListLabel 2535"/>
    <w:qFormat/>
    <w:rPr>
      <w:rFonts w:cs="OpenSymbol"/>
    </w:rPr>
  </w:style>
  <w:style w:type="character" w:styleId="ListLabel2536" w:customStyle="1">
    <w:name w:val="ListLabel 2536"/>
    <w:qFormat/>
    <w:rPr>
      <w:rFonts w:cs="OpenSymbol"/>
    </w:rPr>
  </w:style>
  <w:style w:type="character" w:styleId="ListLabel2537" w:customStyle="1">
    <w:name w:val="ListLabel 2537"/>
    <w:qFormat/>
    <w:rPr>
      <w:rFonts w:cs="OpenSymbol"/>
    </w:rPr>
  </w:style>
  <w:style w:type="character" w:styleId="ListLabel2538" w:customStyle="1">
    <w:name w:val="ListLabel 2538"/>
    <w:qFormat/>
    <w:rPr>
      <w:rFonts w:cs="OpenSymbol"/>
    </w:rPr>
  </w:style>
  <w:style w:type="character" w:styleId="ListLabel2539" w:customStyle="1">
    <w:name w:val="ListLabel 2539"/>
    <w:qFormat/>
    <w:rPr>
      <w:rFonts w:cs="OpenSymbol"/>
    </w:rPr>
  </w:style>
  <w:style w:type="character" w:styleId="ListLabel2540" w:customStyle="1">
    <w:name w:val="ListLabel 2540"/>
    <w:qFormat/>
    <w:rPr>
      <w:rFonts w:cs="OpenSymbol"/>
    </w:rPr>
  </w:style>
  <w:style w:type="character" w:styleId="ListLabel2541" w:customStyle="1">
    <w:name w:val="ListLabel 2541"/>
    <w:qFormat/>
    <w:rPr>
      <w:rFonts w:cs="OpenSymbol"/>
    </w:rPr>
  </w:style>
  <w:style w:type="character" w:styleId="ListLabel2542" w:customStyle="1">
    <w:name w:val="ListLabel 2542"/>
    <w:qFormat/>
    <w:rPr>
      <w:rFonts w:cs="OpenSymbol"/>
    </w:rPr>
  </w:style>
  <w:style w:type="character" w:styleId="ListLabel2543" w:customStyle="1">
    <w:name w:val="ListLabel 2543"/>
    <w:qFormat/>
    <w:rPr>
      <w:rFonts w:cs="OpenSymbol"/>
    </w:rPr>
  </w:style>
  <w:style w:type="character" w:styleId="ListLabel2544" w:customStyle="1">
    <w:name w:val="ListLabel 2544"/>
    <w:qFormat/>
    <w:rPr>
      <w:rFonts w:cs="OpenSymbol"/>
    </w:rPr>
  </w:style>
  <w:style w:type="character" w:styleId="ListLabel2545" w:customStyle="1">
    <w:name w:val="ListLabel 2545"/>
    <w:qFormat/>
    <w:rPr>
      <w:rFonts w:cs="OpenSymbol"/>
    </w:rPr>
  </w:style>
  <w:style w:type="character" w:styleId="ListLabel2546" w:customStyle="1">
    <w:name w:val="ListLabel 2546"/>
    <w:qFormat/>
    <w:rPr>
      <w:rFonts w:cs="OpenSymbol"/>
    </w:rPr>
  </w:style>
  <w:style w:type="character" w:styleId="ListLabel2547" w:customStyle="1">
    <w:name w:val="ListLabel 2547"/>
    <w:qFormat/>
    <w:rPr>
      <w:rFonts w:cs="OpenSymbol"/>
    </w:rPr>
  </w:style>
  <w:style w:type="character" w:styleId="ListLabel2548" w:customStyle="1">
    <w:name w:val="ListLabel 2548"/>
    <w:qFormat/>
    <w:rPr>
      <w:rFonts w:cs="OpenSymbol"/>
    </w:rPr>
  </w:style>
  <w:style w:type="character" w:styleId="ListLabel2549" w:customStyle="1">
    <w:name w:val="ListLabel 2549"/>
    <w:qFormat/>
    <w:rPr>
      <w:rFonts w:cs="OpenSymbol"/>
    </w:rPr>
  </w:style>
  <w:style w:type="character" w:styleId="ListLabel2550" w:customStyle="1">
    <w:name w:val="ListLabel 2550"/>
    <w:qFormat/>
    <w:rPr>
      <w:rFonts w:cs="OpenSymbol"/>
    </w:rPr>
  </w:style>
  <w:style w:type="character" w:styleId="ListLabel2551" w:customStyle="1">
    <w:name w:val="ListLabel 2551"/>
    <w:qFormat/>
    <w:rPr>
      <w:rFonts w:cs="OpenSymbol"/>
    </w:rPr>
  </w:style>
  <w:style w:type="character" w:styleId="ListLabel2552" w:customStyle="1">
    <w:name w:val="ListLabel 2552"/>
    <w:qFormat/>
    <w:rPr>
      <w:rFonts w:cs="OpenSymbol"/>
    </w:rPr>
  </w:style>
  <w:style w:type="character" w:styleId="ListLabel2553" w:customStyle="1">
    <w:name w:val="ListLabel 2553"/>
    <w:qFormat/>
    <w:rPr>
      <w:rFonts w:cs="OpenSymbol"/>
    </w:rPr>
  </w:style>
  <w:style w:type="character" w:styleId="ListLabel2554" w:customStyle="1">
    <w:name w:val="ListLabel 2554"/>
    <w:qFormat/>
    <w:rPr>
      <w:rFonts w:cs="OpenSymbol"/>
    </w:rPr>
  </w:style>
  <w:style w:type="character" w:styleId="ListLabel2555" w:customStyle="1">
    <w:name w:val="ListLabel 2555"/>
    <w:qFormat/>
    <w:rPr>
      <w:rFonts w:cs="OpenSymbol"/>
    </w:rPr>
  </w:style>
  <w:style w:type="character" w:styleId="ListLabel2556" w:customStyle="1">
    <w:name w:val="ListLabel 2556"/>
    <w:qFormat/>
    <w:rPr>
      <w:rFonts w:cs="OpenSymbol"/>
    </w:rPr>
  </w:style>
  <w:style w:type="character" w:styleId="ListLabel2557" w:customStyle="1">
    <w:name w:val="ListLabel 2557"/>
    <w:qFormat/>
    <w:rPr>
      <w:rFonts w:cs="OpenSymbol"/>
    </w:rPr>
  </w:style>
  <w:style w:type="character" w:styleId="ListLabel2558" w:customStyle="1">
    <w:name w:val="ListLabel 2558"/>
    <w:qFormat/>
    <w:rPr>
      <w:rFonts w:cs="OpenSymbol"/>
    </w:rPr>
  </w:style>
  <w:style w:type="character" w:styleId="ListLabel2559" w:customStyle="1">
    <w:name w:val="ListLabel 2559"/>
    <w:qFormat/>
    <w:rPr>
      <w:rFonts w:cs="OpenSymbol"/>
    </w:rPr>
  </w:style>
  <w:style w:type="character" w:styleId="ListLabel2560" w:customStyle="1">
    <w:name w:val="ListLabel 2560"/>
    <w:qFormat/>
    <w:rPr>
      <w:rFonts w:cs="OpenSymbol"/>
    </w:rPr>
  </w:style>
  <w:style w:type="character" w:styleId="ListLabel2561" w:customStyle="1">
    <w:name w:val="ListLabel 2561"/>
    <w:qFormat/>
    <w:rPr>
      <w:rFonts w:cs="OpenSymbol"/>
    </w:rPr>
  </w:style>
  <w:style w:type="character" w:styleId="ListLabel2562" w:customStyle="1">
    <w:name w:val="ListLabel 2562"/>
    <w:qFormat/>
    <w:rPr>
      <w:rFonts w:cs="OpenSymbol"/>
    </w:rPr>
  </w:style>
  <w:style w:type="character" w:styleId="ListLabel2563" w:customStyle="1">
    <w:name w:val="ListLabel 2563"/>
    <w:qFormat/>
    <w:rPr>
      <w:rFonts w:cs="OpenSymbol"/>
    </w:rPr>
  </w:style>
  <w:style w:type="character" w:styleId="ListLabel2564" w:customStyle="1">
    <w:name w:val="ListLabel 2564"/>
    <w:qFormat/>
    <w:rPr>
      <w:rFonts w:cs="OpenSymbol"/>
    </w:rPr>
  </w:style>
  <w:style w:type="character" w:styleId="ListLabel2565" w:customStyle="1">
    <w:name w:val="ListLabel 2565"/>
    <w:qFormat/>
    <w:rPr>
      <w:rFonts w:cs="OpenSymbol"/>
    </w:rPr>
  </w:style>
  <w:style w:type="character" w:styleId="ListLabel2566" w:customStyle="1">
    <w:name w:val="ListLabel 2566"/>
    <w:qFormat/>
    <w:rPr>
      <w:rFonts w:cs="OpenSymbol"/>
    </w:rPr>
  </w:style>
  <w:style w:type="character" w:styleId="ListLabel2567" w:customStyle="1">
    <w:name w:val="ListLabel 2567"/>
    <w:qFormat/>
    <w:rPr>
      <w:rFonts w:cs="OpenSymbol"/>
    </w:rPr>
  </w:style>
  <w:style w:type="character" w:styleId="ListLabel2568" w:customStyle="1">
    <w:name w:val="ListLabel 2568"/>
    <w:qFormat/>
    <w:rPr>
      <w:rFonts w:cs="OpenSymbol"/>
    </w:rPr>
  </w:style>
  <w:style w:type="character" w:styleId="ListLabel2569" w:customStyle="1">
    <w:name w:val="ListLabel 2569"/>
    <w:qFormat/>
    <w:rPr>
      <w:rFonts w:cs="OpenSymbol"/>
    </w:rPr>
  </w:style>
  <w:style w:type="character" w:styleId="ListLabel2570" w:customStyle="1">
    <w:name w:val="ListLabel 2570"/>
    <w:qFormat/>
    <w:rPr>
      <w:rFonts w:cs="OpenSymbol"/>
    </w:rPr>
  </w:style>
  <w:style w:type="character" w:styleId="ListLabel2571" w:customStyle="1">
    <w:name w:val="ListLabel 2571"/>
    <w:qFormat/>
    <w:rPr>
      <w:rFonts w:cs="OpenSymbol"/>
    </w:rPr>
  </w:style>
  <w:style w:type="character" w:styleId="ListLabel2572" w:customStyle="1">
    <w:name w:val="ListLabel 2572"/>
    <w:qFormat/>
    <w:rPr>
      <w:rFonts w:cs="OpenSymbol"/>
    </w:rPr>
  </w:style>
  <w:style w:type="character" w:styleId="ListLabel2573" w:customStyle="1">
    <w:name w:val="ListLabel 2573"/>
    <w:qFormat/>
    <w:rPr>
      <w:rFonts w:cs="OpenSymbol"/>
    </w:rPr>
  </w:style>
  <w:style w:type="character" w:styleId="ListLabel2574" w:customStyle="1">
    <w:name w:val="ListLabel 2574"/>
    <w:qFormat/>
    <w:rPr>
      <w:rFonts w:cs="OpenSymbol"/>
    </w:rPr>
  </w:style>
  <w:style w:type="character" w:styleId="ListLabel2575" w:customStyle="1">
    <w:name w:val="ListLabel 2575"/>
    <w:qFormat/>
    <w:rPr>
      <w:rFonts w:cs="OpenSymbol"/>
    </w:rPr>
  </w:style>
  <w:style w:type="character" w:styleId="ListLabel2576" w:customStyle="1">
    <w:name w:val="ListLabel 2576"/>
    <w:qFormat/>
    <w:rPr>
      <w:rFonts w:cs="OpenSymbol"/>
    </w:rPr>
  </w:style>
  <w:style w:type="character" w:styleId="ListLabel2577" w:customStyle="1">
    <w:name w:val="ListLabel 2577"/>
    <w:qFormat/>
    <w:rPr>
      <w:rFonts w:cs="OpenSymbol"/>
    </w:rPr>
  </w:style>
  <w:style w:type="character" w:styleId="ListLabel2578" w:customStyle="1">
    <w:name w:val="ListLabel 2578"/>
    <w:qFormat/>
    <w:rPr>
      <w:rFonts w:cs="OpenSymbol"/>
    </w:rPr>
  </w:style>
  <w:style w:type="character" w:styleId="ListLabel2579" w:customStyle="1">
    <w:name w:val="ListLabel 2579"/>
    <w:qFormat/>
    <w:rPr>
      <w:rFonts w:cs="OpenSymbol"/>
    </w:rPr>
  </w:style>
  <w:style w:type="character" w:styleId="ListLabel2580" w:customStyle="1">
    <w:name w:val="ListLabel 2580"/>
    <w:qFormat/>
    <w:rPr>
      <w:rFonts w:cs="OpenSymbol"/>
    </w:rPr>
  </w:style>
  <w:style w:type="character" w:styleId="ListLabel2581" w:customStyle="1">
    <w:name w:val="ListLabel 2581"/>
    <w:qFormat/>
    <w:rPr>
      <w:rFonts w:cs="OpenSymbol"/>
    </w:rPr>
  </w:style>
  <w:style w:type="character" w:styleId="ListLabel2582" w:customStyle="1">
    <w:name w:val="ListLabel 2582"/>
    <w:qFormat/>
    <w:rPr>
      <w:rFonts w:cs="OpenSymbol"/>
    </w:rPr>
  </w:style>
  <w:style w:type="character" w:styleId="ListLabel2583" w:customStyle="1">
    <w:name w:val="ListLabel 2583"/>
    <w:qFormat/>
    <w:rPr>
      <w:rFonts w:cs="OpenSymbol"/>
    </w:rPr>
  </w:style>
  <w:style w:type="character" w:styleId="ListLabel2584" w:customStyle="1">
    <w:name w:val="ListLabel 2584"/>
    <w:qFormat/>
    <w:rPr>
      <w:rFonts w:cs="OpenSymbol"/>
    </w:rPr>
  </w:style>
  <w:style w:type="character" w:styleId="ListLabel2585" w:customStyle="1">
    <w:name w:val="ListLabel 2585"/>
    <w:qFormat/>
    <w:rPr>
      <w:rFonts w:cs="OpenSymbol"/>
    </w:rPr>
  </w:style>
  <w:style w:type="character" w:styleId="ListLabel2586" w:customStyle="1">
    <w:name w:val="ListLabel 2586"/>
    <w:qFormat/>
    <w:rPr>
      <w:rFonts w:cs="OpenSymbol"/>
    </w:rPr>
  </w:style>
  <w:style w:type="character" w:styleId="ListLabel2587" w:customStyle="1">
    <w:name w:val="ListLabel 2587"/>
    <w:qFormat/>
    <w:rPr>
      <w:rFonts w:cs="OpenSymbol"/>
      <w:sz w:val="22"/>
    </w:rPr>
  </w:style>
  <w:style w:type="character" w:styleId="ListLabel2588" w:customStyle="1">
    <w:name w:val="ListLabel 2588"/>
    <w:qFormat/>
    <w:rPr>
      <w:rFonts w:cs="OpenSymbol"/>
    </w:rPr>
  </w:style>
  <w:style w:type="character" w:styleId="ListLabel2589" w:customStyle="1">
    <w:name w:val="ListLabel 2589"/>
    <w:qFormat/>
    <w:rPr>
      <w:rFonts w:cs="OpenSymbol"/>
    </w:rPr>
  </w:style>
  <w:style w:type="character" w:styleId="ListLabel2590" w:customStyle="1">
    <w:name w:val="ListLabel 2590"/>
    <w:qFormat/>
    <w:rPr>
      <w:rFonts w:cs="OpenSymbol"/>
    </w:rPr>
  </w:style>
  <w:style w:type="character" w:styleId="ListLabel2591" w:customStyle="1">
    <w:name w:val="ListLabel 2591"/>
    <w:qFormat/>
    <w:rPr>
      <w:rFonts w:cs="OpenSymbol"/>
    </w:rPr>
  </w:style>
  <w:style w:type="character" w:styleId="ListLabel2592" w:customStyle="1">
    <w:name w:val="ListLabel 2592"/>
    <w:qFormat/>
    <w:rPr>
      <w:rFonts w:cs="OpenSymbol"/>
    </w:rPr>
  </w:style>
  <w:style w:type="character" w:styleId="ListLabel2593" w:customStyle="1">
    <w:name w:val="ListLabel 2593"/>
    <w:qFormat/>
    <w:rPr>
      <w:rFonts w:cs="OpenSymbol"/>
    </w:rPr>
  </w:style>
  <w:style w:type="character" w:styleId="ListLabel2594" w:customStyle="1">
    <w:name w:val="ListLabel 2594"/>
    <w:qFormat/>
    <w:rPr>
      <w:rFonts w:cs="OpenSymbol"/>
    </w:rPr>
  </w:style>
  <w:style w:type="character" w:styleId="ListLabel2595" w:customStyle="1">
    <w:name w:val="ListLabel 2595"/>
    <w:qFormat/>
    <w:rPr>
      <w:rFonts w:cs="OpenSymbol"/>
    </w:rPr>
  </w:style>
  <w:style w:type="character" w:styleId="ListLabel2596" w:customStyle="1">
    <w:name w:val="ListLabel 2596"/>
    <w:qFormat/>
    <w:rPr>
      <w:rFonts w:cs="OpenSymbol"/>
      <w:sz w:val="22"/>
    </w:rPr>
  </w:style>
  <w:style w:type="character" w:styleId="ListLabel2597" w:customStyle="1">
    <w:name w:val="ListLabel 2597"/>
    <w:qFormat/>
    <w:rPr>
      <w:rFonts w:cs="OpenSymbol"/>
    </w:rPr>
  </w:style>
  <w:style w:type="character" w:styleId="ListLabel2598" w:customStyle="1">
    <w:name w:val="ListLabel 2598"/>
    <w:qFormat/>
    <w:rPr>
      <w:rFonts w:cs="OpenSymbol"/>
    </w:rPr>
  </w:style>
  <w:style w:type="character" w:styleId="ListLabel2599" w:customStyle="1">
    <w:name w:val="ListLabel 2599"/>
    <w:qFormat/>
    <w:rPr>
      <w:rFonts w:cs="OpenSymbol"/>
    </w:rPr>
  </w:style>
  <w:style w:type="character" w:styleId="ListLabel2600" w:customStyle="1">
    <w:name w:val="ListLabel 2600"/>
    <w:qFormat/>
    <w:rPr>
      <w:rFonts w:cs="OpenSymbol"/>
    </w:rPr>
  </w:style>
  <w:style w:type="character" w:styleId="ListLabel2601" w:customStyle="1">
    <w:name w:val="ListLabel 2601"/>
    <w:qFormat/>
    <w:rPr>
      <w:rFonts w:cs="OpenSymbol"/>
    </w:rPr>
  </w:style>
  <w:style w:type="character" w:styleId="ListLabel2602" w:customStyle="1">
    <w:name w:val="ListLabel 2602"/>
    <w:qFormat/>
    <w:rPr>
      <w:rFonts w:cs="OpenSymbol"/>
    </w:rPr>
  </w:style>
  <w:style w:type="character" w:styleId="ListLabel2603" w:customStyle="1">
    <w:name w:val="ListLabel 2603"/>
    <w:qFormat/>
    <w:rPr>
      <w:rFonts w:cs="OpenSymbol"/>
    </w:rPr>
  </w:style>
  <w:style w:type="character" w:styleId="ListLabel2604" w:customStyle="1">
    <w:name w:val="ListLabel 2604"/>
    <w:qFormat/>
    <w:rPr>
      <w:rFonts w:cs="OpenSymbol"/>
    </w:rPr>
  </w:style>
  <w:style w:type="character" w:styleId="ListLabel2605" w:customStyle="1">
    <w:name w:val="ListLabel 2605"/>
    <w:qFormat/>
    <w:rPr>
      <w:rFonts w:cs="OpenSymbol"/>
    </w:rPr>
  </w:style>
  <w:style w:type="character" w:styleId="ListLabel2606" w:customStyle="1">
    <w:name w:val="ListLabel 2606"/>
    <w:qFormat/>
    <w:rPr>
      <w:rFonts w:cs="OpenSymbol"/>
    </w:rPr>
  </w:style>
  <w:style w:type="character" w:styleId="ListLabel2607" w:customStyle="1">
    <w:name w:val="ListLabel 2607"/>
    <w:qFormat/>
    <w:rPr>
      <w:rFonts w:cs="OpenSymbol"/>
    </w:rPr>
  </w:style>
  <w:style w:type="character" w:styleId="ListLabel2608" w:customStyle="1">
    <w:name w:val="ListLabel 2608"/>
    <w:qFormat/>
    <w:rPr>
      <w:rFonts w:cs="OpenSymbol"/>
    </w:rPr>
  </w:style>
  <w:style w:type="character" w:styleId="ListLabel2609" w:customStyle="1">
    <w:name w:val="ListLabel 2609"/>
    <w:qFormat/>
    <w:rPr>
      <w:rFonts w:cs="OpenSymbol"/>
    </w:rPr>
  </w:style>
  <w:style w:type="character" w:styleId="ListLabel2610" w:customStyle="1">
    <w:name w:val="ListLabel 2610"/>
    <w:qFormat/>
    <w:rPr>
      <w:rFonts w:cs="OpenSymbol"/>
    </w:rPr>
  </w:style>
  <w:style w:type="character" w:styleId="ListLabel2611" w:customStyle="1">
    <w:name w:val="ListLabel 2611"/>
    <w:qFormat/>
    <w:rPr>
      <w:rFonts w:cs="OpenSymbol"/>
    </w:rPr>
  </w:style>
  <w:style w:type="character" w:styleId="ListLabel2612" w:customStyle="1">
    <w:name w:val="ListLabel 2612"/>
    <w:qFormat/>
    <w:rPr>
      <w:rFonts w:cs="OpenSymbol"/>
    </w:rPr>
  </w:style>
  <w:style w:type="character" w:styleId="ListLabel2613" w:customStyle="1">
    <w:name w:val="ListLabel 2613"/>
    <w:qFormat/>
    <w:rPr>
      <w:rFonts w:cs="OpenSymbol"/>
    </w:rPr>
  </w:style>
  <w:style w:type="character" w:styleId="ListLabel2614" w:customStyle="1">
    <w:name w:val="ListLabel 2614"/>
    <w:qFormat/>
    <w:rPr>
      <w:rFonts w:cs="OpenSymbol"/>
    </w:rPr>
  </w:style>
  <w:style w:type="character" w:styleId="ListLabel2615" w:customStyle="1">
    <w:name w:val="ListLabel 2615"/>
    <w:qFormat/>
    <w:rPr>
      <w:rFonts w:cs="OpenSymbol"/>
    </w:rPr>
  </w:style>
  <w:style w:type="character" w:styleId="ListLabel2616" w:customStyle="1">
    <w:name w:val="ListLabel 2616"/>
    <w:qFormat/>
    <w:rPr>
      <w:rFonts w:cs="OpenSymbol"/>
    </w:rPr>
  </w:style>
  <w:style w:type="character" w:styleId="ListLabel2617" w:customStyle="1">
    <w:name w:val="ListLabel 2617"/>
    <w:qFormat/>
    <w:rPr>
      <w:rFonts w:cs="OpenSymbol"/>
    </w:rPr>
  </w:style>
  <w:style w:type="character" w:styleId="ListLabel2618" w:customStyle="1">
    <w:name w:val="ListLabel 2618"/>
    <w:qFormat/>
    <w:rPr>
      <w:rFonts w:cs="OpenSymbol"/>
    </w:rPr>
  </w:style>
  <w:style w:type="character" w:styleId="ListLabel2619" w:customStyle="1">
    <w:name w:val="ListLabel 2619"/>
    <w:qFormat/>
    <w:rPr>
      <w:rFonts w:cs="OpenSymbol"/>
    </w:rPr>
  </w:style>
  <w:style w:type="character" w:styleId="ListLabel2620" w:customStyle="1">
    <w:name w:val="ListLabel 2620"/>
    <w:qFormat/>
    <w:rPr>
      <w:rFonts w:cs="OpenSymbol"/>
    </w:rPr>
  </w:style>
  <w:style w:type="character" w:styleId="ListLabel2621" w:customStyle="1">
    <w:name w:val="ListLabel 2621"/>
    <w:qFormat/>
    <w:rPr>
      <w:rFonts w:cs="OpenSymbol"/>
    </w:rPr>
  </w:style>
  <w:style w:type="character" w:styleId="ListLabel2622" w:customStyle="1">
    <w:name w:val="ListLabel 2622"/>
    <w:qFormat/>
    <w:rPr>
      <w:rFonts w:cs="OpenSymbol"/>
    </w:rPr>
  </w:style>
  <w:style w:type="character" w:styleId="ListLabel2623" w:customStyle="1">
    <w:name w:val="ListLabel 2623"/>
    <w:qFormat/>
    <w:rPr>
      <w:rFonts w:cs="OpenSymbol"/>
    </w:rPr>
  </w:style>
  <w:style w:type="character" w:styleId="ListLabel2624" w:customStyle="1">
    <w:name w:val="ListLabel 2624"/>
    <w:qFormat/>
    <w:rPr>
      <w:rFonts w:cs="OpenSymbol"/>
    </w:rPr>
  </w:style>
  <w:style w:type="character" w:styleId="ListLabel2625" w:customStyle="1">
    <w:name w:val="ListLabel 2625"/>
    <w:qFormat/>
    <w:rPr>
      <w:rFonts w:cs="OpenSymbol"/>
    </w:rPr>
  </w:style>
  <w:style w:type="character" w:styleId="ListLabel2626" w:customStyle="1">
    <w:name w:val="ListLabel 2626"/>
    <w:qFormat/>
    <w:rPr>
      <w:rFonts w:cs="OpenSymbol"/>
    </w:rPr>
  </w:style>
  <w:style w:type="character" w:styleId="ListLabel2627" w:customStyle="1">
    <w:name w:val="ListLabel 2627"/>
    <w:qFormat/>
    <w:rPr>
      <w:rFonts w:cs="OpenSymbol"/>
    </w:rPr>
  </w:style>
  <w:style w:type="character" w:styleId="ListLabel2628" w:customStyle="1">
    <w:name w:val="ListLabel 2628"/>
    <w:qFormat/>
    <w:rPr>
      <w:rFonts w:cs="OpenSymbol"/>
    </w:rPr>
  </w:style>
  <w:style w:type="character" w:styleId="ListLabel2629" w:customStyle="1">
    <w:name w:val="ListLabel 2629"/>
    <w:qFormat/>
    <w:rPr>
      <w:rFonts w:cs="OpenSymbol"/>
    </w:rPr>
  </w:style>
  <w:style w:type="character" w:styleId="ListLabel2630" w:customStyle="1">
    <w:name w:val="ListLabel 2630"/>
    <w:qFormat/>
    <w:rPr>
      <w:rFonts w:cs="OpenSymbol"/>
    </w:rPr>
  </w:style>
  <w:style w:type="character" w:styleId="ListLabel2631" w:customStyle="1">
    <w:name w:val="ListLabel 2631"/>
    <w:qFormat/>
    <w:rPr>
      <w:rFonts w:cs="OpenSymbol"/>
    </w:rPr>
  </w:style>
  <w:style w:type="character" w:styleId="ListLabel2632" w:customStyle="1">
    <w:name w:val="ListLabel 2632"/>
    <w:qFormat/>
    <w:rPr>
      <w:rFonts w:cs="OpenSymbol"/>
    </w:rPr>
  </w:style>
  <w:style w:type="character" w:styleId="ListLabel2633" w:customStyle="1">
    <w:name w:val="ListLabel 2633"/>
    <w:qFormat/>
    <w:rPr>
      <w:rFonts w:cs="OpenSymbol"/>
    </w:rPr>
  </w:style>
  <w:style w:type="character" w:styleId="ListLabel2634" w:customStyle="1">
    <w:name w:val="ListLabel 2634"/>
    <w:qFormat/>
    <w:rPr>
      <w:rFonts w:cs="OpenSymbol"/>
    </w:rPr>
  </w:style>
  <w:style w:type="character" w:styleId="ListLabel2635" w:customStyle="1">
    <w:name w:val="ListLabel 2635"/>
    <w:qFormat/>
    <w:rPr>
      <w:rFonts w:cs="OpenSymbol"/>
    </w:rPr>
  </w:style>
  <w:style w:type="character" w:styleId="ListLabel2636" w:customStyle="1">
    <w:name w:val="ListLabel 2636"/>
    <w:qFormat/>
    <w:rPr>
      <w:rFonts w:cs="OpenSymbol"/>
    </w:rPr>
  </w:style>
  <w:style w:type="character" w:styleId="ListLabel2637" w:customStyle="1">
    <w:name w:val="ListLabel 2637"/>
    <w:qFormat/>
    <w:rPr>
      <w:rFonts w:cs="OpenSymbol"/>
    </w:rPr>
  </w:style>
  <w:style w:type="character" w:styleId="ListLabel2638" w:customStyle="1">
    <w:name w:val="ListLabel 2638"/>
    <w:qFormat/>
    <w:rPr>
      <w:rFonts w:cs="OpenSymbol"/>
    </w:rPr>
  </w:style>
  <w:style w:type="character" w:styleId="ListLabel2639" w:customStyle="1">
    <w:name w:val="ListLabel 2639"/>
    <w:qFormat/>
    <w:rPr>
      <w:rFonts w:cs="OpenSymbol"/>
    </w:rPr>
  </w:style>
  <w:style w:type="character" w:styleId="ListLabel2640" w:customStyle="1">
    <w:name w:val="ListLabel 2640"/>
    <w:qFormat/>
    <w:rPr>
      <w:rFonts w:cs="OpenSymbol"/>
    </w:rPr>
  </w:style>
  <w:style w:type="character" w:styleId="ListLabel2641" w:customStyle="1">
    <w:name w:val="ListLabel 2641"/>
    <w:qFormat/>
    <w:rPr>
      <w:rFonts w:cs="OpenSymbol"/>
    </w:rPr>
  </w:style>
  <w:style w:type="character" w:styleId="ListLabel2642" w:customStyle="1">
    <w:name w:val="ListLabel 2642"/>
    <w:qFormat/>
    <w:rPr>
      <w:rFonts w:cs="OpenSymbol"/>
    </w:rPr>
  </w:style>
  <w:style w:type="character" w:styleId="ListLabel2643" w:customStyle="1">
    <w:name w:val="ListLabel 2643"/>
    <w:qFormat/>
    <w:rPr>
      <w:rFonts w:cs="OpenSymbol"/>
    </w:rPr>
  </w:style>
  <w:style w:type="character" w:styleId="ListLabel2644" w:customStyle="1">
    <w:name w:val="ListLabel 2644"/>
    <w:qFormat/>
    <w:rPr>
      <w:rFonts w:cs="OpenSymbol"/>
    </w:rPr>
  </w:style>
  <w:style w:type="character" w:styleId="ListLabel2645" w:customStyle="1">
    <w:name w:val="ListLabel 2645"/>
    <w:qFormat/>
    <w:rPr>
      <w:rFonts w:cs="OpenSymbol"/>
    </w:rPr>
  </w:style>
  <w:style w:type="character" w:styleId="ListLabel2646" w:customStyle="1">
    <w:name w:val="ListLabel 2646"/>
    <w:qFormat/>
    <w:rPr>
      <w:rFonts w:cs="OpenSymbol"/>
    </w:rPr>
  </w:style>
  <w:style w:type="character" w:styleId="ListLabel2647" w:customStyle="1">
    <w:name w:val="ListLabel 2647"/>
    <w:qFormat/>
    <w:rPr>
      <w:rFonts w:cs="OpenSymbol"/>
    </w:rPr>
  </w:style>
  <w:style w:type="character" w:styleId="ListLabel2648" w:customStyle="1">
    <w:name w:val="ListLabel 2648"/>
    <w:qFormat/>
    <w:rPr>
      <w:rFonts w:cs="OpenSymbol"/>
    </w:rPr>
  </w:style>
  <w:style w:type="character" w:styleId="ListLabel2649" w:customStyle="1">
    <w:name w:val="ListLabel 2649"/>
    <w:qFormat/>
    <w:rPr>
      <w:rFonts w:cs="OpenSymbol"/>
    </w:rPr>
  </w:style>
  <w:style w:type="character" w:styleId="ListLabel2650" w:customStyle="1">
    <w:name w:val="ListLabel 2650"/>
    <w:qFormat/>
    <w:rPr>
      <w:rFonts w:cs="OpenSymbol"/>
    </w:rPr>
  </w:style>
  <w:style w:type="character" w:styleId="ListLabel2651" w:customStyle="1">
    <w:name w:val="ListLabel 2651"/>
    <w:qFormat/>
    <w:rPr>
      <w:rFonts w:cs="OpenSymbol"/>
    </w:rPr>
  </w:style>
  <w:style w:type="character" w:styleId="ListLabel2652" w:customStyle="1">
    <w:name w:val="ListLabel 2652"/>
    <w:qFormat/>
    <w:rPr>
      <w:rFonts w:cs="OpenSymbol"/>
    </w:rPr>
  </w:style>
  <w:style w:type="character" w:styleId="ListLabel2653" w:customStyle="1">
    <w:name w:val="ListLabel 2653"/>
    <w:qFormat/>
    <w:rPr>
      <w:rFonts w:cs="OpenSymbol"/>
    </w:rPr>
  </w:style>
  <w:style w:type="character" w:styleId="ListLabel2654" w:customStyle="1">
    <w:name w:val="ListLabel 2654"/>
    <w:qFormat/>
    <w:rPr>
      <w:rFonts w:cs="OpenSymbol"/>
    </w:rPr>
  </w:style>
  <w:style w:type="character" w:styleId="ListLabel2655" w:customStyle="1">
    <w:name w:val="ListLabel 2655"/>
    <w:qFormat/>
    <w:rPr>
      <w:rFonts w:cs="OpenSymbol"/>
    </w:rPr>
  </w:style>
  <w:style w:type="character" w:styleId="ListLabel2656" w:customStyle="1">
    <w:name w:val="ListLabel 2656"/>
    <w:qFormat/>
    <w:rPr>
      <w:rFonts w:cs="OpenSymbol"/>
    </w:rPr>
  </w:style>
  <w:style w:type="character" w:styleId="ListLabel2657" w:customStyle="1">
    <w:name w:val="ListLabel 2657"/>
    <w:qFormat/>
    <w:rPr>
      <w:rFonts w:cs="OpenSymbol"/>
    </w:rPr>
  </w:style>
  <w:style w:type="character" w:styleId="ListLabel2658" w:customStyle="1">
    <w:name w:val="ListLabel 2658"/>
    <w:qFormat/>
    <w:rPr>
      <w:rFonts w:cs="OpenSymbol"/>
    </w:rPr>
  </w:style>
  <w:style w:type="character" w:styleId="ListLabel2659" w:customStyle="1">
    <w:name w:val="ListLabel 2659"/>
    <w:qFormat/>
    <w:rPr>
      <w:rFonts w:cs="OpenSymbol"/>
    </w:rPr>
  </w:style>
  <w:style w:type="character" w:styleId="ListLabel2660" w:customStyle="1">
    <w:name w:val="ListLabel 2660"/>
    <w:qFormat/>
    <w:rPr>
      <w:rFonts w:cs="OpenSymbol"/>
    </w:rPr>
  </w:style>
  <w:style w:type="character" w:styleId="ListLabel2661" w:customStyle="1">
    <w:name w:val="ListLabel 2661"/>
    <w:qFormat/>
    <w:rPr>
      <w:rFonts w:cs="OpenSymbol"/>
    </w:rPr>
  </w:style>
  <w:style w:type="character" w:styleId="ListLabel2662" w:customStyle="1">
    <w:name w:val="ListLabel 2662"/>
    <w:qFormat/>
    <w:rPr>
      <w:rFonts w:cs="OpenSymbol"/>
    </w:rPr>
  </w:style>
  <w:style w:type="character" w:styleId="ListLabel2663" w:customStyle="1">
    <w:name w:val="ListLabel 2663"/>
    <w:qFormat/>
    <w:rPr>
      <w:rFonts w:cs="OpenSymbol"/>
    </w:rPr>
  </w:style>
  <w:style w:type="character" w:styleId="ListLabel2664" w:customStyle="1">
    <w:name w:val="ListLabel 2664"/>
    <w:qFormat/>
    <w:rPr>
      <w:rFonts w:cs="OpenSymbol"/>
    </w:rPr>
  </w:style>
  <w:style w:type="character" w:styleId="ListLabel2665" w:customStyle="1">
    <w:name w:val="ListLabel 2665"/>
    <w:qFormat/>
    <w:rPr>
      <w:rFonts w:cs="OpenSymbol"/>
    </w:rPr>
  </w:style>
  <w:style w:type="character" w:styleId="ListLabel2666" w:customStyle="1">
    <w:name w:val="ListLabel 2666"/>
    <w:qFormat/>
    <w:rPr>
      <w:rFonts w:cs="OpenSymbol"/>
    </w:rPr>
  </w:style>
  <w:style w:type="character" w:styleId="ListLabel2667" w:customStyle="1">
    <w:name w:val="ListLabel 2667"/>
    <w:qFormat/>
    <w:rPr>
      <w:rFonts w:cs="OpenSymbol"/>
    </w:rPr>
  </w:style>
  <w:style w:type="character" w:styleId="ListLabel2668" w:customStyle="1">
    <w:name w:val="ListLabel 2668"/>
    <w:qFormat/>
    <w:rPr>
      <w:rFonts w:cs="OpenSymbol"/>
    </w:rPr>
  </w:style>
  <w:style w:type="character" w:styleId="ListLabel2669" w:customStyle="1">
    <w:name w:val="ListLabel 2669"/>
    <w:qFormat/>
    <w:rPr>
      <w:rFonts w:cs="OpenSymbol"/>
    </w:rPr>
  </w:style>
  <w:style w:type="character" w:styleId="ListLabel2670" w:customStyle="1">
    <w:name w:val="ListLabel 2670"/>
    <w:qFormat/>
    <w:rPr>
      <w:rFonts w:cs="OpenSymbol"/>
    </w:rPr>
  </w:style>
  <w:style w:type="character" w:styleId="ListLabel2671" w:customStyle="1">
    <w:name w:val="ListLabel 2671"/>
    <w:qFormat/>
    <w:rPr>
      <w:rFonts w:cs="OpenSymbol"/>
    </w:rPr>
  </w:style>
  <w:style w:type="character" w:styleId="ListLabel2672" w:customStyle="1">
    <w:name w:val="ListLabel 2672"/>
    <w:qFormat/>
    <w:rPr>
      <w:rFonts w:cs="OpenSymbol"/>
    </w:rPr>
  </w:style>
  <w:style w:type="character" w:styleId="ListLabel2673" w:customStyle="1">
    <w:name w:val="ListLabel 2673"/>
    <w:qFormat/>
    <w:rPr>
      <w:rFonts w:cs="OpenSymbol"/>
    </w:rPr>
  </w:style>
  <w:style w:type="character" w:styleId="ListLabel2674" w:customStyle="1">
    <w:name w:val="ListLabel 2674"/>
    <w:qFormat/>
    <w:rPr>
      <w:rFonts w:cs="OpenSymbol"/>
    </w:rPr>
  </w:style>
  <w:style w:type="character" w:styleId="ListLabel2675" w:customStyle="1">
    <w:name w:val="ListLabel 2675"/>
    <w:qFormat/>
    <w:rPr>
      <w:rFonts w:cs="OpenSymbol"/>
    </w:rPr>
  </w:style>
  <w:style w:type="character" w:styleId="ListLabel2676" w:customStyle="1">
    <w:name w:val="ListLabel 2676"/>
    <w:qFormat/>
    <w:rPr>
      <w:rFonts w:cs="OpenSymbol"/>
    </w:rPr>
  </w:style>
  <w:style w:type="character" w:styleId="ListLabel2677" w:customStyle="1">
    <w:name w:val="ListLabel 2677"/>
    <w:qFormat/>
    <w:rPr>
      <w:rFonts w:cs="OpenSymbol"/>
    </w:rPr>
  </w:style>
  <w:style w:type="character" w:styleId="ListLabel2678" w:customStyle="1">
    <w:name w:val="ListLabel 2678"/>
    <w:qFormat/>
    <w:rPr>
      <w:rFonts w:cs="OpenSymbol"/>
    </w:rPr>
  </w:style>
  <w:style w:type="character" w:styleId="ListLabel2679" w:customStyle="1">
    <w:name w:val="ListLabel 2679"/>
    <w:qFormat/>
    <w:rPr>
      <w:rFonts w:cs="OpenSymbol"/>
    </w:rPr>
  </w:style>
  <w:style w:type="character" w:styleId="ListLabel2680" w:customStyle="1">
    <w:name w:val="ListLabel 2680"/>
    <w:qFormat/>
    <w:rPr>
      <w:rFonts w:cs="OpenSymbol"/>
    </w:rPr>
  </w:style>
  <w:style w:type="character" w:styleId="ListLabel2681" w:customStyle="1">
    <w:name w:val="ListLabel 2681"/>
    <w:qFormat/>
    <w:rPr>
      <w:rFonts w:cs="OpenSymbol"/>
    </w:rPr>
  </w:style>
  <w:style w:type="character" w:styleId="ListLabel2682" w:customStyle="1">
    <w:name w:val="ListLabel 2682"/>
    <w:qFormat/>
    <w:rPr>
      <w:rFonts w:cs="OpenSymbol"/>
    </w:rPr>
  </w:style>
  <w:style w:type="character" w:styleId="ListLabel2683" w:customStyle="1">
    <w:name w:val="ListLabel 2683"/>
    <w:qFormat/>
    <w:rPr>
      <w:rFonts w:cs="OpenSymbol"/>
    </w:rPr>
  </w:style>
  <w:style w:type="character" w:styleId="ListLabel2684" w:customStyle="1">
    <w:name w:val="ListLabel 2684"/>
    <w:qFormat/>
    <w:rPr>
      <w:rFonts w:cs="OpenSymbol"/>
    </w:rPr>
  </w:style>
  <w:style w:type="character" w:styleId="ListLabel2685" w:customStyle="1">
    <w:name w:val="ListLabel 2685"/>
    <w:qFormat/>
    <w:rPr>
      <w:rFonts w:cs="OpenSymbol"/>
    </w:rPr>
  </w:style>
  <w:style w:type="character" w:styleId="ListLabel2686" w:customStyle="1">
    <w:name w:val="ListLabel 2686"/>
    <w:qFormat/>
    <w:rPr>
      <w:rFonts w:cs="OpenSymbol"/>
    </w:rPr>
  </w:style>
  <w:style w:type="character" w:styleId="ListLabel2687" w:customStyle="1">
    <w:name w:val="ListLabel 2687"/>
    <w:qFormat/>
    <w:rPr>
      <w:rFonts w:ascii="Consolas" w:hAnsi="Consolas" w:cs="OpenSymbol"/>
    </w:rPr>
  </w:style>
  <w:style w:type="character" w:styleId="ListLabel2688" w:customStyle="1">
    <w:name w:val="ListLabel 2688"/>
    <w:qFormat/>
    <w:rPr>
      <w:rFonts w:cs="OpenSymbol"/>
    </w:rPr>
  </w:style>
  <w:style w:type="character" w:styleId="ListLabel2689" w:customStyle="1">
    <w:name w:val="ListLabel 2689"/>
    <w:qFormat/>
    <w:rPr>
      <w:rFonts w:cs="OpenSymbol"/>
    </w:rPr>
  </w:style>
  <w:style w:type="character" w:styleId="ListLabel2690" w:customStyle="1">
    <w:name w:val="ListLabel 2690"/>
    <w:qFormat/>
    <w:rPr>
      <w:rFonts w:cs="OpenSymbol"/>
    </w:rPr>
  </w:style>
  <w:style w:type="character" w:styleId="ListLabel2691" w:customStyle="1">
    <w:name w:val="ListLabel 2691"/>
    <w:qFormat/>
    <w:rPr>
      <w:rFonts w:cs="OpenSymbol"/>
    </w:rPr>
  </w:style>
  <w:style w:type="character" w:styleId="ListLabel2692" w:customStyle="1">
    <w:name w:val="ListLabel 2692"/>
    <w:qFormat/>
    <w:rPr>
      <w:rFonts w:cs="OpenSymbol"/>
    </w:rPr>
  </w:style>
  <w:style w:type="character" w:styleId="ListLabel2693" w:customStyle="1">
    <w:name w:val="ListLabel 2693"/>
    <w:qFormat/>
    <w:rPr>
      <w:rFonts w:cs="OpenSymbol"/>
    </w:rPr>
  </w:style>
  <w:style w:type="character" w:styleId="ListLabel2694" w:customStyle="1">
    <w:name w:val="ListLabel 2694"/>
    <w:qFormat/>
    <w:rPr>
      <w:rFonts w:cs="OpenSymbol"/>
    </w:rPr>
  </w:style>
  <w:style w:type="character" w:styleId="ListLabel2695" w:customStyle="1">
    <w:name w:val="ListLabel 2695"/>
    <w:qFormat/>
    <w:rPr>
      <w:rFonts w:cs="OpenSymbol"/>
    </w:rPr>
  </w:style>
  <w:style w:type="character" w:styleId="ListLabel2696" w:customStyle="1">
    <w:name w:val="ListLabel 2696"/>
    <w:qFormat/>
    <w:rPr>
      <w:rFonts w:cs="OpenSymbol"/>
    </w:rPr>
  </w:style>
  <w:style w:type="character" w:styleId="ListLabel2697" w:customStyle="1">
    <w:name w:val="ListLabel 2697"/>
    <w:qFormat/>
    <w:rPr>
      <w:rFonts w:cs="OpenSymbol"/>
    </w:rPr>
  </w:style>
  <w:style w:type="character" w:styleId="ListLabel2698" w:customStyle="1">
    <w:name w:val="ListLabel 2698"/>
    <w:qFormat/>
    <w:rPr>
      <w:rFonts w:cs="OpenSymbol"/>
    </w:rPr>
  </w:style>
  <w:style w:type="character" w:styleId="ListLabel2699" w:customStyle="1">
    <w:name w:val="ListLabel 2699"/>
    <w:qFormat/>
    <w:rPr>
      <w:rFonts w:cs="OpenSymbol"/>
    </w:rPr>
  </w:style>
  <w:style w:type="character" w:styleId="ListLabel2700" w:customStyle="1">
    <w:name w:val="ListLabel 2700"/>
    <w:qFormat/>
    <w:rPr>
      <w:rFonts w:cs="OpenSymbol"/>
    </w:rPr>
  </w:style>
  <w:style w:type="character" w:styleId="ListLabel2701" w:customStyle="1">
    <w:name w:val="ListLabel 2701"/>
    <w:qFormat/>
    <w:rPr>
      <w:rFonts w:cs="OpenSymbol"/>
    </w:rPr>
  </w:style>
  <w:style w:type="character" w:styleId="ListLabel2702" w:customStyle="1">
    <w:name w:val="ListLabel 2702"/>
    <w:qFormat/>
    <w:rPr>
      <w:rFonts w:cs="OpenSymbol"/>
    </w:rPr>
  </w:style>
  <w:style w:type="character" w:styleId="ListLabel2703" w:customStyle="1">
    <w:name w:val="ListLabel 2703"/>
    <w:qFormat/>
    <w:rPr>
      <w:rFonts w:cs="OpenSymbol"/>
    </w:rPr>
  </w:style>
  <w:style w:type="character" w:styleId="ListLabel2704" w:customStyle="1">
    <w:name w:val="ListLabel 2704"/>
    <w:qFormat/>
    <w:rPr>
      <w:rFonts w:cs="OpenSymbol"/>
      <w:sz w:val="22"/>
    </w:rPr>
  </w:style>
  <w:style w:type="character" w:styleId="ListLabel2705" w:customStyle="1">
    <w:name w:val="ListLabel 2705"/>
    <w:qFormat/>
    <w:rPr>
      <w:rFonts w:cs="OpenSymbol"/>
    </w:rPr>
  </w:style>
  <w:style w:type="character" w:styleId="ListLabel2706" w:customStyle="1">
    <w:name w:val="ListLabel 2706"/>
    <w:qFormat/>
    <w:rPr>
      <w:rFonts w:cs="OpenSymbol"/>
    </w:rPr>
  </w:style>
  <w:style w:type="character" w:styleId="ListLabel2707" w:customStyle="1">
    <w:name w:val="ListLabel 2707"/>
    <w:qFormat/>
    <w:rPr>
      <w:rFonts w:cs="OpenSymbol"/>
    </w:rPr>
  </w:style>
  <w:style w:type="character" w:styleId="ListLabel2708" w:customStyle="1">
    <w:name w:val="ListLabel 2708"/>
    <w:qFormat/>
    <w:rPr>
      <w:rFonts w:cs="OpenSymbol"/>
    </w:rPr>
  </w:style>
  <w:style w:type="character" w:styleId="ListLabel2709" w:customStyle="1">
    <w:name w:val="ListLabel 2709"/>
    <w:qFormat/>
    <w:rPr>
      <w:rFonts w:cs="OpenSymbol"/>
    </w:rPr>
  </w:style>
  <w:style w:type="character" w:styleId="ListLabel2710" w:customStyle="1">
    <w:name w:val="ListLabel 2710"/>
    <w:qFormat/>
    <w:rPr>
      <w:rFonts w:cs="OpenSymbol"/>
    </w:rPr>
  </w:style>
  <w:style w:type="character" w:styleId="ListLabel2711" w:customStyle="1">
    <w:name w:val="ListLabel 2711"/>
    <w:qFormat/>
    <w:rPr>
      <w:rFonts w:cs="OpenSymbol"/>
    </w:rPr>
  </w:style>
  <w:style w:type="character" w:styleId="ListLabel2712" w:customStyle="1">
    <w:name w:val="ListLabel 2712"/>
    <w:qFormat/>
    <w:rPr>
      <w:rFonts w:cs="OpenSymbol"/>
    </w:rPr>
  </w:style>
  <w:style w:type="character" w:styleId="ListLabel2713" w:customStyle="1">
    <w:name w:val="ListLabel 2713"/>
    <w:qFormat/>
    <w:rPr>
      <w:rFonts w:ascii="Consolas" w:hAnsi="Consolas" w:cs="OpenSymbol"/>
    </w:rPr>
  </w:style>
  <w:style w:type="character" w:styleId="ListLabel2714" w:customStyle="1">
    <w:name w:val="ListLabel 2714"/>
    <w:qFormat/>
    <w:rPr>
      <w:rFonts w:cs="OpenSymbol"/>
    </w:rPr>
  </w:style>
  <w:style w:type="character" w:styleId="ListLabel2715" w:customStyle="1">
    <w:name w:val="ListLabel 2715"/>
    <w:qFormat/>
    <w:rPr>
      <w:rFonts w:cs="OpenSymbol"/>
    </w:rPr>
  </w:style>
  <w:style w:type="character" w:styleId="ListLabel2716" w:customStyle="1">
    <w:name w:val="ListLabel 2716"/>
    <w:qFormat/>
    <w:rPr>
      <w:rFonts w:cs="OpenSymbol"/>
    </w:rPr>
  </w:style>
  <w:style w:type="character" w:styleId="ListLabel2717" w:customStyle="1">
    <w:name w:val="ListLabel 2717"/>
    <w:qFormat/>
    <w:rPr>
      <w:rFonts w:cs="OpenSymbol"/>
    </w:rPr>
  </w:style>
  <w:style w:type="character" w:styleId="ListLabel2718" w:customStyle="1">
    <w:name w:val="ListLabel 2718"/>
    <w:qFormat/>
    <w:rPr>
      <w:rFonts w:cs="OpenSymbol"/>
    </w:rPr>
  </w:style>
  <w:style w:type="character" w:styleId="ListLabel2719" w:customStyle="1">
    <w:name w:val="ListLabel 2719"/>
    <w:qFormat/>
    <w:rPr>
      <w:rFonts w:cs="OpenSymbol"/>
    </w:rPr>
  </w:style>
  <w:style w:type="character" w:styleId="ListLabel2720" w:customStyle="1">
    <w:name w:val="ListLabel 2720"/>
    <w:qFormat/>
    <w:rPr>
      <w:rFonts w:cs="OpenSymbol"/>
    </w:rPr>
  </w:style>
  <w:style w:type="character" w:styleId="ListLabel2721" w:customStyle="1">
    <w:name w:val="ListLabel 2721"/>
    <w:qFormat/>
    <w:rPr>
      <w:rFonts w:cs="OpenSymbol"/>
    </w:rPr>
  </w:style>
  <w:style w:type="character" w:styleId="ListLabel2722" w:customStyle="1">
    <w:name w:val="ListLabel 2722"/>
    <w:qFormat/>
    <w:rPr>
      <w:rFonts w:cs="OpenSymbol"/>
    </w:rPr>
  </w:style>
  <w:style w:type="character" w:styleId="ListLabel2723" w:customStyle="1">
    <w:name w:val="ListLabel 2723"/>
    <w:qFormat/>
    <w:rPr>
      <w:rFonts w:cs="OpenSymbol"/>
    </w:rPr>
  </w:style>
  <w:style w:type="character" w:styleId="ListLabel2724" w:customStyle="1">
    <w:name w:val="ListLabel 2724"/>
    <w:qFormat/>
    <w:rPr>
      <w:rFonts w:cs="OpenSymbol"/>
    </w:rPr>
  </w:style>
  <w:style w:type="character" w:styleId="ListLabel2725" w:customStyle="1">
    <w:name w:val="ListLabel 2725"/>
    <w:qFormat/>
    <w:rPr>
      <w:rFonts w:cs="OpenSymbol"/>
    </w:rPr>
  </w:style>
  <w:style w:type="character" w:styleId="ListLabel2726" w:customStyle="1">
    <w:name w:val="ListLabel 2726"/>
    <w:qFormat/>
    <w:rPr>
      <w:rFonts w:cs="OpenSymbol"/>
    </w:rPr>
  </w:style>
  <w:style w:type="character" w:styleId="ListLabel2727" w:customStyle="1">
    <w:name w:val="ListLabel 2727"/>
    <w:qFormat/>
    <w:rPr>
      <w:rFonts w:cs="OpenSymbol"/>
    </w:rPr>
  </w:style>
  <w:style w:type="character" w:styleId="ListLabel2728" w:customStyle="1">
    <w:name w:val="ListLabel 2728"/>
    <w:qFormat/>
    <w:rPr>
      <w:rFonts w:cs="OpenSymbol"/>
    </w:rPr>
  </w:style>
  <w:style w:type="character" w:styleId="ListLabel2729" w:customStyle="1">
    <w:name w:val="ListLabel 2729"/>
    <w:qFormat/>
    <w:rPr>
      <w:rFonts w:cs="OpenSymbol"/>
    </w:rPr>
  </w:style>
  <w:style w:type="character" w:styleId="ListLabel2730" w:customStyle="1">
    <w:name w:val="ListLabel 2730"/>
    <w:qFormat/>
    <w:rPr>
      <w:rFonts w:cs="OpenSymbol"/>
    </w:rPr>
  </w:style>
  <w:style w:type="character" w:styleId="ListLabel2731" w:customStyle="1">
    <w:name w:val="ListLabel 2731"/>
    <w:qFormat/>
    <w:rPr>
      <w:rFonts w:cs="OpenSymbol"/>
    </w:rPr>
  </w:style>
  <w:style w:type="character" w:styleId="ListLabel2732" w:customStyle="1">
    <w:name w:val="ListLabel 2732"/>
    <w:qFormat/>
    <w:rPr>
      <w:rFonts w:cs="OpenSymbol"/>
    </w:rPr>
  </w:style>
  <w:style w:type="character" w:styleId="ListLabel2733" w:customStyle="1">
    <w:name w:val="ListLabel 2733"/>
    <w:qFormat/>
    <w:rPr>
      <w:rFonts w:cs="OpenSymbol"/>
    </w:rPr>
  </w:style>
  <w:style w:type="character" w:styleId="ListLabel2734" w:customStyle="1">
    <w:name w:val="ListLabel 2734"/>
    <w:qFormat/>
    <w:rPr>
      <w:rFonts w:cs="OpenSymbol"/>
    </w:rPr>
  </w:style>
  <w:style w:type="character" w:styleId="ListLabel2735" w:customStyle="1">
    <w:name w:val="ListLabel 2735"/>
    <w:qFormat/>
    <w:rPr>
      <w:rFonts w:cs="OpenSymbol"/>
    </w:rPr>
  </w:style>
  <w:style w:type="character" w:styleId="ListLabel2736" w:customStyle="1">
    <w:name w:val="ListLabel 2736"/>
    <w:qFormat/>
    <w:rPr>
      <w:rFonts w:cs="OpenSymbol"/>
    </w:rPr>
  </w:style>
  <w:style w:type="character" w:styleId="ListLabel2737" w:customStyle="1">
    <w:name w:val="ListLabel 2737"/>
    <w:qFormat/>
    <w:rPr>
      <w:rFonts w:cs="OpenSymbol"/>
    </w:rPr>
  </w:style>
  <w:style w:type="character" w:styleId="ListLabel2738" w:customStyle="1">
    <w:name w:val="ListLabel 2738"/>
    <w:qFormat/>
    <w:rPr>
      <w:rFonts w:cs="OpenSymbol"/>
    </w:rPr>
  </w:style>
  <w:style w:type="character" w:styleId="ListLabel2739" w:customStyle="1">
    <w:name w:val="ListLabel 2739"/>
    <w:qFormat/>
    <w:rPr>
      <w:rFonts w:cs="OpenSymbol"/>
    </w:rPr>
  </w:style>
  <w:style w:type="character" w:styleId="ListLabel2740" w:customStyle="1">
    <w:name w:val="ListLabel 2740"/>
    <w:qFormat/>
    <w:rPr>
      <w:rFonts w:cs="OpenSymbol"/>
    </w:rPr>
  </w:style>
  <w:style w:type="character" w:styleId="ListLabel2741" w:customStyle="1">
    <w:name w:val="ListLabel 2741"/>
    <w:qFormat/>
    <w:rPr>
      <w:rFonts w:cs="OpenSymbol"/>
    </w:rPr>
  </w:style>
  <w:style w:type="character" w:styleId="ListLabel2742" w:customStyle="1">
    <w:name w:val="ListLabel 2742"/>
    <w:qFormat/>
    <w:rPr>
      <w:rFonts w:cs="OpenSymbol"/>
    </w:rPr>
  </w:style>
  <w:style w:type="character" w:styleId="ListLabel2743" w:customStyle="1">
    <w:name w:val="ListLabel 2743"/>
    <w:qFormat/>
    <w:rPr>
      <w:rFonts w:cs="OpenSymbol"/>
    </w:rPr>
  </w:style>
  <w:style w:type="character" w:styleId="ListLabel2744" w:customStyle="1">
    <w:name w:val="ListLabel 2744"/>
    <w:qFormat/>
    <w:rPr>
      <w:rFonts w:cs="OpenSymbol"/>
    </w:rPr>
  </w:style>
  <w:style w:type="character" w:styleId="ListLabel2745" w:customStyle="1">
    <w:name w:val="ListLabel 2745"/>
    <w:qFormat/>
    <w:rPr>
      <w:rFonts w:cs="OpenSymbol"/>
    </w:rPr>
  </w:style>
  <w:style w:type="character" w:styleId="ListLabel2746" w:customStyle="1">
    <w:name w:val="ListLabel 2746"/>
    <w:qFormat/>
    <w:rPr>
      <w:rFonts w:cs="OpenSymbol"/>
    </w:rPr>
  </w:style>
  <w:style w:type="character" w:styleId="ListLabel2747" w:customStyle="1">
    <w:name w:val="ListLabel 2747"/>
    <w:qFormat/>
    <w:rPr>
      <w:rFonts w:cs="OpenSymbol"/>
    </w:rPr>
  </w:style>
  <w:style w:type="character" w:styleId="ListLabel2748" w:customStyle="1">
    <w:name w:val="ListLabel 2748"/>
    <w:qFormat/>
    <w:rPr>
      <w:rFonts w:cs="OpenSymbol"/>
    </w:rPr>
  </w:style>
  <w:style w:type="character" w:styleId="ListLabel2749" w:customStyle="1">
    <w:name w:val="ListLabel 2749"/>
    <w:qFormat/>
    <w:rPr>
      <w:rFonts w:cs="OpenSymbol"/>
    </w:rPr>
  </w:style>
  <w:style w:type="character" w:styleId="ListLabel2750" w:customStyle="1">
    <w:name w:val="ListLabel 2750"/>
    <w:qFormat/>
    <w:rPr>
      <w:rFonts w:cs="OpenSymbol"/>
    </w:rPr>
  </w:style>
  <w:style w:type="character" w:styleId="ListLabel2751" w:customStyle="1">
    <w:name w:val="ListLabel 2751"/>
    <w:qFormat/>
    <w:rPr>
      <w:rFonts w:cs="OpenSymbol"/>
    </w:rPr>
  </w:style>
  <w:style w:type="character" w:styleId="ListLabel2752" w:customStyle="1">
    <w:name w:val="ListLabel 2752"/>
    <w:qFormat/>
    <w:rPr>
      <w:rFonts w:cs="OpenSymbol"/>
    </w:rPr>
  </w:style>
  <w:style w:type="character" w:styleId="ListLabel2753" w:customStyle="1">
    <w:name w:val="ListLabel 2753"/>
    <w:qFormat/>
    <w:rPr>
      <w:rFonts w:cs="OpenSymbol"/>
    </w:rPr>
  </w:style>
  <w:style w:type="character" w:styleId="ListLabel2754" w:customStyle="1">
    <w:name w:val="ListLabel 2754"/>
    <w:qFormat/>
    <w:rPr>
      <w:rFonts w:cs="OpenSymbol"/>
    </w:rPr>
  </w:style>
  <w:style w:type="character" w:styleId="ListLabel2755" w:customStyle="1">
    <w:name w:val="ListLabel 2755"/>
    <w:qFormat/>
    <w:rPr>
      <w:rFonts w:cs="OpenSymbol"/>
    </w:rPr>
  </w:style>
  <w:style w:type="character" w:styleId="ListLabel2756" w:customStyle="1">
    <w:name w:val="ListLabel 2756"/>
    <w:qFormat/>
    <w:rPr>
      <w:rFonts w:cs="OpenSymbol"/>
    </w:rPr>
  </w:style>
  <w:style w:type="character" w:styleId="ListLabel2757" w:customStyle="1">
    <w:name w:val="ListLabel 2757"/>
    <w:qFormat/>
    <w:rPr>
      <w:rFonts w:cs="OpenSymbol"/>
    </w:rPr>
  </w:style>
  <w:style w:type="character" w:styleId="ListLabel2758" w:customStyle="1">
    <w:name w:val="ListLabel 2758"/>
    <w:qFormat/>
    <w:rPr>
      <w:rFonts w:cs="OpenSymbol"/>
    </w:rPr>
  </w:style>
  <w:style w:type="character" w:styleId="ListLabel2759" w:customStyle="1">
    <w:name w:val="ListLabel 2759"/>
    <w:qFormat/>
    <w:rPr>
      <w:rFonts w:cs="OpenSymbol"/>
    </w:rPr>
  </w:style>
  <w:style w:type="character" w:styleId="ListLabel2760" w:customStyle="1">
    <w:name w:val="ListLabel 2760"/>
    <w:qFormat/>
    <w:rPr>
      <w:rFonts w:cs="OpenSymbol"/>
    </w:rPr>
  </w:style>
  <w:style w:type="character" w:styleId="ListLabel2761" w:customStyle="1">
    <w:name w:val="ListLabel 2761"/>
    <w:qFormat/>
    <w:rPr>
      <w:rFonts w:cs="OpenSymbol"/>
    </w:rPr>
  </w:style>
  <w:style w:type="character" w:styleId="ListLabel2762" w:customStyle="1">
    <w:name w:val="ListLabel 2762"/>
    <w:qFormat/>
    <w:rPr>
      <w:rFonts w:cs="OpenSymbol"/>
    </w:rPr>
  </w:style>
  <w:style w:type="character" w:styleId="ListLabel2763" w:customStyle="1">
    <w:name w:val="ListLabel 2763"/>
    <w:qFormat/>
    <w:rPr>
      <w:rFonts w:cs="OpenSymbol"/>
    </w:rPr>
  </w:style>
  <w:style w:type="character" w:styleId="ListLabel2764" w:customStyle="1">
    <w:name w:val="ListLabel 2764"/>
    <w:qFormat/>
    <w:rPr>
      <w:rFonts w:cs="OpenSymbol"/>
    </w:rPr>
  </w:style>
  <w:style w:type="character" w:styleId="ListLabel2765" w:customStyle="1">
    <w:name w:val="ListLabel 2765"/>
    <w:qFormat/>
    <w:rPr>
      <w:rFonts w:cs="OpenSymbol"/>
    </w:rPr>
  </w:style>
  <w:style w:type="character" w:styleId="ListLabel2766" w:customStyle="1">
    <w:name w:val="ListLabel 2766"/>
    <w:qFormat/>
    <w:rPr>
      <w:rFonts w:cs="OpenSymbol"/>
    </w:rPr>
  </w:style>
  <w:style w:type="character" w:styleId="ListLabel2767" w:customStyle="1">
    <w:name w:val="ListLabel 2767"/>
    <w:qFormat/>
    <w:rPr>
      <w:rFonts w:cs="Symbol"/>
    </w:rPr>
  </w:style>
  <w:style w:type="character" w:styleId="ListLabel2768" w:customStyle="1">
    <w:name w:val="ListLabel 2768"/>
    <w:qFormat/>
    <w:rPr>
      <w:rFonts w:cs="Courier New"/>
    </w:rPr>
  </w:style>
  <w:style w:type="character" w:styleId="ListLabel2769" w:customStyle="1">
    <w:name w:val="ListLabel 2769"/>
    <w:qFormat/>
    <w:rPr>
      <w:rFonts w:cs="Wingdings"/>
    </w:rPr>
  </w:style>
  <w:style w:type="character" w:styleId="ListLabel2770" w:customStyle="1">
    <w:name w:val="ListLabel 2770"/>
    <w:qFormat/>
    <w:rPr>
      <w:rFonts w:cs="Symbol"/>
    </w:rPr>
  </w:style>
  <w:style w:type="character" w:styleId="ListLabel2771" w:customStyle="1">
    <w:name w:val="ListLabel 2771"/>
    <w:qFormat/>
    <w:rPr>
      <w:rFonts w:cs="Courier New"/>
    </w:rPr>
  </w:style>
  <w:style w:type="character" w:styleId="ListLabel2772" w:customStyle="1">
    <w:name w:val="ListLabel 2772"/>
    <w:qFormat/>
    <w:rPr>
      <w:rFonts w:cs="Wingdings"/>
    </w:rPr>
  </w:style>
  <w:style w:type="character" w:styleId="ListLabel2773" w:customStyle="1">
    <w:name w:val="ListLabel 2773"/>
    <w:qFormat/>
    <w:rPr>
      <w:rFonts w:cs="Symbol"/>
    </w:rPr>
  </w:style>
  <w:style w:type="character" w:styleId="ListLabel2774" w:customStyle="1">
    <w:name w:val="ListLabel 2774"/>
    <w:qFormat/>
    <w:rPr>
      <w:rFonts w:cs="Courier New"/>
    </w:rPr>
  </w:style>
  <w:style w:type="character" w:styleId="ListLabel2775" w:customStyle="1">
    <w:name w:val="ListLabel 2775"/>
    <w:qFormat/>
    <w:rPr>
      <w:rFonts w:cs="Wingdings"/>
    </w:rPr>
  </w:style>
  <w:style w:type="character" w:styleId="ListLabel2776" w:customStyle="1">
    <w:name w:val="ListLabel 2776"/>
    <w:qFormat/>
    <w:rPr/>
  </w:style>
  <w:style w:type="character" w:styleId="ListLabel2777" w:customStyle="1">
    <w:name w:val="ListLabel 2777"/>
    <w:qFormat/>
    <w:rPr>
      <w:rFonts w:cs="OpenSymbol"/>
    </w:rPr>
  </w:style>
  <w:style w:type="character" w:styleId="ListLabel2778" w:customStyle="1">
    <w:name w:val="ListLabel 2778"/>
    <w:qFormat/>
    <w:rPr>
      <w:rFonts w:cs="OpenSymbol"/>
    </w:rPr>
  </w:style>
  <w:style w:type="character" w:styleId="ListLabel2779" w:customStyle="1">
    <w:name w:val="ListLabel 2779"/>
    <w:qFormat/>
    <w:rPr>
      <w:rFonts w:cs="OpenSymbol"/>
    </w:rPr>
  </w:style>
  <w:style w:type="character" w:styleId="ListLabel2780" w:customStyle="1">
    <w:name w:val="ListLabel 2780"/>
    <w:qFormat/>
    <w:rPr>
      <w:rFonts w:cs="OpenSymbol"/>
    </w:rPr>
  </w:style>
  <w:style w:type="character" w:styleId="ListLabel2781" w:customStyle="1">
    <w:name w:val="ListLabel 2781"/>
    <w:qFormat/>
    <w:rPr>
      <w:rFonts w:cs="OpenSymbol"/>
    </w:rPr>
  </w:style>
  <w:style w:type="character" w:styleId="ListLabel2782" w:customStyle="1">
    <w:name w:val="ListLabel 2782"/>
    <w:qFormat/>
    <w:rPr>
      <w:rFonts w:cs="OpenSymbol"/>
    </w:rPr>
  </w:style>
  <w:style w:type="character" w:styleId="ListLabel2783" w:customStyle="1">
    <w:name w:val="ListLabel 2783"/>
    <w:qFormat/>
    <w:rPr>
      <w:rFonts w:cs="OpenSymbol"/>
    </w:rPr>
  </w:style>
  <w:style w:type="character" w:styleId="ListLabel2784" w:customStyle="1">
    <w:name w:val="ListLabel 2784"/>
    <w:qFormat/>
    <w:rPr>
      <w:rFonts w:cs="OpenSymbol"/>
    </w:rPr>
  </w:style>
  <w:style w:type="character" w:styleId="ListLabel2785" w:customStyle="1">
    <w:name w:val="ListLabel 2785"/>
    <w:qFormat/>
    <w:rPr>
      <w:rFonts w:cs="OpenSymbol"/>
    </w:rPr>
  </w:style>
  <w:style w:type="character" w:styleId="ListLabel2786" w:customStyle="1">
    <w:name w:val="ListLabel 2786"/>
    <w:qFormat/>
    <w:rPr>
      <w:rFonts w:cs="OpenSymbol"/>
    </w:rPr>
  </w:style>
  <w:style w:type="character" w:styleId="ListLabel2787" w:customStyle="1">
    <w:name w:val="ListLabel 2787"/>
    <w:qFormat/>
    <w:rPr>
      <w:rFonts w:cs="OpenSymbol"/>
    </w:rPr>
  </w:style>
  <w:style w:type="character" w:styleId="ListLabel2788" w:customStyle="1">
    <w:name w:val="ListLabel 2788"/>
    <w:qFormat/>
    <w:rPr>
      <w:rFonts w:cs="OpenSymbol"/>
    </w:rPr>
  </w:style>
  <w:style w:type="character" w:styleId="ListLabel2789" w:customStyle="1">
    <w:name w:val="ListLabel 2789"/>
    <w:qFormat/>
    <w:rPr>
      <w:rFonts w:cs="OpenSymbol"/>
    </w:rPr>
  </w:style>
  <w:style w:type="character" w:styleId="ListLabel2790" w:customStyle="1">
    <w:name w:val="ListLabel 2790"/>
    <w:qFormat/>
    <w:rPr>
      <w:rFonts w:cs="OpenSymbol"/>
    </w:rPr>
  </w:style>
  <w:style w:type="character" w:styleId="ListLabel2791" w:customStyle="1">
    <w:name w:val="ListLabel 2791"/>
    <w:qFormat/>
    <w:rPr>
      <w:rFonts w:cs="OpenSymbol"/>
    </w:rPr>
  </w:style>
  <w:style w:type="character" w:styleId="ListLabel2792" w:customStyle="1">
    <w:name w:val="ListLabel 2792"/>
    <w:qFormat/>
    <w:rPr>
      <w:rFonts w:cs="OpenSymbol"/>
    </w:rPr>
  </w:style>
  <w:style w:type="character" w:styleId="ListLabel2793" w:customStyle="1">
    <w:name w:val="ListLabel 2793"/>
    <w:qFormat/>
    <w:rPr>
      <w:rFonts w:cs="OpenSymbol"/>
    </w:rPr>
  </w:style>
  <w:style w:type="character" w:styleId="ListLabel2794" w:customStyle="1">
    <w:name w:val="ListLabel 2794"/>
    <w:qFormat/>
    <w:rPr>
      <w:rFonts w:cs="OpenSymbol"/>
    </w:rPr>
  </w:style>
  <w:style w:type="character" w:styleId="ListLabel2795" w:customStyle="1">
    <w:name w:val="ListLabel 2795"/>
    <w:qFormat/>
    <w:rPr>
      <w:rFonts w:cs="OpenSymbol"/>
    </w:rPr>
  </w:style>
  <w:style w:type="character" w:styleId="ListLabel2796" w:customStyle="1">
    <w:name w:val="ListLabel 2796"/>
    <w:qFormat/>
    <w:rPr>
      <w:rFonts w:cs="OpenSymbol"/>
    </w:rPr>
  </w:style>
  <w:style w:type="character" w:styleId="ListLabel2797" w:customStyle="1">
    <w:name w:val="ListLabel 2797"/>
    <w:qFormat/>
    <w:rPr>
      <w:rFonts w:cs="OpenSymbol"/>
    </w:rPr>
  </w:style>
  <w:style w:type="character" w:styleId="ListLabel2798" w:customStyle="1">
    <w:name w:val="ListLabel 2798"/>
    <w:qFormat/>
    <w:rPr>
      <w:rFonts w:cs="OpenSymbol"/>
    </w:rPr>
  </w:style>
  <w:style w:type="character" w:styleId="ListLabel2799" w:customStyle="1">
    <w:name w:val="ListLabel 2799"/>
    <w:qFormat/>
    <w:rPr>
      <w:rFonts w:cs="OpenSymbol"/>
    </w:rPr>
  </w:style>
  <w:style w:type="character" w:styleId="ListLabel2800" w:customStyle="1">
    <w:name w:val="ListLabel 2800"/>
    <w:qFormat/>
    <w:rPr>
      <w:rFonts w:cs="OpenSymbol"/>
    </w:rPr>
  </w:style>
  <w:style w:type="character" w:styleId="ListLabel2801" w:customStyle="1">
    <w:name w:val="ListLabel 2801"/>
    <w:qFormat/>
    <w:rPr>
      <w:rFonts w:cs="OpenSymbol"/>
    </w:rPr>
  </w:style>
  <w:style w:type="character" w:styleId="ListLabel2802" w:customStyle="1">
    <w:name w:val="ListLabel 2802"/>
    <w:qFormat/>
    <w:rPr>
      <w:rFonts w:cs="OpenSymbol"/>
    </w:rPr>
  </w:style>
  <w:style w:type="character" w:styleId="ListLabel2803" w:customStyle="1">
    <w:name w:val="ListLabel 2803"/>
    <w:qFormat/>
    <w:rPr>
      <w:rFonts w:cs="OpenSymbol"/>
    </w:rPr>
  </w:style>
  <w:style w:type="character" w:styleId="ListLabel2804" w:customStyle="1">
    <w:name w:val="ListLabel 2804"/>
    <w:qFormat/>
    <w:rPr>
      <w:rFonts w:cs="OpenSymbol"/>
    </w:rPr>
  </w:style>
  <w:style w:type="character" w:styleId="ListLabel2805" w:customStyle="1">
    <w:name w:val="ListLabel 2805"/>
    <w:qFormat/>
    <w:rPr>
      <w:rFonts w:cs="OpenSymbol"/>
    </w:rPr>
  </w:style>
  <w:style w:type="character" w:styleId="ListLabel2806" w:customStyle="1">
    <w:name w:val="ListLabel 2806"/>
    <w:qFormat/>
    <w:rPr>
      <w:rFonts w:cs="OpenSymbol"/>
    </w:rPr>
  </w:style>
  <w:style w:type="character" w:styleId="ListLabel2807" w:customStyle="1">
    <w:name w:val="ListLabel 2807"/>
    <w:qFormat/>
    <w:rPr>
      <w:rFonts w:cs="OpenSymbol"/>
    </w:rPr>
  </w:style>
  <w:style w:type="character" w:styleId="ListLabel2808" w:customStyle="1">
    <w:name w:val="ListLabel 2808"/>
    <w:qFormat/>
    <w:rPr>
      <w:rFonts w:cs="OpenSymbol"/>
    </w:rPr>
  </w:style>
  <w:style w:type="character" w:styleId="ListLabel2809" w:customStyle="1">
    <w:name w:val="ListLabel 2809"/>
    <w:qFormat/>
    <w:rPr>
      <w:rFonts w:cs="OpenSymbol"/>
    </w:rPr>
  </w:style>
  <w:style w:type="character" w:styleId="ListLabel2810" w:customStyle="1">
    <w:name w:val="ListLabel 2810"/>
    <w:qFormat/>
    <w:rPr>
      <w:rFonts w:cs="OpenSymbol"/>
    </w:rPr>
  </w:style>
  <w:style w:type="character" w:styleId="ListLabel2811" w:customStyle="1">
    <w:name w:val="ListLabel 2811"/>
    <w:qFormat/>
    <w:rPr>
      <w:rFonts w:cs="OpenSymbol"/>
    </w:rPr>
  </w:style>
  <w:style w:type="character" w:styleId="ListLabel2812" w:customStyle="1">
    <w:name w:val="ListLabel 2812"/>
    <w:qFormat/>
    <w:rPr>
      <w:rFonts w:cs="OpenSymbol"/>
    </w:rPr>
  </w:style>
  <w:style w:type="character" w:styleId="ListLabel2813" w:customStyle="1">
    <w:name w:val="ListLabel 2813"/>
    <w:qFormat/>
    <w:rPr>
      <w:rFonts w:cs="OpenSymbol"/>
    </w:rPr>
  </w:style>
  <w:style w:type="character" w:styleId="ListLabel2814" w:customStyle="1">
    <w:name w:val="ListLabel 2814"/>
    <w:qFormat/>
    <w:rPr>
      <w:rFonts w:cs="OpenSymbol"/>
    </w:rPr>
  </w:style>
  <w:style w:type="character" w:styleId="ListLabel2815" w:customStyle="1">
    <w:name w:val="ListLabel 2815"/>
    <w:qFormat/>
    <w:rPr>
      <w:rFonts w:cs="OpenSymbol"/>
    </w:rPr>
  </w:style>
  <w:style w:type="character" w:styleId="ListLabel2816" w:customStyle="1">
    <w:name w:val="ListLabel 2816"/>
    <w:qFormat/>
    <w:rPr>
      <w:rFonts w:cs="OpenSymbol"/>
    </w:rPr>
  </w:style>
  <w:style w:type="character" w:styleId="ListLabel2817" w:customStyle="1">
    <w:name w:val="ListLabel 2817"/>
    <w:qFormat/>
    <w:rPr>
      <w:rFonts w:cs="OpenSymbol"/>
    </w:rPr>
  </w:style>
  <w:style w:type="character" w:styleId="ListLabel2818" w:customStyle="1">
    <w:name w:val="ListLabel 2818"/>
    <w:qFormat/>
    <w:rPr>
      <w:rFonts w:cs="OpenSymbol"/>
    </w:rPr>
  </w:style>
  <w:style w:type="character" w:styleId="ListLabel2819" w:customStyle="1">
    <w:name w:val="ListLabel 2819"/>
    <w:qFormat/>
    <w:rPr>
      <w:rFonts w:cs="OpenSymbol"/>
    </w:rPr>
  </w:style>
  <w:style w:type="character" w:styleId="ListLabel2820" w:customStyle="1">
    <w:name w:val="ListLabel 2820"/>
    <w:qFormat/>
    <w:rPr>
      <w:rFonts w:cs="OpenSymbol"/>
    </w:rPr>
  </w:style>
  <w:style w:type="character" w:styleId="ListLabel2821" w:customStyle="1">
    <w:name w:val="ListLabel 2821"/>
    <w:qFormat/>
    <w:rPr>
      <w:rFonts w:cs="OpenSymbol"/>
    </w:rPr>
  </w:style>
  <w:style w:type="character" w:styleId="ListLabel2822" w:customStyle="1">
    <w:name w:val="ListLabel 2822"/>
    <w:qFormat/>
    <w:rPr>
      <w:rFonts w:cs="OpenSymbol"/>
    </w:rPr>
  </w:style>
  <w:style w:type="character" w:styleId="ListLabel2823" w:customStyle="1">
    <w:name w:val="ListLabel 2823"/>
    <w:qFormat/>
    <w:rPr>
      <w:rFonts w:cs="OpenSymbol"/>
    </w:rPr>
  </w:style>
  <w:style w:type="character" w:styleId="ListLabel2824" w:customStyle="1">
    <w:name w:val="ListLabel 2824"/>
    <w:qFormat/>
    <w:rPr>
      <w:rFonts w:cs="OpenSymbol"/>
    </w:rPr>
  </w:style>
  <w:style w:type="character" w:styleId="ListLabel2825" w:customStyle="1">
    <w:name w:val="ListLabel 2825"/>
    <w:qFormat/>
    <w:rPr>
      <w:rFonts w:cs="OpenSymbol"/>
    </w:rPr>
  </w:style>
  <w:style w:type="character" w:styleId="ListLabel2826" w:customStyle="1">
    <w:name w:val="ListLabel 2826"/>
    <w:qFormat/>
    <w:rPr>
      <w:rFonts w:cs="OpenSymbol"/>
    </w:rPr>
  </w:style>
  <w:style w:type="character" w:styleId="ListLabel2827" w:customStyle="1">
    <w:name w:val="ListLabel 2827"/>
    <w:qFormat/>
    <w:rPr>
      <w:rFonts w:cs="OpenSymbol"/>
    </w:rPr>
  </w:style>
  <w:style w:type="character" w:styleId="ListLabel2828" w:customStyle="1">
    <w:name w:val="ListLabel 2828"/>
    <w:qFormat/>
    <w:rPr>
      <w:rFonts w:cs="OpenSymbol"/>
    </w:rPr>
  </w:style>
  <w:style w:type="character" w:styleId="ListLabel2829" w:customStyle="1">
    <w:name w:val="ListLabel 2829"/>
    <w:qFormat/>
    <w:rPr>
      <w:rFonts w:cs="OpenSymbol"/>
    </w:rPr>
  </w:style>
  <w:style w:type="character" w:styleId="ListLabel2830" w:customStyle="1">
    <w:name w:val="ListLabel 2830"/>
    <w:qFormat/>
    <w:rPr>
      <w:rFonts w:cs="OpenSymbol"/>
    </w:rPr>
  </w:style>
  <w:style w:type="character" w:styleId="ListLabel2831" w:customStyle="1">
    <w:name w:val="ListLabel 2831"/>
    <w:qFormat/>
    <w:rPr>
      <w:rFonts w:cs="OpenSymbol"/>
      <w:sz w:val="22"/>
    </w:rPr>
  </w:style>
  <w:style w:type="character" w:styleId="ListLabel2832" w:customStyle="1">
    <w:name w:val="ListLabel 2832"/>
    <w:qFormat/>
    <w:rPr>
      <w:rFonts w:cs="OpenSymbol"/>
    </w:rPr>
  </w:style>
  <w:style w:type="character" w:styleId="ListLabel2833" w:customStyle="1">
    <w:name w:val="ListLabel 2833"/>
    <w:qFormat/>
    <w:rPr>
      <w:rFonts w:cs="OpenSymbol"/>
    </w:rPr>
  </w:style>
  <w:style w:type="character" w:styleId="ListLabel2834" w:customStyle="1">
    <w:name w:val="ListLabel 2834"/>
    <w:qFormat/>
    <w:rPr>
      <w:rFonts w:cs="OpenSymbol"/>
    </w:rPr>
  </w:style>
  <w:style w:type="character" w:styleId="ListLabel2835" w:customStyle="1">
    <w:name w:val="ListLabel 2835"/>
    <w:qFormat/>
    <w:rPr>
      <w:rFonts w:cs="OpenSymbol"/>
    </w:rPr>
  </w:style>
  <w:style w:type="character" w:styleId="ListLabel2836" w:customStyle="1">
    <w:name w:val="ListLabel 2836"/>
    <w:qFormat/>
    <w:rPr>
      <w:rFonts w:cs="OpenSymbol"/>
    </w:rPr>
  </w:style>
  <w:style w:type="character" w:styleId="ListLabel2837" w:customStyle="1">
    <w:name w:val="ListLabel 2837"/>
    <w:qFormat/>
    <w:rPr>
      <w:rFonts w:cs="OpenSymbol"/>
    </w:rPr>
  </w:style>
  <w:style w:type="character" w:styleId="ListLabel2838" w:customStyle="1">
    <w:name w:val="ListLabel 2838"/>
    <w:qFormat/>
    <w:rPr>
      <w:rFonts w:cs="OpenSymbol"/>
    </w:rPr>
  </w:style>
  <w:style w:type="character" w:styleId="ListLabel2839" w:customStyle="1">
    <w:name w:val="ListLabel 2839"/>
    <w:qFormat/>
    <w:rPr>
      <w:rFonts w:cs="OpenSymbol"/>
    </w:rPr>
  </w:style>
  <w:style w:type="character" w:styleId="ListLabel2840" w:customStyle="1">
    <w:name w:val="ListLabel 2840"/>
    <w:qFormat/>
    <w:rPr>
      <w:rFonts w:cs="OpenSymbol"/>
      <w:sz w:val="22"/>
    </w:rPr>
  </w:style>
  <w:style w:type="character" w:styleId="ListLabel2841" w:customStyle="1">
    <w:name w:val="ListLabel 2841"/>
    <w:qFormat/>
    <w:rPr>
      <w:rFonts w:cs="OpenSymbol"/>
    </w:rPr>
  </w:style>
  <w:style w:type="character" w:styleId="ListLabel2842" w:customStyle="1">
    <w:name w:val="ListLabel 2842"/>
    <w:qFormat/>
    <w:rPr>
      <w:rFonts w:cs="OpenSymbol"/>
    </w:rPr>
  </w:style>
  <w:style w:type="character" w:styleId="ListLabel2843" w:customStyle="1">
    <w:name w:val="ListLabel 2843"/>
    <w:qFormat/>
    <w:rPr>
      <w:rFonts w:cs="OpenSymbol"/>
    </w:rPr>
  </w:style>
  <w:style w:type="character" w:styleId="ListLabel2844" w:customStyle="1">
    <w:name w:val="ListLabel 2844"/>
    <w:qFormat/>
    <w:rPr>
      <w:rFonts w:cs="OpenSymbol"/>
    </w:rPr>
  </w:style>
  <w:style w:type="character" w:styleId="ListLabel2845" w:customStyle="1">
    <w:name w:val="ListLabel 2845"/>
    <w:qFormat/>
    <w:rPr>
      <w:rFonts w:cs="OpenSymbol"/>
    </w:rPr>
  </w:style>
  <w:style w:type="character" w:styleId="ListLabel2846" w:customStyle="1">
    <w:name w:val="ListLabel 2846"/>
    <w:qFormat/>
    <w:rPr>
      <w:rFonts w:cs="OpenSymbol"/>
    </w:rPr>
  </w:style>
  <w:style w:type="character" w:styleId="ListLabel2847" w:customStyle="1">
    <w:name w:val="ListLabel 2847"/>
    <w:qFormat/>
    <w:rPr>
      <w:rFonts w:cs="OpenSymbol"/>
    </w:rPr>
  </w:style>
  <w:style w:type="character" w:styleId="ListLabel2848" w:customStyle="1">
    <w:name w:val="ListLabel 2848"/>
    <w:qFormat/>
    <w:rPr>
      <w:rFonts w:cs="OpenSymbol"/>
    </w:rPr>
  </w:style>
  <w:style w:type="character" w:styleId="ListLabel2849" w:customStyle="1">
    <w:name w:val="ListLabel 2849"/>
    <w:qFormat/>
    <w:rPr>
      <w:rFonts w:cs="OpenSymbol"/>
    </w:rPr>
  </w:style>
  <w:style w:type="character" w:styleId="ListLabel2850" w:customStyle="1">
    <w:name w:val="ListLabel 2850"/>
    <w:qFormat/>
    <w:rPr>
      <w:rFonts w:cs="OpenSymbol"/>
    </w:rPr>
  </w:style>
  <w:style w:type="character" w:styleId="ListLabel2851" w:customStyle="1">
    <w:name w:val="ListLabel 2851"/>
    <w:qFormat/>
    <w:rPr>
      <w:rFonts w:cs="OpenSymbol"/>
    </w:rPr>
  </w:style>
  <w:style w:type="character" w:styleId="ListLabel2852" w:customStyle="1">
    <w:name w:val="ListLabel 2852"/>
    <w:qFormat/>
    <w:rPr>
      <w:rFonts w:cs="OpenSymbol"/>
    </w:rPr>
  </w:style>
  <w:style w:type="character" w:styleId="ListLabel2853" w:customStyle="1">
    <w:name w:val="ListLabel 2853"/>
    <w:qFormat/>
    <w:rPr>
      <w:rFonts w:cs="OpenSymbol"/>
    </w:rPr>
  </w:style>
  <w:style w:type="character" w:styleId="ListLabel2854" w:customStyle="1">
    <w:name w:val="ListLabel 2854"/>
    <w:qFormat/>
    <w:rPr>
      <w:rFonts w:cs="OpenSymbol"/>
    </w:rPr>
  </w:style>
  <w:style w:type="character" w:styleId="ListLabel2855" w:customStyle="1">
    <w:name w:val="ListLabel 2855"/>
    <w:qFormat/>
    <w:rPr>
      <w:rFonts w:cs="OpenSymbol"/>
    </w:rPr>
  </w:style>
  <w:style w:type="character" w:styleId="ListLabel2856" w:customStyle="1">
    <w:name w:val="ListLabel 2856"/>
    <w:qFormat/>
    <w:rPr>
      <w:rFonts w:cs="OpenSymbol"/>
    </w:rPr>
  </w:style>
  <w:style w:type="character" w:styleId="ListLabel2857" w:customStyle="1">
    <w:name w:val="ListLabel 2857"/>
    <w:qFormat/>
    <w:rPr>
      <w:rFonts w:cs="OpenSymbol"/>
    </w:rPr>
  </w:style>
  <w:style w:type="character" w:styleId="ListLabel2858" w:customStyle="1">
    <w:name w:val="ListLabel 2858"/>
    <w:qFormat/>
    <w:rPr>
      <w:rFonts w:cs="OpenSymbol"/>
    </w:rPr>
  </w:style>
  <w:style w:type="character" w:styleId="ListLabel2859" w:customStyle="1">
    <w:name w:val="ListLabel 2859"/>
    <w:qFormat/>
    <w:rPr>
      <w:rFonts w:cs="OpenSymbol"/>
    </w:rPr>
  </w:style>
  <w:style w:type="character" w:styleId="ListLabel2860" w:customStyle="1">
    <w:name w:val="ListLabel 2860"/>
    <w:qFormat/>
    <w:rPr>
      <w:rFonts w:cs="OpenSymbol"/>
    </w:rPr>
  </w:style>
  <w:style w:type="character" w:styleId="ListLabel2861" w:customStyle="1">
    <w:name w:val="ListLabel 2861"/>
    <w:qFormat/>
    <w:rPr>
      <w:rFonts w:cs="OpenSymbol"/>
    </w:rPr>
  </w:style>
  <w:style w:type="character" w:styleId="ListLabel2862" w:customStyle="1">
    <w:name w:val="ListLabel 2862"/>
    <w:qFormat/>
    <w:rPr>
      <w:rFonts w:cs="OpenSymbol"/>
    </w:rPr>
  </w:style>
  <w:style w:type="character" w:styleId="ListLabel2863" w:customStyle="1">
    <w:name w:val="ListLabel 2863"/>
    <w:qFormat/>
    <w:rPr>
      <w:rFonts w:cs="OpenSymbol"/>
    </w:rPr>
  </w:style>
  <w:style w:type="character" w:styleId="ListLabel2864" w:customStyle="1">
    <w:name w:val="ListLabel 2864"/>
    <w:qFormat/>
    <w:rPr>
      <w:rFonts w:cs="OpenSymbol"/>
    </w:rPr>
  </w:style>
  <w:style w:type="character" w:styleId="ListLabel2865" w:customStyle="1">
    <w:name w:val="ListLabel 2865"/>
    <w:qFormat/>
    <w:rPr>
      <w:rFonts w:cs="OpenSymbol"/>
    </w:rPr>
  </w:style>
  <w:style w:type="character" w:styleId="ListLabel2866" w:customStyle="1">
    <w:name w:val="ListLabel 2866"/>
    <w:qFormat/>
    <w:rPr>
      <w:rFonts w:cs="OpenSymbol"/>
    </w:rPr>
  </w:style>
  <w:style w:type="character" w:styleId="ListLabel2867" w:customStyle="1">
    <w:name w:val="ListLabel 2867"/>
    <w:qFormat/>
    <w:rPr>
      <w:rFonts w:cs="OpenSymbol"/>
    </w:rPr>
  </w:style>
  <w:style w:type="character" w:styleId="ListLabel2868" w:customStyle="1">
    <w:name w:val="ListLabel 2868"/>
    <w:qFormat/>
    <w:rPr>
      <w:rFonts w:cs="OpenSymbol"/>
    </w:rPr>
  </w:style>
  <w:style w:type="character" w:styleId="ListLabel2869" w:customStyle="1">
    <w:name w:val="ListLabel 2869"/>
    <w:qFormat/>
    <w:rPr>
      <w:rFonts w:cs="OpenSymbol"/>
    </w:rPr>
  </w:style>
  <w:style w:type="character" w:styleId="ListLabel2870" w:customStyle="1">
    <w:name w:val="ListLabel 2870"/>
    <w:qFormat/>
    <w:rPr>
      <w:rFonts w:cs="OpenSymbol"/>
    </w:rPr>
  </w:style>
  <w:style w:type="character" w:styleId="ListLabel2871" w:customStyle="1">
    <w:name w:val="ListLabel 2871"/>
    <w:qFormat/>
    <w:rPr>
      <w:rFonts w:cs="OpenSymbol"/>
    </w:rPr>
  </w:style>
  <w:style w:type="character" w:styleId="ListLabel2872" w:customStyle="1">
    <w:name w:val="ListLabel 2872"/>
    <w:qFormat/>
    <w:rPr>
      <w:rFonts w:cs="OpenSymbol"/>
    </w:rPr>
  </w:style>
  <w:style w:type="character" w:styleId="ListLabel2873" w:customStyle="1">
    <w:name w:val="ListLabel 2873"/>
    <w:qFormat/>
    <w:rPr>
      <w:rFonts w:cs="OpenSymbol"/>
    </w:rPr>
  </w:style>
  <w:style w:type="character" w:styleId="ListLabel2874" w:customStyle="1">
    <w:name w:val="ListLabel 2874"/>
    <w:qFormat/>
    <w:rPr>
      <w:rFonts w:cs="OpenSymbol"/>
    </w:rPr>
  </w:style>
  <w:style w:type="character" w:styleId="ListLabel2875" w:customStyle="1">
    <w:name w:val="ListLabel 2875"/>
    <w:qFormat/>
    <w:rPr>
      <w:rFonts w:cs="OpenSymbol"/>
    </w:rPr>
  </w:style>
  <w:style w:type="character" w:styleId="ListLabel2876" w:customStyle="1">
    <w:name w:val="ListLabel 2876"/>
    <w:qFormat/>
    <w:rPr>
      <w:rFonts w:cs="OpenSymbol"/>
    </w:rPr>
  </w:style>
  <w:style w:type="character" w:styleId="ListLabel2877" w:customStyle="1">
    <w:name w:val="ListLabel 2877"/>
    <w:qFormat/>
    <w:rPr>
      <w:rFonts w:cs="OpenSymbol"/>
    </w:rPr>
  </w:style>
  <w:style w:type="character" w:styleId="ListLabel2878" w:customStyle="1">
    <w:name w:val="ListLabel 2878"/>
    <w:qFormat/>
    <w:rPr>
      <w:rFonts w:cs="OpenSymbol"/>
    </w:rPr>
  </w:style>
  <w:style w:type="character" w:styleId="ListLabel2879" w:customStyle="1">
    <w:name w:val="ListLabel 2879"/>
    <w:qFormat/>
    <w:rPr>
      <w:rFonts w:cs="OpenSymbol"/>
    </w:rPr>
  </w:style>
  <w:style w:type="character" w:styleId="ListLabel2880" w:customStyle="1">
    <w:name w:val="ListLabel 2880"/>
    <w:qFormat/>
    <w:rPr>
      <w:rFonts w:cs="OpenSymbol"/>
    </w:rPr>
  </w:style>
  <w:style w:type="character" w:styleId="ListLabel2881" w:customStyle="1">
    <w:name w:val="ListLabel 2881"/>
    <w:qFormat/>
    <w:rPr>
      <w:rFonts w:cs="OpenSymbol"/>
    </w:rPr>
  </w:style>
  <w:style w:type="character" w:styleId="ListLabel2882" w:customStyle="1">
    <w:name w:val="ListLabel 2882"/>
    <w:qFormat/>
    <w:rPr>
      <w:rFonts w:cs="OpenSymbol"/>
    </w:rPr>
  </w:style>
  <w:style w:type="character" w:styleId="ListLabel2883" w:customStyle="1">
    <w:name w:val="ListLabel 2883"/>
    <w:qFormat/>
    <w:rPr>
      <w:rFonts w:cs="OpenSymbol"/>
    </w:rPr>
  </w:style>
  <w:style w:type="character" w:styleId="ListLabel2884" w:customStyle="1">
    <w:name w:val="ListLabel 2884"/>
    <w:qFormat/>
    <w:rPr>
      <w:rFonts w:cs="OpenSymbol"/>
    </w:rPr>
  </w:style>
  <w:style w:type="character" w:styleId="ListLabel2885" w:customStyle="1">
    <w:name w:val="ListLabel 2885"/>
    <w:qFormat/>
    <w:rPr>
      <w:rFonts w:cs="OpenSymbol"/>
    </w:rPr>
  </w:style>
  <w:style w:type="character" w:styleId="ListLabel2886" w:customStyle="1">
    <w:name w:val="ListLabel 2886"/>
    <w:qFormat/>
    <w:rPr>
      <w:rFonts w:cs="OpenSymbol"/>
    </w:rPr>
  </w:style>
  <w:style w:type="character" w:styleId="ListLabel2887" w:customStyle="1">
    <w:name w:val="ListLabel 2887"/>
    <w:qFormat/>
    <w:rPr>
      <w:rFonts w:cs="OpenSymbol"/>
    </w:rPr>
  </w:style>
  <w:style w:type="character" w:styleId="ListLabel2888" w:customStyle="1">
    <w:name w:val="ListLabel 2888"/>
    <w:qFormat/>
    <w:rPr>
      <w:rFonts w:cs="OpenSymbol"/>
    </w:rPr>
  </w:style>
  <w:style w:type="character" w:styleId="ListLabel2889" w:customStyle="1">
    <w:name w:val="ListLabel 2889"/>
    <w:qFormat/>
    <w:rPr>
      <w:rFonts w:cs="OpenSymbol"/>
    </w:rPr>
  </w:style>
  <w:style w:type="character" w:styleId="ListLabel2890" w:customStyle="1">
    <w:name w:val="ListLabel 2890"/>
    <w:qFormat/>
    <w:rPr>
      <w:rFonts w:cs="OpenSymbol"/>
    </w:rPr>
  </w:style>
  <w:style w:type="character" w:styleId="ListLabel2891" w:customStyle="1">
    <w:name w:val="ListLabel 2891"/>
    <w:qFormat/>
    <w:rPr>
      <w:rFonts w:cs="OpenSymbol"/>
    </w:rPr>
  </w:style>
  <w:style w:type="character" w:styleId="ListLabel2892" w:customStyle="1">
    <w:name w:val="ListLabel 2892"/>
    <w:qFormat/>
    <w:rPr>
      <w:rFonts w:cs="OpenSymbol"/>
    </w:rPr>
  </w:style>
  <w:style w:type="character" w:styleId="ListLabel2893" w:customStyle="1">
    <w:name w:val="ListLabel 2893"/>
    <w:qFormat/>
    <w:rPr>
      <w:rFonts w:cs="OpenSymbol"/>
    </w:rPr>
  </w:style>
  <w:style w:type="character" w:styleId="ListLabel2894" w:customStyle="1">
    <w:name w:val="ListLabel 2894"/>
    <w:qFormat/>
    <w:rPr>
      <w:rFonts w:cs="OpenSymbol"/>
    </w:rPr>
  </w:style>
  <w:style w:type="character" w:styleId="ListLabel2895" w:customStyle="1">
    <w:name w:val="ListLabel 2895"/>
    <w:qFormat/>
    <w:rPr>
      <w:rFonts w:cs="OpenSymbol"/>
    </w:rPr>
  </w:style>
  <w:style w:type="character" w:styleId="ListLabel2896" w:customStyle="1">
    <w:name w:val="ListLabel 2896"/>
    <w:qFormat/>
    <w:rPr>
      <w:rFonts w:cs="OpenSymbol"/>
    </w:rPr>
  </w:style>
  <w:style w:type="character" w:styleId="ListLabel2897" w:customStyle="1">
    <w:name w:val="ListLabel 2897"/>
    <w:qFormat/>
    <w:rPr>
      <w:rFonts w:cs="OpenSymbol"/>
    </w:rPr>
  </w:style>
  <w:style w:type="character" w:styleId="ListLabel2898" w:customStyle="1">
    <w:name w:val="ListLabel 2898"/>
    <w:qFormat/>
    <w:rPr>
      <w:rFonts w:cs="OpenSymbol"/>
    </w:rPr>
  </w:style>
  <w:style w:type="character" w:styleId="ListLabel2899" w:customStyle="1">
    <w:name w:val="ListLabel 2899"/>
    <w:qFormat/>
    <w:rPr>
      <w:rFonts w:cs="OpenSymbol"/>
    </w:rPr>
  </w:style>
  <w:style w:type="character" w:styleId="ListLabel2900" w:customStyle="1">
    <w:name w:val="ListLabel 2900"/>
    <w:qFormat/>
    <w:rPr>
      <w:rFonts w:cs="OpenSymbol"/>
    </w:rPr>
  </w:style>
  <w:style w:type="character" w:styleId="ListLabel2901" w:customStyle="1">
    <w:name w:val="ListLabel 2901"/>
    <w:qFormat/>
    <w:rPr>
      <w:rFonts w:cs="OpenSymbol"/>
    </w:rPr>
  </w:style>
  <w:style w:type="character" w:styleId="ListLabel2902" w:customStyle="1">
    <w:name w:val="ListLabel 2902"/>
    <w:qFormat/>
    <w:rPr>
      <w:rFonts w:cs="OpenSymbol"/>
    </w:rPr>
  </w:style>
  <w:style w:type="character" w:styleId="ListLabel2903" w:customStyle="1">
    <w:name w:val="ListLabel 2903"/>
    <w:qFormat/>
    <w:rPr>
      <w:rFonts w:cs="OpenSymbol"/>
    </w:rPr>
  </w:style>
  <w:style w:type="character" w:styleId="ListLabel2904" w:customStyle="1">
    <w:name w:val="ListLabel 2904"/>
    <w:qFormat/>
    <w:rPr>
      <w:rFonts w:cs="OpenSymbol"/>
    </w:rPr>
  </w:style>
  <w:style w:type="character" w:styleId="ListLabel2905" w:customStyle="1">
    <w:name w:val="ListLabel 2905"/>
    <w:qFormat/>
    <w:rPr>
      <w:rFonts w:cs="OpenSymbol"/>
    </w:rPr>
  </w:style>
  <w:style w:type="character" w:styleId="ListLabel2906" w:customStyle="1">
    <w:name w:val="ListLabel 2906"/>
    <w:qFormat/>
    <w:rPr>
      <w:rFonts w:cs="OpenSymbol"/>
    </w:rPr>
  </w:style>
  <w:style w:type="character" w:styleId="ListLabel2907" w:customStyle="1">
    <w:name w:val="ListLabel 2907"/>
    <w:qFormat/>
    <w:rPr>
      <w:rFonts w:cs="OpenSymbol"/>
    </w:rPr>
  </w:style>
  <w:style w:type="character" w:styleId="ListLabel2908" w:customStyle="1">
    <w:name w:val="ListLabel 2908"/>
    <w:qFormat/>
    <w:rPr>
      <w:rFonts w:cs="OpenSymbol"/>
    </w:rPr>
  </w:style>
  <w:style w:type="character" w:styleId="ListLabel2909" w:customStyle="1">
    <w:name w:val="ListLabel 2909"/>
    <w:qFormat/>
    <w:rPr>
      <w:rFonts w:cs="OpenSymbol"/>
    </w:rPr>
  </w:style>
  <w:style w:type="character" w:styleId="ListLabel2910" w:customStyle="1">
    <w:name w:val="ListLabel 2910"/>
    <w:qFormat/>
    <w:rPr>
      <w:rFonts w:cs="OpenSymbol"/>
    </w:rPr>
  </w:style>
  <w:style w:type="character" w:styleId="ListLabel2911" w:customStyle="1">
    <w:name w:val="ListLabel 2911"/>
    <w:qFormat/>
    <w:rPr>
      <w:rFonts w:cs="OpenSymbol"/>
    </w:rPr>
  </w:style>
  <w:style w:type="character" w:styleId="ListLabel2912" w:customStyle="1">
    <w:name w:val="ListLabel 2912"/>
    <w:qFormat/>
    <w:rPr>
      <w:rFonts w:cs="OpenSymbol"/>
    </w:rPr>
  </w:style>
  <w:style w:type="character" w:styleId="ListLabel2913" w:customStyle="1">
    <w:name w:val="ListLabel 2913"/>
    <w:qFormat/>
    <w:rPr>
      <w:rFonts w:cs="OpenSymbol"/>
    </w:rPr>
  </w:style>
  <w:style w:type="character" w:styleId="ListLabel2914" w:customStyle="1">
    <w:name w:val="ListLabel 2914"/>
    <w:qFormat/>
    <w:rPr>
      <w:rFonts w:cs="OpenSymbol"/>
    </w:rPr>
  </w:style>
  <w:style w:type="character" w:styleId="ListLabel2915" w:customStyle="1">
    <w:name w:val="ListLabel 2915"/>
    <w:qFormat/>
    <w:rPr>
      <w:rFonts w:cs="OpenSymbol"/>
    </w:rPr>
  </w:style>
  <w:style w:type="character" w:styleId="ListLabel2916" w:customStyle="1">
    <w:name w:val="ListLabel 2916"/>
    <w:qFormat/>
    <w:rPr>
      <w:rFonts w:cs="OpenSymbol"/>
    </w:rPr>
  </w:style>
  <w:style w:type="character" w:styleId="ListLabel2917" w:customStyle="1">
    <w:name w:val="ListLabel 2917"/>
    <w:qFormat/>
    <w:rPr>
      <w:rFonts w:cs="OpenSymbol"/>
    </w:rPr>
  </w:style>
  <w:style w:type="character" w:styleId="ListLabel2918" w:customStyle="1">
    <w:name w:val="ListLabel 2918"/>
    <w:qFormat/>
    <w:rPr>
      <w:rFonts w:cs="OpenSymbol"/>
    </w:rPr>
  </w:style>
  <w:style w:type="character" w:styleId="ListLabel2919" w:customStyle="1">
    <w:name w:val="ListLabel 2919"/>
    <w:qFormat/>
    <w:rPr>
      <w:rFonts w:cs="OpenSymbol"/>
    </w:rPr>
  </w:style>
  <w:style w:type="character" w:styleId="ListLabel2920" w:customStyle="1">
    <w:name w:val="ListLabel 2920"/>
    <w:qFormat/>
    <w:rPr>
      <w:rFonts w:cs="OpenSymbol"/>
    </w:rPr>
  </w:style>
  <w:style w:type="character" w:styleId="ListLabel2921" w:customStyle="1">
    <w:name w:val="ListLabel 2921"/>
    <w:qFormat/>
    <w:rPr>
      <w:rFonts w:cs="OpenSymbol"/>
    </w:rPr>
  </w:style>
  <w:style w:type="character" w:styleId="ListLabel2922" w:customStyle="1">
    <w:name w:val="ListLabel 2922"/>
    <w:qFormat/>
    <w:rPr>
      <w:rFonts w:cs="OpenSymbol"/>
    </w:rPr>
  </w:style>
  <w:style w:type="character" w:styleId="ListLabel2923" w:customStyle="1">
    <w:name w:val="ListLabel 2923"/>
    <w:qFormat/>
    <w:rPr>
      <w:rFonts w:cs="OpenSymbol"/>
    </w:rPr>
  </w:style>
  <w:style w:type="character" w:styleId="ListLabel2924" w:customStyle="1">
    <w:name w:val="ListLabel 2924"/>
    <w:qFormat/>
    <w:rPr>
      <w:rFonts w:cs="OpenSymbol"/>
    </w:rPr>
  </w:style>
  <w:style w:type="character" w:styleId="ListLabel2925" w:customStyle="1">
    <w:name w:val="ListLabel 2925"/>
    <w:qFormat/>
    <w:rPr>
      <w:rFonts w:cs="OpenSymbol"/>
    </w:rPr>
  </w:style>
  <w:style w:type="character" w:styleId="ListLabel2926" w:customStyle="1">
    <w:name w:val="ListLabel 2926"/>
    <w:qFormat/>
    <w:rPr>
      <w:rFonts w:cs="OpenSymbol"/>
    </w:rPr>
  </w:style>
  <w:style w:type="character" w:styleId="ListLabel2927" w:customStyle="1">
    <w:name w:val="ListLabel 2927"/>
    <w:qFormat/>
    <w:rPr>
      <w:rFonts w:cs="OpenSymbol"/>
    </w:rPr>
  </w:style>
  <w:style w:type="character" w:styleId="ListLabel2928" w:customStyle="1">
    <w:name w:val="ListLabel 2928"/>
    <w:qFormat/>
    <w:rPr>
      <w:rFonts w:cs="OpenSymbol"/>
    </w:rPr>
  </w:style>
  <w:style w:type="character" w:styleId="ListLabel2929" w:customStyle="1">
    <w:name w:val="ListLabel 2929"/>
    <w:qFormat/>
    <w:rPr>
      <w:rFonts w:cs="OpenSymbol"/>
    </w:rPr>
  </w:style>
  <w:style w:type="character" w:styleId="ListLabel2930" w:customStyle="1">
    <w:name w:val="ListLabel 2930"/>
    <w:qFormat/>
    <w:rPr>
      <w:rFonts w:cs="OpenSymbol"/>
    </w:rPr>
  </w:style>
  <w:style w:type="character" w:styleId="ListLabel2931" w:customStyle="1">
    <w:name w:val="ListLabel 2931"/>
    <w:qFormat/>
    <w:rPr>
      <w:rFonts w:ascii="Consolas" w:hAnsi="Consolas" w:cs="OpenSymbol"/>
    </w:rPr>
  </w:style>
  <w:style w:type="character" w:styleId="ListLabel2932" w:customStyle="1">
    <w:name w:val="ListLabel 2932"/>
    <w:qFormat/>
    <w:rPr>
      <w:rFonts w:cs="OpenSymbol"/>
    </w:rPr>
  </w:style>
  <w:style w:type="character" w:styleId="ListLabel2933" w:customStyle="1">
    <w:name w:val="ListLabel 2933"/>
    <w:qFormat/>
    <w:rPr>
      <w:rFonts w:cs="OpenSymbol"/>
    </w:rPr>
  </w:style>
  <w:style w:type="character" w:styleId="ListLabel2934" w:customStyle="1">
    <w:name w:val="ListLabel 2934"/>
    <w:qFormat/>
    <w:rPr>
      <w:rFonts w:cs="OpenSymbol"/>
    </w:rPr>
  </w:style>
  <w:style w:type="character" w:styleId="ListLabel2935" w:customStyle="1">
    <w:name w:val="ListLabel 2935"/>
    <w:qFormat/>
    <w:rPr>
      <w:rFonts w:cs="OpenSymbol"/>
    </w:rPr>
  </w:style>
  <w:style w:type="character" w:styleId="ListLabel2936" w:customStyle="1">
    <w:name w:val="ListLabel 2936"/>
    <w:qFormat/>
    <w:rPr>
      <w:rFonts w:cs="OpenSymbol"/>
    </w:rPr>
  </w:style>
  <w:style w:type="character" w:styleId="ListLabel2937" w:customStyle="1">
    <w:name w:val="ListLabel 2937"/>
    <w:qFormat/>
    <w:rPr>
      <w:rFonts w:cs="OpenSymbol"/>
    </w:rPr>
  </w:style>
  <w:style w:type="character" w:styleId="ListLabel2938" w:customStyle="1">
    <w:name w:val="ListLabel 2938"/>
    <w:qFormat/>
    <w:rPr>
      <w:rFonts w:cs="OpenSymbol"/>
    </w:rPr>
  </w:style>
  <w:style w:type="character" w:styleId="ListLabel2939" w:customStyle="1">
    <w:name w:val="ListLabel 2939"/>
    <w:qFormat/>
    <w:rPr>
      <w:rFonts w:cs="OpenSymbol"/>
    </w:rPr>
  </w:style>
  <w:style w:type="character" w:styleId="ListLabel2940" w:customStyle="1">
    <w:name w:val="ListLabel 2940"/>
    <w:qFormat/>
    <w:rPr>
      <w:rFonts w:cs="OpenSymbol"/>
    </w:rPr>
  </w:style>
  <w:style w:type="character" w:styleId="ListLabel2941" w:customStyle="1">
    <w:name w:val="ListLabel 2941"/>
    <w:qFormat/>
    <w:rPr>
      <w:rFonts w:cs="OpenSymbol"/>
    </w:rPr>
  </w:style>
  <w:style w:type="character" w:styleId="ListLabel2942" w:customStyle="1">
    <w:name w:val="ListLabel 2942"/>
    <w:qFormat/>
    <w:rPr>
      <w:rFonts w:cs="OpenSymbol"/>
    </w:rPr>
  </w:style>
  <w:style w:type="character" w:styleId="ListLabel2943" w:customStyle="1">
    <w:name w:val="ListLabel 2943"/>
    <w:qFormat/>
    <w:rPr>
      <w:rFonts w:cs="OpenSymbol"/>
    </w:rPr>
  </w:style>
  <w:style w:type="character" w:styleId="ListLabel2944" w:customStyle="1">
    <w:name w:val="ListLabel 2944"/>
    <w:qFormat/>
    <w:rPr>
      <w:rFonts w:cs="OpenSymbol"/>
    </w:rPr>
  </w:style>
  <w:style w:type="character" w:styleId="ListLabel2945" w:customStyle="1">
    <w:name w:val="ListLabel 2945"/>
    <w:qFormat/>
    <w:rPr>
      <w:rFonts w:cs="OpenSymbol"/>
    </w:rPr>
  </w:style>
  <w:style w:type="character" w:styleId="ListLabel2946" w:customStyle="1">
    <w:name w:val="ListLabel 2946"/>
    <w:qFormat/>
    <w:rPr>
      <w:rFonts w:cs="OpenSymbol"/>
    </w:rPr>
  </w:style>
  <w:style w:type="character" w:styleId="ListLabel2947" w:customStyle="1">
    <w:name w:val="ListLabel 2947"/>
    <w:qFormat/>
    <w:rPr>
      <w:rFonts w:cs="OpenSymbol"/>
    </w:rPr>
  </w:style>
  <w:style w:type="character" w:styleId="ListLabel2948" w:customStyle="1">
    <w:name w:val="ListLabel 2948"/>
    <w:qFormat/>
    <w:rPr>
      <w:rFonts w:cs="OpenSymbol"/>
      <w:sz w:val="22"/>
    </w:rPr>
  </w:style>
  <w:style w:type="character" w:styleId="ListLabel2949" w:customStyle="1">
    <w:name w:val="ListLabel 2949"/>
    <w:qFormat/>
    <w:rPr>
      <w:rFonts w:cs="OpenSymbol"/>
    </w:rPr>
  </w:style>
  <w:style w:type="character" w:styleId="ListLabel2950" w:customStyle="1">
    <w:name w:val="ListLabel 2950"/>
    <w:qFormat/>
    <w:rPr>
      <w:rFonts w:cs="OpenSymbol"/>
    </w:rPr>
  </w:style>
  <w:style w:type="character" w:styleId="ListLabel2951" w:customStyle="1">
    <w:name w:val="ListLabel 2951"/>
    <w:qFormat/>
    <w:rPr>
      <w:rFonts w:cs="OpenSymbol"/>
    </w:rPr>
  </w:style>
  <w:style w:type="character" w:styleId="ListLabel2952" w:customStyle="1">
    <w:name w:val="ListLabel 2952"/>
    <w:qFormat/>
    <w:rPr>
      <w:rFonts w:cs="OpenSymbol"/>
    </w:rPr>
  </w:style>
  <w:style w:type="character" w:styleId="ListLabel2953" w:customStyle="1">
    <w:name w:val="ListLabel 2953"/>
    <w:qFormat/>
    <w:rPr>
      <w:rFonts w:cs="OpenSymbol"/>
    </w:rPr>
  </w:style>
  <w:style w:type="character" w:styleId="ListLabel2954" w:customStyle="1">
    <w:name w:val="ListLabel 2954"/>
    <w:qFormat/>
    <w:rPr>
      <w:rFonts w:cs="OpenSymbol"/>
    </w:rPr>
  </w:style>
  <w:style w:type="character" w:styleId="ListLabel2955" w:customStyle="1">
    <w:name w:val="ListLabel 2955"/>
    <w:qFormat/>
    <w:rPr>
      <w:rFonts w:cs="OpenSymbol"/>
    </w:rPr>
  </w:style>
  <w:style w:type="character" w:styleId="ListLabel2956" w:customStyle="1">
    <w:name w:val="ListLabel 2956"/>
    <w:qFormat/>
    <w:rPr>
      <w:rFonts w:cs="OpenSymbol"/>
    </w:rPr>
  </w:style>
  <w:style w:type="character" w:styleId="ListLabel2957" w:customStyle="1">
    <w:name w:val="ListLabel 2957"/>
    <w:qFormat/>
    <w:rPr>
      <w:rFonts w:ascii="Consolas" w:hAnsi="Consolas" w:cs="OpenSymbol"/>
    </w:rPr>
  </w:style>
  <w:style w:type="character" w:styleId="ListLabel2958" w:customStyle="1">
    <w:name w:val="ListLabel 2958"/>
    <w:qFormat/>
    <w:rPr>
      <w:rFonts w:cs="OpenSymbol"/>
    </w:rPr>
  </w:style>
  <w:style w:type="character" w:styleId="ListLabel2959" w:customStyle="1">
    <w:name w:val="ListLabel 2959"/>
    <w:qFormat/>
    <w:rPr>
      <w:rFonts w:cs="OpenSymbol"/>
    </w:rPr>
  </w:style>
  <w:style w:type="character" w:styleId="ListLabel2960" w:customStyle="1">
    <w:name w:val="ListLabel 2960"/>
    <w:qFormat/>
    <w:rPr>
      <w:rFonts w:cs="OpenSymbol"/>
    </w:rPr>
  </w:style>
  <w:style w:type="character" w:styleId="ListLabel2961" w:customStyle="1">
    <w:name w:val="ListLabel 2961"/>
    <w:qFormat/>
    <w:rPr>
      <w:rFonts w:cs="OpenSymbol"/>
    </w:rPr>
  </w:style>
  <w:style w:type="character" w:styleId="ListLabel2962" w:customStyle="1">
    <w:name w:val="ListLabel 2962"/>
    <w:qFormat/>
    <w:rPr>
      <w:rFonts w:cs="OpenSymbol"/>
    </w:rPr>
  </w:style>
  <w:style w:type="character" w:styleId="ListLabel2963" w:customStyle="1">
    <w:name w:val="ListLabel 2963"/>
    <w:qFormat/>
    <w:rPr>
      <w:rFonts w:cs="OpenSymbol"/>
    </w:rPr>
  </w:style>
  <w:style w:type="character" w:styleId="ListLabel2964" w:customStyle="1">
    <w:name w:val="ListLabel 2964"/>
    <w:qFormat/>
    <w:rPr>
      <w:rFonts w:cs="OpenSymbol"/>
    </w:rPr>
  </w:style>
  <w:style w:type="character" w:styleId="ListLabel2965" w:customStyle="1">
    <w:name w:val="ListLabel 2965"/>
    <w:qFormat/>
    <w:rPr>
      <w:rFonts w:cs="OpenSymbol"/>
    </w:rPr>
  </w:style>
  <w:style w:type="character" w:styleId="ListLabel2966" w:customStyle="1">
    <w:name w:val="ListLabel 2966"/>
    <w:qFormat/>
    <w:rPr>
      <w:rFonts w:ascii="Consolas" w:hAnsi="Consolas" w:cs="OpenSymbol"/>
      <w:sz w:val="22"/>
    </w:rPr>
  </w:style>
  <w:style w:type="character" w:styleId="ListLabel2967" w:customStyle="1">
    <w:name w:val="ListLabel 2967"/>
    <w:qFormat/>
    <w:rPr>
      <w:rFonts w:cs="OpenSymbol"/>
    </w:rPr>
  </w:style>
  <w:style w:type="character" w:styleId="ListLabel2968" w:customStyle="1">
    <w:name w:val="ListLabel 2968"/>
    <w:qFormat/>
    <w:rPr>
      <w:rFonts w:cs="OpenSymbol"/>
    </w:rPr>
  </w:style>
  <w:style w:type="character" w:styleId="ListLabel2969" w:customStyle="1">
    <w:name w:val="ListLabel 2969"/>
    <w:qFormat/>
    <w:rPr>
      <w:rFonts w:cs="OpenSymbol"/>
    </w:rPr>
  </w:style>
  <w:style w:type="character" w:styleId="ListLabel2970" w:customStyle="1">
    <w:name w:val="ListLabel 2970"/>
    <w:qFormat/>
    <w:rPr>
      <w:rFonts w:cs="OpenSymbol"/>
    </w:rPr>
  </w:style>
  <w:style w:type="character" w:styleId="ListLabel2971" w:customStyle="1">
    <w:name w:val="ListLabel 2971"/>
    <w:qFormat/>
    <w:rPr>
      <w:rFonts w:cs="OpenSymbol"/>
    </w:rPr>
  </w:style>
  <w:style w:type="character" w:styleId="ListLabel2972" w:customStyle="1">
    <w:name w:val="ListLabel 2972"/>
    <w:qFormat/>
    <w:rPr>
      <w:rFonts w:cs="OpenSymbol"/>
    </w:rPr>
  </w:style>
  <w:style w:type="character" w:styleId="ListLabel2973" w:customStyle="1">
    <w:name w:val="ListLabel 2973"/>
    <w:qFormat/>
    <w:rPr>
      <w:rFonts w:cs="OpenSymbol"/>
    </w:rPr>
  </w:style>
  <w:style w:type="character" w:styleId="ListLabel2974" w:customStyle="1">
    <w:name w:val="ListLabel 2974"/>
    <w:qFormat/>
    <w:rPr>
      <w:rFonts w:cs="OpenSymbol"/>
    </w:rPr>
  </w:style>
  <w:style w:type="character" w:styleId="ListLabel2975" w:customStyle="1">
    <w:name w:val="ListLabel 2975"/>
    <w:qFormat/>
    <w:rPr>
      <w:rFonts w:cs="OpenSymbol"/>
    </w:rPr>
  </w:style>
  <w:style w:type="character" w:styleId="ListLabel2976" w:customStyle="1">
    <w:name w:val="ListLabel 2976"/>
    <w:qFormat/>
    <w:rPr>
      <w:rFonts w:cs="OpenSymbol"/>
    </w:rPr>
  </w:style>
  <w:style w:type="character" w:styleId="ListLabel2977" w:customStyle="1">
    <w:name w:val="ListLabel 2977"/>
    <w:qFormat/>
    <w:rPr>
      <w:rFonts w:cs="OpenSymbol"/>
    </w:rPr>
  </w:style>
  <w:style w:type="character" w:styleId="ListLabel2978" w:customStyle="1">
    <w:name w:val="ListLabel 2978"/>
    <w:qFormat/>
    <w:rPr>
      <w:rFonts w:cs="OpenSymbol"/>
    </w:rPr>
  </w:style>
  <w:style w:type="character" w:styleId="ListLabel2979" w:customStyle="1">
    <w:name w:val="ListLabel 2979"/>
    <w:qFormat/>
    <w:rPr>
      <w:rFonts w:cs="OpenSymbol"/>
    </w:rPr>
  </w:style>
  <w:style w:type="character" w:styleId="ListLabel2980" w:customStyle="1">
    <w:name w:val="ListLabel 2980"/>
    <w:qFormat/>
    <w:rPr>
      <w:rFonts w:cs="OpenSymbol"/>
    </w:rPr>
  </w:style>
  <w:style w:type="character" w:styleId="ListLabel2981" w:customStyle="1">
    <w:name w:val="ListLabel 2981"/>
    <w:qFormat/>
    <w:rPr>
      <w:rFonts w:cs="OpenSymbol"/>
    </w:rPr>
  </w:style>
  <w:style w:type="character" w:styleId="ListLabel2982" w:customStyle="1">
    <w:name w:val="ListLabel 2982"/>
    <w:qFormat/>
    <w:rPr>
      <w:rFonts w:cs="OpenSymbol"/>
    </w:rPr>
  </w:style>
  <w:style w:type="character" w:styleId="ListLabel2983" w:customStyle="1">
    <w:name w:val="ListLabel 2983"/>
    <w:qFormat/>
    <w:rPr>
      <w:rFonts w:cs="OpenSymbol"/>
    </w:rPr>
  </w:style>
  <w:style w:type="character" w:styleId="ListLabel2984" w:customStyle="1">
    <w:name w:val="ListLabel 2984"/>
    <w:qFormat/>
    <w:rPr>
      <w:rFonts w:cs="OpenSymbol"/>
    </w:rPr>
  </w:style>
  <w:style w:type="character" w:styleId="ListLabel2985" w:customStyle="1">
    <w:name w:val="ListLabel 2985"/>
    <w:qFormat/>
    <w:rPr>
      <w:rFonts w:cs="OpenSymbol"/>
    </w:rPr>
  </w:style>
  <w:style w:type="character" w:styleId="ListLabel2986" w:customStyle="1">
    <w:name w:val="ListLabel 2986"/>
    <w:qFormat/>
    <w:rPr>
      <w:rFonts w:cs="OpenSymbol"/>
    </w:rPr>
  </w:style>
  <w:style w:type="character" w:styleId="ListLabel2987" w:customStyle="1">
    <w:name w:val="ListLabel 2987"/>
    <w:qFormat/>
    <w:rPr>
      <w:rFonts w:cs="OpenSymbol"/>
    </w:rPr>
  </w:style>
  <w:style w:type="character" w:styleId="ListLabel2988" w:customStyle="1">
    <w:name w:val="ListLabel 2988"/>
    <w:qFormat/>
    <w:rPr>
      <w:rFonts w:cs="OpenSymbol"/>
    </w:rPr>
  </w:style>
  <w:style w:type="character" w:styleId="ListLabel2989" w:customStyle="1">
    <w:name w:val="ListLabel 2989"/>
    <w:qFormat/>
    <w:rPr>
      <w:rFonts w:cs="OpenSymbol"/>
    </w:rPr>
  </w:style>
  <w:style w:type="character" w:styleId="ListLabel2990" w:customStyle="1">
    <w:name w:val="ListLabel 2990"/>
    <w:qFormat/>
    <w:rPr>
      <w:rFonts w:cs="OpenSymbol"/>
    </w:rPr>
  </w:style>
  <w:style w:type="character" w:styleId="ListLabel2991" w:customStyle="1">
    <w:name w:val="ListLabel 2991"/>
    <w:qFormat/>
    <w:rPr>
      <w:rFonts w:cs="OpenSymbol"/>
    </w:rPr>
  </w:style>
  <w:style w:type="character" w:styleId="ListLabel2992" w:customStyle="1">
    <w:name w:val="ListLabel 2992"/>
    <w:qFormat/>
    <w:rPr>
      <w:rFonts w:cs="OpenSymbol"/>
    </w:rPr>
  </w:style>
  <w:style w:type="character" w:styleId="ListLabel2993" w:customStyle="1">
    <w:name w:val="ListLabel 2993"/>
    <w:qFormat/>
    <w:rPr>
      <w:rFonts w:cs="OpenSymbol"/>
    </w:rPr>
  </w:style>
  <w:style w:type="character" w:styleId="ListLabel2994" w:customStyle="1">
    <w:name w:val="ListLabel 2994"/>
    <w:qFormat/>
    <w:rPr>
      <w:rFonts w:cs="OpenSymbol"/>
    </w:rPr>
  </w:style>
  <w:style w:type="character" w:styleId="ListLabel2995" w:customStyle="1">
    <w:name w:val="ListLabel 2995"/>
    <w:qFormat/>
    <w:rPr>
      <w:rFonts w:cs="OpenSymbol"/>
    </w:rPr>
  </w:style>
  <w:style w:type="character" w:styleId="ListLabel2996" w:customStyle="1">
    <w:name w:val="ListLabel 2996"/>
    <w:qFormat/>
    <w:rPr>
      <w:rFonts w:cs="OpenSymbol"/>
    </w:rPr>
  </w:style>
  <w:style w:type="character" w:styleId="ListLabel2997" w:customStyle="1">
    <w:name w:val="ListLabel 2997"/>
    <w:qFormat/>
    <w:rPr>
      <w:rFonts w:cs="OpenSymbol"/>
    </w:rPr>
  </w:style>
  <w:style w:type="character" w:styleId="ListLabel2998" w:customStyle="1">
    <w:name w:val="ListLabel 2998"/>
    <w:qFormat/>
    <w:rPr>
      <w:rFonts w:cs="OpenSymbol"/>
    </w:rPr>
  </w:style>
  <w:style w:type="character" w:styleId="ListLabel2999" w:customStyle="1">
    <w:name w:val="ListLabel 2999"/>
    <w:qFormat/>
    <w:rPr>
      <w:rFonts w:cs="OpenSymbol"/>
    </w:rPr>
  </w:style>
  <w:style w:type="character" w:styleId="ListLabel3000" w:customStyle="1">
    <w:name w:val="ListLabel 3000"/>
    <w:qFormat/>
    <w:rPr>
      <w:rFonts w:cs="OpenSymbol"/>
    </w:rPr>
  </w:style>
  <w:style w:type="character" w:styleId="ListLabel3001" w:customStyle="1">
    <w:name w:val="ListLabel 3001"/>
    <w:qFormat/>
    <w:rPr>
      <w:rFonts w:cs="OpenSymbol"/>
    </w:rPr>
  </w:style>
  <w:style w:type="character" w:styleId="ListLabel3002" w:customStyle="1">
    <w:name w:val="ListLabel 3002"/>
    <w:qFormat/>
    <w:rPr>
      <w:rFonts w:cs="OpenSymbol"/>
    </w:rPr>
  </w:style>
  <w:style w:type="character" w:styleId="ListLabel3003" w:customStyle="1">
    <w:name w:val="ListLabel 3003"/>
    <w:qFormat/>
    <w:rPr>
      <w:rFonts w:cs="OpenSymbol"/>
    </w:rPr>
  </w:style>
  <w:style w:type="character" w:styleId="ListLabel3004" w:customStyle="1">
    <w:name w:val="ListLabel 3004"/>
    <w:qFormat/>
    <w:rPr>
      <w:rFonts w:cs="OpenSymbol"/>
    </w:rPr>
  </w:style>
  <w:style w:type="character" w:styleId="ListLabel3005" w:customStyle="1">
    <w:name w:val="ListLabel 3005"/>
    <w:qFormat/>
    <w:rPr>
      <w:rFonts w:cs="OpenSymbol"/>
    </w:rPr>
  </w:style>
  <w:style w:type="character" w:styleId="ListLabel3006" w:customStyle="1">
    <w:name w:val="ListLabel 3006"/>
    <w:qFormat/>
    <w:rPr>
      <w:rFonts w:cs="OpenSymbol"/>
    </w:rPr>
  </w:style>
  <w:style w:type="character" w:styleId="ListLabel3007" w:customStyle="1">
    <w:name w:val="ListLabel 3007"/>
    <w:qFormat/>
    <w:rPr>
      <w:rFonts w:cs="OpenSymbol"/>
    </w:rPr>
  </w:style>
  <w:style w:type="character" w:styleId="ListLabel3008" w:customStyle="1">
    <w:name w:val="ListLabel 3008"/>
    <w:qFormat/>
    <w:rPr>
      <w:rFonts w:cs="OpenSymbol"/>
    </w:rPr>
  </w:style>
  <w:style w:type="character" w:styleId="ListLabel3009" w:customStyle="1">
    <w:name w:val="ListLabel 3009"/>
    <w:qFormat/>
    <w:rPr>
      <w:rFonts w:cs="OpenSymbol"/>
    </w:rPr>
  </w:style>
  <w:style w:type="character" w:styleId="ListLabel3010" w:customStyle="1">
    <w:name w:val="ListLabel 3010"/>
    <w:qFormat/>
    <w:rPr>
      <w:rFonts w:cs="OpenSymbol"/>
    </w:rPr>
  </w:style>
  <w:style w:type="character" w:styleId="ListLabel3011" w:customStyle="1">
    <w:name w:val="ListLabel 3011"/>
    <w:qFormat/>
    <w:rPr>
      <w:rFonts w:cs="Symbol"/>
    </w:rPr>
  </w:style>
  <w:style w:type="character" w:styleId="ListLabel3012" w:customStyle="1">
    <w:name w:val="ListLabel 3012"/>
    <w:qFormat/>
    <w:rPr>
      <w:rFonts w:cs="Courier New"/>
    </w:rPr>
  </w:style>
  <w:style w:type="character" w:styleId="ListLabel3013" w:customStyle="1">
    <w:name w:val="ListLabel 3013"/>
    <w:qFormat/>
    <w:rPr>
      <w:rFonts w:cs="Wingdings"/>
    </w:rPr>
  </w:style>
  <w:style w:type="character" w:styleId="ListLabel3014" w:customStyle="1">
    <w:name w:val="ListLabel 3014"/>
    <w:qFormat/>
    <w:rPr>
      <w:rFonts w:cs="Symbol"/>
    </w:rPr>
  </w:style>
  <w:style w:type="character" w:styleId="ListLabel3015" w:customStyle="1">
    <w:name w:val="ListLabel 3015"/>
    <w:qFormat/>
    <w:rPr>
      <w:rFonts w:cs="Courier New"/>
    </w:rPr>
  </w:style>
  <w:style w:type="character" w:styleId="ListLabel3016" w:customStyle="1">
    <w:name w:val="ListLabel 3016"/>
    <w:qFormat/>
    <w:rPr>
      <w:rFonts w:cs="Wingdings"/>
    </w:rPr>
  </w:style>
  <w:style w:type="character" w:styleId="ListLabel3017" w:customStyle="1">
    <w:name w:val="ListLabel 3017"/>
    <w:qFormat/>
    <w:rPr>
      <w:rFonts w:cs="Symbol"/>
    </w:rPr>
  </w:style>
  <w:style w:type="character" w:styleId="ListLabel3018" w:customStyle="1">
    <w:name w:val="ListLabel 3018"/>
    <w:qFormat/>
    <w:rPr>
      <w:rFonts w:cs="Courier New"/>
    </w:rPr>
  </w:style>
  <w:style w:type="character" w:styleId="ListLabel3019" w:customStyle="1">
    <w:name w:val="ListLabel 3019"/>
    <w:qFormat/>
    <w:rPr>
      <w:rFonts w:cs="Wingdings"/>
    </w:rPr>
  </w:style>
  <w:style w:type="character" w:styleId="ListLabel3020" w:customStyle="1">
    <w:name w:val="ListLabel 3020"/>
    <w:qFormat/>
    <w:rPr/>
  </w:style>
  <w:style w:type="character" w:styleId="ListLabel3021" w:customStyle="1">
    <w:name w:val="ListLabel 3021"/>
    <w:qFormat/>
    <w:rPr>
      <w:rFonts w:cs="OpenSymbol"/>
    </w:rPr>
  </w:style>
  <w:style w:type="character" w:styleId="ListLabel3022" w:customStyle="1">
    <w:name w:val="ListLabel 3022"/>
    <w:qFormat/>
    <w:rPr>
      <w:rFonts w:cs="OpenSymbol"/>
    </w:rPr>
  </w:style>
  <w:style w:type="character" w:styleId="ListLabel3023" w:customStyle="1">
    <w:name w:val="ListLabel 3023"/>
    <w:qFormat/>
    <w:rPr>
      <w:rFonts w:cs="OpenSymbol"/>
    </w:rPr>
  </w:style>
  <w:style w:type="character" w:styleId="ListLabel3024" w:customStyle="1">
    <w:name w:val="ListLabel 3024"/>
    <w:qFormat/>
    <w:rPr>
      <w:rFonts w:cs="OpenSymbol"/>
    </w:rPr>
  </w:style>
  <w:style w:type="character" w:styleId="ListLabel3025" w:customStyle="1">
    <w:name w:val="ListLabel 3025"/>
    <w:qFormat/>
    <w:rPr>
      <w:rFonts w:cs="OpenSymbol"/>
    </w:rPr>
  </w:style>
  <w:style w:type="character" w:styleId="ListLabel3026" w:customStyle="1">
    <w:name w:val="ListLabel 3026"/>
    <w:qFormat/>
    <w:rPr>
      <w:rFonts w:cs="OpenSymbol"/>
    </w:rPr>
  </w:style>
  <w:style w:type="character" w:styleId="ListLabel3027" w:customStyle="1">
    <w:name w:val="ListLabel 3027"/>
    <w:qFormat/>
    <w:rPr>
      <w:rFonts w:cs="OpenSymbol"/>
    </w:rPr>
  </w:style>
  <w:style w:type="character" w:styleId="ListLabel3028" w:customStyle="1">
    <w:name w:val="ListLabel 3028"/>
    <w:qFormat/>
    <w:rPr>
      <w:rFonts w:cs="OpenSymbol"/>
    </w:rPr>
  </w:style>
  <w:style w:type="character" w:styleId="ListLabel3029" w:customStyle="1">
    <w:name w:val="ListLabel 3029"/>
    <w:qFormat/>
    <w:rPr>
      <w:rFonts w:cs="OpenSymbol"/>
    </w:rPr>
  </w:style>
  <w:style w:type="character" w:styleId="ListLabel3030" w:customStyle="1">
    <w:name w:val="ListLabel 3030"/>
    <w:qFormat/>
    <w:rPr>
      <w:rFonts w:cs="OpenSymbol"/>
    </w:rPr>
  </w:style>
  <w:style w:type="character" w:styleId="ListLabel3031" w:customStyle="1">
    <w:name w:val="ListLabel 3031"/>
    <w:qFormat/>
    <w:rPr>
      <w:rFonts w:cs="OpenSymbol"/>
    </w:rPr>
  </w:style>
  <w:style w:type="character" w:styleId="ListLabel3032" w:customStyle="1">
    <w:name w:val="ListLabel 3032"/>
    <w:qFormat/>
    <w:rPr>
      <w:rFonts w:cs="OpenSymbol"/>
    </w:rPr>
  </w:style>
  <w:style w:type="character" w:styleId="ListLabel3033" w:customStyle="1">
    <w:name w:val="ListLabel 3033"/>
    <w:qFormat/>
    <w:rPr>
      <w:rFonts w:cs="OpenSymbol"/>
    </w:rPr>
  </w:style>
  <w:style w:type="character" w:styleId="ListLabel3034" w:customStyle="1">
    <w:name w:val="ListLabel 3034"/>
    <w:qFormat/>
    <w:rPr>
      <w:rFonts w:cs="OpenSymbol"/>
    </w:rPr>
  </w:style>
  <w:style w:type="character" w:styleId="ListLabel3035" w:customStyle="1">
    <w:name w:val="ListLabel 3035"/>
    <w:qFormat/>
    <w:rPr>
      <w:rFonts w:cs="OpenSymbol"/>
    </w:rPr>
  </w:style>
  <w:style w:type="character" w:styleId="ListLabel3036" w:customStyle="1">
    <w:name w:val="ListLabel 3036"/>
    <w:qFormat/>
    <w:rPr>
      <w:rFonts w:cs="OpenSymbol"/>
    </w:rPr>
  </w:style>
  <w:style w:type="character" w:styleId="ListLabel3037" w:customStyle="1">
    <w:name w:val="ListLabel 3037"/>
    <w:qFormat/>
    <w:rPr>
      <w:rFonts w:cs="OpenSymbol"/>
    </w:rPr>
  </w:style>
  <w:style w:type="character" w:styleId="ListLabel3038" w:customStyle="1">
    <w:name w:val="ListLabel 3038"/>
    <w:qFormat/>
    <w:rPr>
      <w:rFonts w:cs="OpenSymbol"/>
    </w:rPr>
  </w:style>
  <w:style w:type="character" w:styleId="ListLabel3039" w:customStyle="1">
    <w:name w:val="ListLabel 3039"/>
    <w:qFormat/>
    <w:rPr>
      <w:rFonts w:cs="OpenSymbol"/>
    </w:rPr>
  </w:style>
  <w:style w:type="character" w:styleId="ListLabel3040" w:customStyle="1">
    <w:name w:val="ListLabel 3040"/>
    <w:qFormat/>
    <w:rPr>
      <w:rFonts w:cs="OpenSymbol"/>
    </w:rPr>
  </w:style>
  <w:style w:type="character" w:styleId="ListLabel3041" w:customStyle="1">
    <w:name w:val="ListLabel 3041"/>
    <w:qFormat/>
    <w:rPr>
      <w:rFonts w:cs="OpenSymbol"/>
    </w:rPr>
  </w:style>
  <w:style w:type="character" w:styleId="ListLabel3042" w:customStyle="1">
    <w:name w:val="ListLabel 3042"/>
    <w:qFormat/>
    <w:rPr>
      <w:rFonts w:cs="OpenSymbol"/>
    </w:rPr>
  </w:style>
  <w:style w:type="character" w:styleId="ListLabel3043" w:customStyle="1">
    <w:name w:val="ListLabel 3043"/>
    <w:qFormat/>
    <w:rPr>
      <w:rFonts w:cs="OpenSymbol"/>
    </w:rPr>
  </w:style>
  <w:style w:type="character" w:styleId="ListLabel3044" w:customStyle="1">
    <w:name w:val="ListLabel 3044"/>
    <w:qFormat/>
    <w:rPr>
      <w:rFonts w:cs="OpenSymbol"/>
    </w:rPr>
  </w:style>
  <w:style w:type="character" w:styleId="ListLabel3045" w:customStyle="1">
    <w:name w:val="ListLabel 3045"/>
    <w:qFormat/>
    <w:rPr>
      <w:rFonts w:cs="OpenSymbol"/>
    </w:rPr>
  </w:style>
  <w:style w:type="character" w:styleId="ListLabel3046" w:customStyle="1">
    <w:name w:val="ListLabel 3046"/>
    <w:qFormat/>
    <w:rPr>
      <w:rFonts w:cs="OpenSymbol"/>
    </w:rPr>
  </w:style>
  <w:style w:type="character" w:styleId="ListLabel3047" w:customStyle="1">
    <w:name w:val="ListLabel 3047"/>
    <w:qFormat/>
    <w:rPr>
      <w:rFonts w:cs="OpenSymbol"/>
    </w:rPr>
  </w:style>
  <w:style w:type="character" w:styleId="ListLabel3048" w:customStyle="1">
    <w:name w:val="ListLabel 3048"/>
    <w:qFormat/>
    <w:rPr>
      <w:rFonts w:cs="OpenSymbol"/>
    </w:rPr>
  </w:style>
  <w:style w:type="character" w:styleId="ListLabel3049" w:customStyle="1">
    <w:name w:val="ListLabel 3049"/>
    <w:qFormat/>
    <w:rPr>
      <w:rFonts w:cs="OpenSymbol"/>
    </w:rPr>
  </w:style>
  <w:style w:type="character" w:styleId="ListLabel3050" w:customStyle="1">
    <w:name w:val="ListLabel 3050"/>
    <w:qFormat/>
    <w:rPr>
      <w:rFonts w:cs="OpenSymbol"/>
    </w:rPr>
  </w:style>
  <w:style w:type="character" w:styleId="ListLabel3051" w:customStyle="1">
    <w:name w:val="ListLabel 3051"/>
    <w:qFormat/>
    <w:rPr>
      <w:rFonts w:cs="OpenSymbol"/>
    </w:rPr>
  </w:style>
  <w:style w:type="character" w:styleId="ListLabel3052" w:customStyle="1">
    <w:name w:val="ListLabel 3052"/>
    <w:qFormat/>
    <w:rPr>
      <w:rFonts w:cs="OpenSymbol"/>
    </w:rPr>
  </w:style>
  <w:style w:type="character" w:styleId="ListLabel3053" w:customStyle="1">
    <w:name w:val="ListLabel 3053"/>
    <w:qFormat/>
    <w:rPr>
      <w:rFonts w:cs="OpenSymbol"/>
    </w:rPr>
  </w:style>
  <w:style w:type="character" w:styleId="ListLabel3054" w:customStyle="1">
    <w:name w:val="ListLabel 3054"/>
    <w:qFormat/>
    <w:rPr>
      <w:rFonts w:cs="OpenSymbol"/>
    </w:rPr>
  </w:style>
  <w:style w:type="character" w:styleId="ListLabel3055" w:customStyle="1">
    <w:name w:val="ListLabel 3055"/>
    <w:qFormat/>
    <w:rPr>
      <w:rFonts w:cs="OpenSymbol"/>
    </w:rPr>
  </w:style>
  <w:style w:type="character" w:styleId="ListLabel3056" w:customStyle="1">
    <w:name w:val="ListLabel 3056"/>
    <w:qFormat/>
    <w:rPr>
      <w:rFonts w:cs="OpenSymbol"/>
    </w:rPr>
  </w:style>
  <w:style w:type="character" w:styleId="ListLabel3057" w:customStyle="1">
    <w:name w:val="ListLabel 3057"/>
    <w:qFormat/>
    <w:rPr>
      <w:rFonts w:cs="OpenSymbol"/>
    </w:rPr>
  </w:style>
  <w:style w:type="character" w:styleId="ListLabel3058" w:customStyle="1">
    <w:name w:val="ListLabel 3058"/>
    <w:qFormat/>
    <w:rPr>
      <w:rFonts w:cs="OpenSymbol"/>
    </w:rPr>
  </w:style>
  <w:style w:type="character" w:styleId="ListLabel3059" w:customStyle="1">
    <w:name w:val="ListLabel 3059"/>
    <w:qFormat/>
    <w:rPr>
      <w:rFonts w:cs="OpenSymbol"/>
    </w:rPr>
  </w:style>
  <w:style w:type="character" w:styleId="ListLabel3060" w:customStyle="1">
    <w:name w:val="ListLabel 3060"/>
    <w:qFormat/>
    <w:rPr>
      <w:rFonts w:cs="OpenSymbol"/>
    </w:rPr>
  </w:style>
  <w:style w:type="character" w:styleId="ListLabel3061" w:customStyle="1">
    <w:name w:val="ListLabel 3061"/>
    <w:qFormat/>
    <w:rPr>
      <w:rFonts w:cs="OpenSymbol"/>
    </w:rPr>
  </w:style>
  <w:style w:type="character" w:styleId="ListLabel3062" w:customStyle="1">
    <w:name w:val="ListLabel 3062"/>
    <w:qFormat/>
    <w:rPr>
      <w:rFonts w:cs="OpenSymbol"/>
    </w:rPr>
  </w:style>
  <w:style w:type="character" w:styleId="ListLabel3063" w:customStyle="1">
    <w:name w:val="ListLabel 3063"/>
    <w:qFormat/>
    <w:rPr>
      <w:rFonts w:cs="OpenSymbol"/>
    </w:rPr>
  </w:style>
  <w:style w:type="character" w:styleId="ListLabel3064" w:customStyle="1">
    <w:name w:val="ListLabel 3064"/>
    <w:qFormat/>
    <w:rPr>
      <w:rFonts w:cs="OpenSymbol"/>
    </w:rPr>
  </w:style>
  <w:style w:type="character" w:styleId="ListLabel3065" w:customStyle="1">
    <w:name w:val="ListLabel 3065"/>
    <w:qFormat/>
    <w:rPr>
      <w:rFonts w:cs="OpenSymbol"/>
    </w:rPr>
  </w:style>
  <w:style w:type="character" w:styleId="ListLabel3066" w:customStyle="1">
    <w:name w:val="ListLabel 3066"/>
    <w:qFormat/>
    <w:rPr>
      <w:rFonts w:cs="OpenSymbol"/>
    </w:rPr>
  </w:style>
  <w:style w:type="character" w:styleId="ListLabel3067" w:customStyle="1">
    <w:name w:val="ListLabel 3067"/>
    <w:qFormat/>
    <w:rPr>
      <w:rFonts w:cs="OpenSymbol"/>
    </w:rPr>
  </w:style>
  <w:style w:type="character" w:styleId="ListLabel3068" w:customStyle="1">
    <w:name w:val="ListLabel 3068"/>
    <w:qFormat/>
    <w:rPr>
      <w:rFonts w:cs="OpenSymbol"/>
    </w:rPr>
  </w:style>
  <w:style w:type="character" w:styleId="ListLabel3069" w:customStyle="1">
    <w:name w:val="ListLabel 3069"/>
    <w:qFormat/>
    <w:rPr>
      <w:rFonts w:cs="OpenSymbol"/>
    </w:rPr>
  </w:style>
  <w:style w:type="character" w:styleId="ListLabel3070" w:customStyle="1">
    <w:name w:val="ListLabel 3070"/>
    <w:qFormat/>
    <w:rPr>
      <w:rFonts w:cs="OpenSymbol"/>
    </w:rPr>
  </w:style>
  <w:style w:type="character" w:styleId="ListLabel3071" w:customStyle="1">
    <w:name w:val="ListLabel 3071"/>
    <w:qFormat/>
    <w:rPr>
      <w:rFonts w:cs="OpenSymbol"/>
    </w:rPr>
  </w:style>
  <w:style w:type="character" w:styleId="ListLabel3072" w:customStyle="1">
    <w:name w:val="ListLabel 3072"/>
    <w:qFormat/>
    <w:rPr>
      <w:rFonts w:cs="OpenSymbol"/>
    </w:rPr>
  </w:style>
  <w:style w:type="character" w:styleId="ListLabel3073" w:customStyle="1">
    <w:name w:val="ListLabel 3073"/>
    <w:qFormat/>
    <w:rPr>
      <w:rFonts w:cs="OpenSymbol"/>
    </w:rPr>
  </w:style>
  <w:style w:type="character" w:styleId="ListLabel3074" w:customStyle="1">
    <w:name w:val="ListLabel 3074"/>
    <w:qFormat/>
    <w:rPr>
      <w:rFonts w:cs="OpenSymbol"/>
    </w:rPr>
  </w:style>
  <w:style w:type="character" w:styleId="ListLabel3075" w:customStyle="1">
    <w:name w:val="ListLabel 3075"/>
    <w:qFormat/>
    <w:rPr>
      <w:rFonts w:cs="OpenSymbol"/>
      <w:sz w:val="22"/>
    </w:rPr>
  </w:style>
  <w:style w:type="character" w:styleId="ListLabel3076" w:customStyle="1">
    <w:name w:val="ListLabel 3076"/>
    <w:qFormat/>
    <w:rPr>
      <w:rFonts w:cs="OpenSymbol"/>
    </w:rPr>
  </w:style>
  <w:style w:type="character" w:styleId="ListLabel3077" w:customStyle="1">
    <w:name w:val="ListLabel 3077"/>
    <w:qFormat/>
    <w:rPr>
      <w:rFonts w:cs="OpenSymbol"/>
    </w:rPr>
  </w:style>
  <w:style w:type="character" w:styleId="ListLabel3078" w:customStyle="1">
    <w:name w:val="ListLabel 3078"/>
    <w:qFormat/>
    <w:rPr>
      <w:rFonts w:cs="OpenSymbol"/>
    </w:rPr>
  </w:style>
  <w:style w:type="character" w:styleId="ListLabel3079" w:customStyle="1">
    <w:name w:val="ListLabel 3079"/>
    <w:qFormat/>
    <w:rPr>
      <w:rFonts w:cs="OpenSymbol"/>
    </w:rPr>
  </w:style>
  <w:style w:type="character" w:styleId="ListLabel3080" w:customStyle="1">
    <w:name w:val="ListLabel 3080"/>
    <w:qFormat/>
    <w:rPr>
      <w:rFonts w:cs="OpenSymbol"/>
    </w:rPr>
  </w:style>
  <w:style w:type="character" w:styleId="ListLabel3081" w:customStyle="1">
    <w:name w:val="ListLabel 3081"/>
    <w:qFormat/>
    <w:rPr>
      <w:rFonts w:cs="OpenSymbol"/>
    </w:rPr>
  </w:style>
  <w:style w:type="character" w:styleId="ListLabel3082" w:customStyle="1">
    <w:name w:val="ListLabel 3082"/>
    <w:qFormat/>
    <w:rPr>
      <w:rFonts w:cs="OpenSymbol"/>
    </w:rPr>
  </w:style>
  <w:style w:type="character" w:styleId="ListLabel3083" w:customStyle="1">
    <w:name w:val="ListLabel 3083"/>
    <w:qFormat/>
    <w:rPr>
      <w:rFonts w:cs="OpenSymbol"/>
    </w:rPr>
  </w:style>
  <w:style w:type="character" w:styleId="ListLabel3084" w:customStyle="1">
    <w:name w:val="ListLabel 3084"/>
    <w:qFormat/>
    <w:rPr>
      <w:rFonts w:cs="OpenSymbol"/>
      <w:sz w:val="22"/>
    </w:rPr>
  </w:style>
  <w:style w:type="character" w:styleId="ListLabel3085" w:customStyle="1">
    <w:name w:val="ListLabel 3085"/>
    <w:qFormat/>
    <w:rPr>
      <w:rFonts w:cs="OpenSymbol"/>
    </w:rPr>
  </w:style>
  <w:style w:type="character" w:styleId="ListLabel3086" w:customStyle="1">
    <w:name w:val="ListLabel 3086"/>
    <w:qFormat/>
    <w:rPr>
      <w:rFonts w:cs="OpenSymbol"/>
    </w:rPr>
  </w:style>
  <w:style w:type="character" w:styleId="ListLabel3087" w:customStyle="1">
    <w:name w:val="ListLabel 3087"/>
    <w:qFormat/>
    <w:rPr>
      <w:rFonts w:cs="OpenSymbol"/>
    </w:rPr>
  </w:style>
  <w:style w:type="character" w:styleId="ListLabel3088" w:customStyle="1">
    <w:name w:val="ListLabel 3088"/>
    <w:qFormat/>
    <w:rPr>
      <w:rFonts w:cs="OpenSymbol"/>
    </w:rPr>
  </w:style>
  <w:style w:type="character" w:styleId="ListLabel3089" w:customStyle="1">
    <w:name w:val="ListLabel 3089"/>
    <w:qFormat/>
    <w:rPr>
      <w:rFonts w:cs="OpenSymbol"/>
    </w:rPr>
  </w:style>
  <w:style w:type="character" w:styleId="ListLabel3090" w:customStyle="1">
    <w:name w:val="ListLabel 3090"/>
    <w:qFormat/>
    <w:rPr>
      <w:rFonts w:cs="OpenSymbol"/>
    </w:rPr>
  </w:style>
  <w:style w:type="character" w:styleId="ListLabel3091" w:customStyle="1">
    <w:name w:val="ListLabel 3091"/>
    <w:qFormat/>
    <w:rPr>
      <w:rFonts w:cs="OpenSymbol"/>
    </w:rPr>
  </w:style>
  <w:style w:type="character" w:styleId="ListLabel3092" w:customStyle="1">
    <w:name w:val="ListLabel 3092"/>
    <w:qFormat/>
    <w:rPr>
      <w:rFonts w:cs="OpenSymbol"/>
    </w:rPr>
  </w:style>
  <w:style w:type="character" w:styleId="ListLabel3093" w:customStyle="1">
    <w:name w:val="ListLabel 3093"/>
    <w:qFormat/>
    <w:rPr>
      <w:rFonts w:cs="OpenSymbol"/>
    </w:rPr>
  </w:style>
  <w:style w:type="character" w:styleId="ListLabel3094" w:customStyle="1">
    <w:name w:val="ListLabel 3094"/>
    <w:qFormat/>
    <w:rPr>
      <w:rFonts w:cs="OpenSymbol"/>
    </w:rPr>
  </w:style>
  <w:style w:type="character" w:styleId="ListLabel3095" w:customStyle="1">
    <w:name w:val="ListLabel 3095"/>
    <w:qFormat/>
    <w:rPr>
      <w:rFonts w:cs="OpenSymbol"/>
    </w:rPr>
  </w:style>
  <w:style w:type="character" w:styleId="ListLabel3096" w:customStyle="1">
    <w:name w:val="ListLabel 3096"/>
    <w:qFormat/>
    <w:rPr>
      <w:rFonts w:cs="OpenSymbol"/>
    </w:rPr>
  </w:style>
  <w:style w:type="character" w:styleId="ListLabel3097" w:customStyle="1">
    <w:name w:val="ListLabel 3097"/>
    <w:qFormat/>
    <w:rPr>
      <w:rFonts w:cs="OpenSymbol"/>
    </w:rPr>
  </w:style>
  <w:style w:type="character" w:styleId="ListLabel3098" w:customStyle="1">
    <w:name w:val="ListLabel 3098"/>
    <w:qFormat/>
    <w:rPr>
      <w:rFonts w:cs="OpenSymbol"/>
    </w:rPr>
  </w:style>
  <w:style w:type="character" w:styleId="ListLabel3099" w:customStyle="1">
    <w:name w:val="ListLabel 3099"/>
    <w:qFormat/>
    <w:rPr>
      <w:rFonts w:cs="OpenSymbol"/>
    </w:rPr>
  </w:style>
  <w:style w:type="character" w:styleId="ListLabel3100" w:customStyle="1">
    <w:name w:val="ListLabel 3100"/>
    <w:qFormat/>
    <w:rPr>
      <w:rFonts w:cs="OpenSymbol"/>
    </w:rPr>
  </w:style>
  <w:style w:type="character" w:styleId="ListLabel3101" w:customStyle="1">
    <w:name w:val="ListLabel 3101"/>
    <w:qFormat/>
    <w:rPr>
      <w:rFonts w:cs="OpenSymbol"/>
    </w:rPr>
  </w:style>
  <w:style w:type="character" w:styleId="ListLabel3102" w:customStyle="1">
    <w:name w:val="ListLabel 3102"/>
    <w:qFormat/>
    <w:rPr>
      <w:rFonts w:cs="OpenSymbol"/>
    </w:rPr>
  </w:style>
  <w:style w:type="character" w:styleId="ListLabel3103" w:customStyle="1">
    <w:name w:val="ListLabel 3103"/>
    <w:qFormat/>
    <w:rPr>
      <w:rFonts w:cs="OpenSymbol"/>
    </w:rPr>
  </w:style>
  <w:style w:type="character" w:styleId="ListLabel3104" w:customStyle="1">
    <w:name w:val="ListLabel 3104"/>
    <w:qFormat/>
    <w:rPr>
      <w:rFonts w:cs="OpenSymbol"/>
    </w:rPr>
  </w:style>
  <w:style w:type="character" w:styleId="ListLabel3105" w:customStyle="1">
    <w:name w:val="ListLabel 3105"/>
    <w:qFormat/>
    <w:rPr>
      <w:rFonts w:cs="OpenSymbol"/>
    </w:rPr>
  </w:style>
  <w:style w:type="character" w:styleId="ListLabel3106" w:customStyle="1">
    <w:name w:val="ListLabel 3106"/>
    <w:qFormat/>
    <w:rPr>
      <w:rFonts w:cs="OpenSymbol"/>
    </w:rPr>
  </w:style>
  <w:style w:type="character" w:styleId="ListLabel3107" w:customStyle="1">
    <w:name w:val="ListLabel 3107"/>
    <w:qFormat/>
    <w:rPr>
      <w:rFonts w:cs="OpenSymbol"/>
    </w:rPr>
  </w:style>
  <w:style w:type="character" w:styleId="ListLabel3108" w:customStyle="1">
    <w:name w:val="ListLabel 3108"/>
    <w:qFormat/>
    <w:rPr>
      <w:rFonts w:cs="OpenSymbol"/>
    </w:rPr>
  </w:style>
  <w:style w:type="character" w:styleId="ListLabel3109" w:customStyle="1">
    <w:name w:val="ListLabel 3109"/>
    <w:qFormat/>
    <w:rPr>
      <w:rFonts w:cs="OpenSymbol"/>
    </w:rPr>
  </w:style>
  <w:style w:type="character" w:styleId="ListLabel3110" w:customStyle="1">
    <w:name w:val="ListLabel 3110"/>
    <w:qFormat/>
    <w:rPr>
      <w:rFonts w:cs="OpenSymbol"/>
    </w:rPr>
  </w:style>
  <w:style w:type="character" w:styleId="ListLabel3111" w:customStyle="1">
    <w:name w:val="ListLabel 3111"/>
    <w:qFormat/>
    <w:rPr>
      <w:rFonts w:cs="OpenSymbol"/>
    </w:rPr>
  </w:style>
  <w:style w:type="character" w:styleId="ListLabel3112" w:customStyle="1">
    <w:name w:val="ListLabel 3112"/>
    <w:qFormat/>
    <w:rPr>
      <w:rFonts w:cs="OpenSymbol"/>
    </w:rPr>
  </w:style>
  <w:style w:type="character" w:styleId="ListLabel3113" w:customStyle="1">
    <w:name w:val="ListLabel 3113"/>
    <w:qFormat/>
    <w:rPr>
      <w:rFonts w:cs="OpenSymbol"/>
    </w:rPr>
  </w:style>
  <w:style w:type="character" w:styleId="ListLabel3114" w:customStyle="1">
    <w:name w:val="ListLabel 3114"/>
    <w:qFormat/>
    <w:rPr>
      <w:rFonts w:cs="OpenSymbol"/>
    </w:rPr>
  </w:style>
  <w:style w:type="character" w:styleId="ListLabel3115" w:customStyle="1">
    <w:name w:val="ListLabel 3115"/>
    <w:qFormat/>
    <w:rPr>
      <w:rFonts w:cs="OpenSymbol"/>
    </w:rPr>
  </w:style>
  <w:style w:type="character" w:styleId="ListLabel3116" w:customStyle="1">
    <w:name w:val="ListLabel 3116"/>
    <w:qFormat/>
    <w:rPr>
      <w:rFonts w:cs="OpenSymbol"/>
    </w:rPr>
  </w:style>
  <w:style w:type="character" w:styleId="ListLabel3117" w:customStyle="1">
    <w:name w:val="ListLabel 3117"/>
    <w:qFormat/>
    <w:rPr>
      <w:rFonts w:cs="OpenSymbol"/>
    </w:rPr>
  </w:style>
  <w:style w:type="character" w:styleId="ListLabel3118" w:customStyle="1">
    <w:name w:val="ListLabel 3118"/>
    <w:qFormat/>
    <w:rPr>
      <w:rFonts w:cs="OpenSymbol"/>
    </w:rPr>
  </w:style>
  <w:style w:type="character" w:styleId="ListLabel3119" w:customStyle="1">
    <w:name w:val="ListLabel 3119"/>
    <w:qFormat/>
    <w:rPr>
      <w:rFonts w:cs="OpenSymbol"/>
    </w:rPr>
  </w:style>
  <w:style w:type="character" w:styleId="ListLabel3120" w:customStyle="1">
    <w:name w:val="ListLabel 3120"/>
    <w:qFormat/>
    <w:rPr>
      <w:rFonts w:cs="OpenSymbol"/>
    </w:rPr>
  </w:style>
  <w:style w:type="character" w:styleId="ListLabel3121" w:customStyle="1">
    <w:name w:val="ListLabel 3121"/>
    <w:qFormat/>
    <w:rPr>
      <w:rFonts w:cs="OpenSymbol"/>
    </w:rPr>
  </w:style>
  <w:style w:type="character" w:styleId="ListLabel3122" w:customStyle="1">
    <w:name w:val="ListLabel 3122"/>
    <w:qFormat/>
    <w:rPr>
      <w:rFonts w:cs="OpenSymbol"/>
    </w:rPr>
  </w:style>
  <w:style w:type="character" w:styleId="ListLabel3123" w:customStyle="1">
    <w:name w:val="ListLabel 3123"/>
    <w:qFormat/>
    <w:rPr>
      <w:rFonts w:cs="OpenSymbol"/>
    </w:rPr>
  </w:style>
  <w:style w:type="character" w:styleId="ListLabel3124" w:customStyle="1">
    <w:name w:val="ListLabel 3124"/>
    <w:qFormat/>
    <w:rPr>
      <w:rFonts w:cs="OpenSymbol"/>
    </w:rPr>
  </w:style>
  <w:style w:type="character" w:styleId="ListLabel3125" w:customStyle="1">
    <w:name w:val="ListLabel 3125"/>
    <w:qFormat/>
    <w:rPr>
      <w:rFonts w:cs="OpenSymbol"/>
    </w:rPr>
  </w:style>
  <w:style w:type="character" w:styleId="ListLabel3126" w:customStyle="1">
    <w:name w:val="ListLabel 3126"/>
    <w:qFormat/>
    <w:rPr>
      <w:rFonts w:cs="OpenSymbol"/>
    </w:rPr>
  </w:style>
  <w:style w:type="character" w:styleId="ListLabel3127" w:customStyle="1">
    <w:name w:val="ListLabel 3127"/>
    <w:qFormat/>
    <w:rPr>
      <w:rFonts w:cs="OpenSymbol"/>
    </w:rPr>
  </w:style>
  <w:style w:type="character" w:styleId="ListLabel3128" w:customStyle="1">
    <w:name w:val="ListLabel 3128"/>
    <w:qFormat/>
    <w:rPr>
      <w:rFonts w:cs="OpenSymbol"/>
    </w:rPr>
  </w:style>
  <w:style w:type="character" w:styleId="ListLabel3129" w:customStyle="1">
    <w:name w:val="ListLabel 3129"/>
    <w:qFormat/>
    <w:rPr>
      <w:rFonts w:cs="OpenSymbol"/>
    </w:rPr>
  </w:style>
  <w:style w:type="character" w:styleId="ListLabel3130" w:customStyle="1">
    <w:name w:val="ListLabel 3130"/>
    <w:qFormat/>
    <w:rPr>
      <w:rFonts w:cs="OpenSymbol"/>
    </w:rPr>
  </w:style>
  <w:style w:type="character" w:styleId="ListLabel3131" w:customStyle="1">
    <w:name w:val="ListLabel 3131"/>
    <w:qFormat/>
    <w:rPr>
      <w:rFonts w:cs="OpenSymbol"/>
    </w:rPr>
  </w:style>
  <w:style w:type="character" w:styleId="ListLabel3132" w:customStyle="1">
    <w:name w:val="ListLabel 3132"/>
    <w:qFormat/>
    <w:rPr>
      <w:rFonts w:cs="OpenSymbol"/>
    </w:rPr>
  </w:style>
  <w:style w:type="character" w:styleId="ListLabel3133" w:customStyle="1">
    <w:name w:val="ListLabel 3133"/>
    <w:qFormat/>
    <w:rPr>
      <w:rFonts w:cs="OpenSymbol"/>
    </w:rPr>
  </w:style>
  <w:style w:type="character" w:styleId="ListLabel3134" w:customStyle="1">
    <w:name w:val="ListLabel 3134"/>
    <w:qFormat/>
    <w:rPr>
      <w:rFonts w:cs="OpenSymbol"/>
    </w:rPr>
  </w:style>
  <w:style w:type="character" w:styleId="ListLabel3135" w:customStyle="1">
    <w:name w:val="ListLabel 3135"/>
    <w:qFormat/>
    <w:rPr>
      <w:rFonts w:cs="OpenSymbol"/>
    </w:rPr>
  </w:style>
  <w:style w:type="character" w:styleId="ListLabel3136" w:customStyle="1">
    <w:name w:val="ListLabel 3136"/>
    <w:qFormat/>
    <w:rPr>
      <w:rFonts w:cs="OpenSymbol"/>
    </w:rPr>
  </w:style>
  <w:style w:type="character" w:styleId="ListLabel3137" w:customStyle="1">
    <w:name w:val="ListLabel 3137"/>
    <w:qFormat/>
    <w:rPr>
      <w:rFonts w:cs="OpenSymbol"/>
    </w:rPr>
  </w:style>
  <w:style w:type="character" w:styleId="ListLabel3138" w:customStyle="1">
    <w:name w:val="ListLabel 3138"/>
    <w:qFormat/>
    <w:rPr>
      <w:rFonts w:cs="OpenSymbol"/>
    </w:rPr>
  </w:style>
  <w:style w:type="character" w:styleId="ListLabel3139" w:customStyle="1">
    <w:name w:val="ListLabel 3139"/>
    <w:qFormat/>
    <w:rPr>
      <w:rFonts w:cs="OpenSymbol"/>
    </w:rPr>
  </w:style>
  <w:style w:type="character" w:styleId="ListLabel3140" w:customStyle="1">
    <w:name w:val="ListLabel 3140"/>
    <w:qFormat/>
    <w:rPr>
      <w:rFonts w:cs="OpenSymbol"/>
    </w:rPr>
  </w:style>
  <w:style w:type="character" w:styleId="ListLabel3141" w:customStyle="1">
    <w:name w:val="ListLabel 3141"/>
    <w:qFormat/>
    <w:rPr>
      <w:rFonts w:cs="OpenSymbol"/>
    </w:rPr>
  </w:style>
  <w:style w:type="character" w:styleId="ListLabel3142" w:customStyle="1">
    <w:name w:val="ListLabel 3142"/>
    <w:qFormat/>
    <w:rPr>
      <w:rFonts w:cs="OpenSymbol"/>
    </w:rPr>
  </w:style>
  <w:style w:type="character" w:styleId="ListLabel3143" w:customStyle="1">
    <w:name w:val="ListLabel 3143"/>
    <w:qFormat/>
    <w:rPr>
      <w:rFonts w:cs="OpenSymbol"/>
    </w:rPr>
  </w:style>
  <w:style w:type="character" w:styleId="ListLabel3144" w:customStyle="1">
    <w:name w:val="ListLabel 3144"/>
    <w:qFormat/>
    <w:rPr>
      <w:rFonts w:cs="OpenSymbol"/>
    </w:rPr>
  </w:style>
  <w:style w:type="character" w:styleId="ListLabel3145" w:customStyle="1">
    <w:name w:val="ListLabel 3145"/>
    <w:qFormat/>
    <w:rPr>
      <w:rFonts w:cs="OpenSymbol"/>
    </w:rPr>
  </w:style>
  <w:style w:type="character" w:styleId="ListLabel3146" w:customStyle="1">
    <w:name w:val="ListLabel 3146"/>
    <w:qFormat/>
    <w:rPr>
      <w:rFonts w:cs="OpenSymbol"/>
    </w:rPr>
  </w:style>
  <w:style w:type="character" w:styleId="ListLabel3147" w:customStyle="1">
    <w:name w:val="ListLabel 3147"/>
    <w:qFormat/>
    <w:rPr>
      <w:rFonts w:cs="OpenSymbol"/>
    </w:rPr>
  </w:style>
  <w:style w:type="character" w:styleId="ListLabel3148" w:customStyle="1">
    <w:name w:val="ListLabel 3148"/>
    <w:qFormat/>
    <w:rPr>
      <w:rFonts w:cs="OpenSymbol"/>
    </w:rPr>
  </w:style>
  <w:style w:type="character" w:styleId="ListLabel3149" w:customStyle="1">
    <w:name w:val="ListLabel 3149"/>
    <w:qFormat/>
    <w:rPr>
      <w:rFonts w:cs="OpenSymbol"/>
    </w:rPr>
  </w:style>
  <w:style w:type="character" w:styleId="ListLabel3150" w:customStyle="1">
    <w:name w:val="ListLabel 3150"/>
    <w:qFormat/>
    <w:rPr>
      <w:rFonts w:cs="OpenSymbol"/>
    </w:rPr>
  </w:style>
  <w:style w:type="character" w:styleId="ListLabel3151" w:customStyle="1">
    <w:name w:val="ListLabel 3151"/>
    <w:qFormat/>
    <w:rPr>
      <w:rFonts w:cs="OpenSymbol"/>
    </w:rPr>
  </w:style>
  <w:style w:type="character" w:styleId="ListLabel3152" w:customStyle="1">
    <w:name w:val="ListLabel 3152"/>
    <w:qFormat/>
    <w:rPr>
      <w:rFonts w:cs="OpenSymbol"/>
    </w:rPr>
  </w:style>
  <w:style w:type="character" w:styleId="ListLabel3153" w:customStyle="1">
    <w:name w:val="ListLabel 3153"/>
    <w:qFormat/>
    <w:rPr>
      <w:rFonts w:cs="OpenSymbol"/>
    </w:rPr>
  </w:style>
  <w:style w:type="character" w:styleId="ListLabel3154" w:customStyle="1">
    <w:name w:val="ListLabel 3154"/>
    <w:qFormat/>
    <w:rPr>
      <w:rFonts w:cs="OpenSymbol"/>
    </w:rPr>
  </w:style>
  <w:style w:type="character" w:styleId="ListLabel3155" w:customStyle="1">
    <w:name w:val="ListLabel 3155"/>
    <w:qFormat/>
    <w:rPr>
      <w:rFonts w:cs="OpenSymbol"/>
    </w:rPr>
  </w:style>
  <w:style w:type="character" w:styleId="ListLabel3156" w:customStyle="1">
    <w:name w:val="ListLabel 3156"/>
    <w:qFormat/>
    <w:rPr>
      <w:rFonts w:cs="OpenSymbol"/>
    </w:rPr>
  </w:style>
  <w:style w:type="character" w:styleId="ListLabel3157" w:customStyle="1">
    <w:name w:val="ListLabel 3157"/>
    <w:qFormat/>
    <w:rPr>
      <w:rFonts w:cs="OpenSymbol"/>
    </w:rPr>
  </w:style>
  <w:style w:type="character" w:styleId="ListLabel3158" w:customStyle="1">
    <w:name w:val="ListLabel 3158"/>
    <w:qFormat/>
    <w:rPr>
      <w:rFonts w:cs="OpenSymbol"/>
    </w:rPr>
  </w:style>
  <w:style w:type="character" w:styleId="ListLabel3159" w:customStyle="1">
    <w:name w:val="ListLabel 3159"/>
    <w:qFormat/>
    <w:rPr>
      <w:rFonts w:cs="OpenSymbol"/>
    </w:rPr>
  </w:style>
  <w:style w:type="character" w:styleId="ListLabel3160" w:customStyle="1">
    <w:name w:val="ListLabel 3160"/>
    <w:qFormat/>
    <w:rPr>
      <w:rFonts w:cs="OpenSymbol"/>
    </w:rPr>
  </w:style>
  <w:style w:type="character" w:styleId="ListLabel3161" w:customStyle="1">
    <w:name w:val="ListLabel 3161"/>
    <w:qFormat/>
    <w:rPr>
      <w:rFonts w:cs="OpenSymbol"/>
    </w:rPr>
  </w:style>
  <w:style w:type="character" w:styleId="ListLabel3162" w:customStyle="1">
    <w:name w:val="ListLabel 3162"/>
    <w:qFormat/>
    <w:rPr>
      <w:rFonts w:cs="OpenSymbol"/>
    </w:rPr>
  </w:style>
  <w:style w:type="character" w:styleId="ListLabel3163" w:customStyle="1">
    <w:name w:val="ListLabel 3163"/>
    <w:qFormat/>
    <w:rPr>
      <w:rFonts w:cs="OpenSymbol"/>
    </w:rPr>
  </w:style>
  <w:style w:type="character" w:styleId="ListLabel3164" w:customStyle="1">
    <w:name w:val="ListLabel 3164"/>
    <w:qFormat/>
    <w:rPr>
      <w:rFonts w:cs="OpenSymbol"/>
    </w:rPr>
  </w:style>
  <w:style w:type="character" w:styleId="ListLabel3165" w:customStyle="1">
    <w:name w:val="ListLabel 3165"/>
    <w:qFormat/>
    <w:rPr>
      <w:rFonts w:cs="OpenSymbol"/>
    </w:rPr>
  </w:style>
  <w:style w:type="character" w:styleId="ListLabel3166" w:customStyle="1">
    <w:name w:val="ListLabel 3166"/>
    <w:qFormat/>
    <w:rPr>
      <w:rFonts w:cs="OpenSymbol"/>
    </w:rPr>
  </w:style>
  <w:style w:type="character" w:styleId="ListLabel3167" w:customStyle="1">
    <w:name w:val="ListLabel 3167"/>
    <w:qFormat/>
    <w:rPr>
      <w:rFonts w:cs="OpenSymbol"/>
    </w:rPr>
  </w:style>
  <w:style w:type="character" w:styleId="ListLabel3168" w:customStyle="1">
    <w:name w:val="ListLabel 3168"/>
    <w:qFormat/>
    <w:rPr>
      <w:rFonts w:cs="OpenSymbol"/>
    </w:rPr>
  </w:style>
  <w:style w:type="character" w:styleId="ListLabel3169" w:customStyle="1">
    <w:name w:val="ListLabel 3169"/>
    <w:qFormat/>
    <w:rPr>
      <w:rFonts w:cs="OpenSymbol"/>
    </w:rPr>
  </w:style>
  <w:style w:type="character" w:styleId="ListLabel3170" w:customStyle="1">
    <w:name w:val="ListLabel 3170"/>
    <w:qFormat/>
    <w:rPr>
      <w:rFonts w:cs="OpenSymbol"/>
    </w:rPr>
  </w:style>
  <w:style w:type="character" w:styleId="ListLabel3171" w:customStyle="1">
    <w:name w:val="ListLabel 3171"/>
    <w:qFormat/>
    <w:rPr>
      <w:rFonts w:cs="OpenSymbol"/>
    </w:rPr>
  </w:style>
  <w:style w:type="character" w:styleId="ListLabel3172" w:customStyle="1">
    <w:name w:val="ListLabel 3172"/>
    <w:qFormat/>
    <w:rPr>
      <w:rFonts w:cs="OpenSymbol"/>
    </w:rPr>
  </w:style>
  <w:style w:type="character" w:styleId="ListLabel3173" w:customStyle="1">
    <w:name w:val="ListLabel 3173"/>
    <w:qFormat/>
    <w:rPr>
      <w:rFonts w:cs="OpenSymbol"/>
    </w:rPr>
  </w:style>
  <w:style w:type="character" w:styleId="ListLabel3174" w:customStyle="1">
    <w:name w:val="ListLabel 3174"/>
    <w:qFormat/>
    <w:rPr>
      <w:rFonts w:cs="OpenSymbol"/>
    </w:rPr>
  </w:style>
  <w:style w:type="character" w:styleId="ListLabel3175" w:customStyle="1">
    <w:name w:val="ListLabel 3175"/>
    <w:qFormat/>
    <w:rPr>
      <w:rFonts w:ascii="Consolas" w:hAnsi="Consolas" w:cs="OpenSymbol"/>
    </w:rPr>
  </w:style>
  <w:style w:type="character" w:styleId="ListLabel3176" w:customStyle="1">
    <w:name w:val="ListLabel 3176"/>
    <w:qFormat/>
    <w:rPr>
      <w:rFonts w:cs="OpenSymbol"/>
    </w:rPr>
  </w:style>
  <w:style w:type="character" w:styleId="ListLabel3177" w:customStyle="1">
    <w:name w:val="ListLabel 3177"/>
    <w:qFormat/>
    <w:rPr>
      <w:rFonts w:cs="OpenSymbol"/>
    </w:rPr>
  </w:style>
  <w:style w:type="character" w:styleId="ListLabel3178" w:customStyle="1">
    <w:name w:val="ListLabel 3178"/>
    <w:qFormat/>
    <w:rPr>
      <w:rFonts w:cs="OpenSymbol"/>
    </w:rPr>
  </w:style>
  <w:style w:type="character" w:styleId="ListLabel3179" w:customStyle="1">
    <w:name w:val="ListLabel 3179"/>
    <w:qFormat/>
    <w:rPr>
      <w:rFonts w:cs="OpenSymbol"/>
    </w:rPr>
  </w:style>
  <w:style w:type="character" w:styleId="ListLabel3180" w:customStyle="1">
    <w:name w:val="ListLabel 3180"/>
    <w:qFormat/>
    <w:rPr>
      <w:rFonts w:cs="OpenSymbol"/>
    </w:rPr>
  </w:style>
  <w:style w:type="character" w:styleId="ListLabel3181" w:customStyle="1">
    <w:name w:val="ListLabel 3181"/>
    <w:qFormat/>
    <w:rPr>
      <w:rFonts w:cs="OpenSymbol"/>
    </w:rPr>
  </w:style>
  <w:style w:type="character" w:styleId="ListLabel3182" w:customStyle="1">
    <w:name w:val="ListLabel 3182"/>
    <w:qFormat/>
    <w:rPr>
      <w:rFonts w:cs="OpenSymbol"/>
    </w:rPr>
  </w:style>
  <w:style w:type="character" w:styleId="ListLabel3183" w:customStyle="1">
    <w:name w:val="ListLabel 3183"/>
    <w:qFormat/>
    <w:rPr>
      <w:rFonts w:cs="OpenSymbol"/>
    </w:rPr>
  </w:style>
  <w:style w:type="character" w:styleId="ListLabel3184" w:customStyle="1">
    <w:name w:val="ListLabel 3184"/>
    <w:qFormat/>
    <w:rPr>
      <w:rFonts w:cs="OpenSymbol"/>
    </w:rPr>
  </w:style>
  <w:style w:type="character" w:styleId="ListLabel3185" w:customStyle="1">
    <w:name w:val="ListLabel 3185"/>
    <w:qFormat/>
    <w:rPr>
      <w:rFonts w:cs="OpenSymbol"/>
    </w:rPr>
  </w:style>
  <w:style w:type="character" w:styleId="ListLabel3186" w:customStyle="1">
    <w:name w:val="ListLabel 3186"/>
    <w:qFormat/>
    <w:rPr>
      <w:rFonts w:cs="OpenSymbol"/>
    </w:rPr>
  </w:style>
  <w:style w:type="character" w:styleId="ListLabel3187" w:customStyle="1">
    <w:name w:val="ListLabel 3187"/>
    <w:qFormat/>
    <w:rPr>
      <w:rFonts w:cs="OpenSymbol"/>
    </w:rPr>
  </w:style>
  <w:style w:type="character" w:styleId="ListLabel3188" w:customStyle="1">
    <w:name w:val="ListLabel 3188"/>
    <w:qFormat/>
    <w:rPr>
      <w:rFonts w:cs="OpenSymbol"/>
    </w:rPr>
  </w:style>
  <w:style w:type="character" w:styleId="ListLabel3189" w:customStyle="1">
    <w:name w:val="ListLabel 3189"/>
    <w:qFormat/>
    <w:rPr>
      <w:rFonts w:cs="OpenSymbol"/>
    </w:rPr>
  </w:style>
  <w:style w:type="character" w:styleId="ListLabel3190" w:customStyle="1">
    <w:name w:val="ListLabel 3190"/>
    <w:qFormat/>
    <w:rPr>
      <w:rFonts w:cs="OpenSymbol"/>
    </w:rPr>
  </w:style>
  <w:style w:type="character" w:styleId="ListLabel3191" w:customStyle="1">
    <w:name w:val="ListLabel 3191"/>
    <w:qFormat/>
    <w:rPr>
      <w:rFonts w:cs="OpenSymbol"/>
    </w:rPr>
  </w:style>
  <w:style w:type="character" w:styleId="ListLabel3192" w:customStyle="1">
    <w:name w:val="ListLabel 3192"/>
    <w:qFormat/>
    <w:rPr>
      <w:rFonts w:cs="OpenSymbol"/>
      <w:sz w:val="22"/>
    </w:rPr>
  </w:style>
  <w:style w:type="character" w:styleId="ListLabel3193" w:customStyle="1">
    <w:name w:val="ListLabel 3193"/>
    <w:qFormat/>
    <w:rPr>
      <w:rFonts w:cs="OpenSymbol"/>
    </w:rPr>
  </w:style>
  <w:style w:type="character" w:styleId="ListLabel3194" w:customStyle="1">
    <w:name w:val="ListLabel 3194"/>
    <w:qFormat/>
    <w:rPr>
      <w:rFonts w:cs="OpenSymbol"/>
    </w:rPr>
  </w:style>
  <w:style w:type="character" w:styleId="ListLabel3195" w:customStyle="1">
    <w:name w:val="ListLabel 3195"/>
    <w:qFormat/>
    <w:rPr>
      <w:rFonts w:cs="OpenSymbol"/>
    </w:rPr>
  </w:style>
  <w:style w:type="character" w:styleId="ListLabel3196" w:customStyle="1">
    <w:name w:val="ListLabel 3196"/>
    <w:qFormat/>
    <w:rPr>
      <w:rFonts w:cs="OpenSymbol"/>
    </w:rPr>
  </w:style>
  <w:style w:type="character" w:styleId="ListLabel3197" w:customStyle="1">
    <w:name w:val="ListLabel 3197"/>
    <w:qFormat/>
    <w:rPr>
      <w:rFonts w:cs="OpenSymbol"/>
    </w:rPr>
  </w:style>
  <w:style w:type="character" w:styleId="ListLabel3198" w:customStyle="1">
    <w:name w:val="ListLabel 3198"/>
    <w:qFormat/>
    <w:rPr>
      <w:rFonts w:cs="OpenSymbol"/>
    </w:rPr>
  </w:style>
  <w:style w:type="character" w:styleId="ListLabel3199" w:customStyle="1">
    <w:name w:val="ListLabel 3199"/>
    <w:qFormat/>
    <w:rPr>
      <w:rFonts w:cs="OpenSymbol"/>
    </w:rPr>
  </w:style>
  <w:style w:type="character" w:styleId="ListLabel3200" w:customStyle="1">
    <w:name w:val="ListLabel 3200"/>
    <w:qFormat/>
    <w:rPr>
      <w:rFonts w:cs="OpenSymbol"/>
    </w:rPr>
  </w:style>
  <w:style w:type="character" w:styleId="ListLabel3201" w:customStyle="1">
    <w:name w:val="ListLabel 3201"/>
    <w:qFormat/>
    <w:rPr>
      <w:rFonts w:ascii="Consolas" w:hAnsi="Consolas" w:cs="OpenSymbol"/>
    </w:rPr>
  </w:style>
  <w:style w:type="character" w:styleId="ListLabel3202" w:customStyle="1">
    <w:name w:val="ListLabel 3202"/>
    <w:qFormat/>
    <w:rPr>
      <w:rFonts w:cs="OpenSymbol"/>
    </w:rPr>
  </w:style>
  <w:style w:type="character" w:styleId="ListLabel3203" w:customStyle="1">
    <w:name w:val="ListLabel 3203"/>
    <w:qFormat/>
    <w:rPr>
      <w:rFonts w:cs="OpenSymbol"/>
    </w:rPr>
  </w:style>
  <w:style w:type="character" w:styleId="ListLabel3204" w:customStyle="1">
    <w:name w:val="ListLabel 3204"/>
    <w:qFormat/>
    <w:rPr>
      <w:rFonts w:cs="OpenSymbol"/>
    </w:rPr>
  </w:style>
  <w:style w:type="character" w:styleId="ListLabel3205" w:customStyle="1">
    <w:name w:val="ListLabel 3205"/>
    <w:qFormat/>
    <w:rPr>
      <w:rFonts w:cs="OpenSymbol"/>
    </w:rPr>
  </w:style>
  <w:style w:type="character" w:styleId="ListLabel3206" w:customStyle="1">
    <w:name w:val="ListLabel 3206"/>
    <w:qFormat/>
    <w:rPr>
      <w:rFonts w:cs="OpenSymbol"/>
    </w:rPr>
  </w:style>
  <w:style w:type="character" w:styleId="ListLabel3207" w:customStyle="1">
    <w:name w:val="ListLabel 3207"/>
    <w:qFormat/>
    <w:rPr>
      <w:rFonts w:cs="OpenSymbol"/>
    </w:rPr>
  </w:style>
  <w:style w:type="character" w:styleId="ListLabel3208" w:customStyle="1">
    <w:name w:val="ListLabel 3208"/>
    <w:qFormat/>
    <w:rPr>
      <w:rFonts w:cs="OpenSymbol"/>
    </w:rPr>
  </w:style>
  <w:style w:type="character" w:styleId="ListLabel3209" w:customStyle="1">
    <w:name w:val="ListLabel 3209"/>
    <w:qFormat/>
    <w:rPr>
      <w:rFonts w:cs="OpenSymbol"/>
    </w:rPr>
  </w:style>
  <w:style w:type="character" w:styleId="ListLabel3210" w:customStyle="1">
    <w:name w:val="ListLabel 3210"/>
    <w:qFormat/>
    <w:rPr>
      <w:rFonts w:ascii="Consolas" w:hAnsi="Consolas" w:cs="OpenSymbol"/>
      <w:sz w:val="22"/>
    </w:rPr>
  </w:style>
  <w:style w:type="character" w:styleId="ListLabel3211" w:customStyle="1">
    <w:name w:val="ListLabel 3211"/>
    <w:qFormat/>
    <w:rPr>
      <w:rFonts w:cs="OpenSymbol"/>
    </w:rPr>
  </w:style>
  <w:style w:type="character" w:styleId="ListLabel3212" w:customStyle="1">
    <w:name w:val="ListLabel 3212"/>
    <w:qFormat/>
    <w:rPr>
      <w:rFonts w:cs="OpenSymbol"/>
    </w:rPr>
  </w:style>
  <w:style w:type="character" w:styleId="ListLabel3213" w:customStyle="1">
    <w:name w:val="ListLabel 3213"/>
    <w:qFormat/>
    <w:rPr>
      <w:rFonts w:cs="OpenSymbol"/>
    </w:rPr>
  </w:style>
  <w:style w:type="character" w:styleId="ListLabel3214" w:customStyle="1">
    <w:name w:val="ListLabel 3214"/>
    <w:qFormat/>
    <w:rPr>
      <w:rFonts w:cs="OpenSymbol"/>
    </w:rPr>
  </w:style>
  <w:style w:type="character" w:styleId="ListLabel3215" w:customStyle="1">
    <w:name w:val="ListLabel 3215"/>
    <w:qFormat/>
    <w:rPr>
      <w:rFonts w:cs="OpenSymbol"/>
    </w:rPr>
  </w:style>
  <w:style w:type="character" w:styleId="ListLabel3216" w:customStyle="1">
    <w:name w:val="ListLabel 3216"/>
    <w:qFormat/>
    <w:rPr>
      <w:rFonts w:cs="OpenSymbol"/>
    </w:rPr>
  </w:style>
  <w:style w:type="character" w:styleId="ListLabel3217" w:customStyle="1">
    <w:name w:val="ListLabel 3217"/>
    <w:qFormat/>
    <w:rPr>
      <w:rFonts w:cs="OpenSymbol"/>
    </w:rPr>
  </w:style>
  <w:style w:type="character" w:styleId="ListLabel3218" w:customStyle="1">
    <w:name w:val="ListLabel 3218"/>
    <w:qFormat/>
    <w:rPr>
      <w:rFonts w:cs="OpenSymbol"/>
    </w:rPr>
  </w:style>
  <w:style w:type="character" w:styleId="ListLabel3219" w:customStyle="1">
    <w:name w:val="ListLabel 3219"/>
    <w:qFormat/>
    <w:rPr>
      <w:rFonts w:cs="OpenSymbol"/>
    </w:rPr>
  </w:style>
  <w:style w:type="character" w:styleId="ListLabel3220" w:customStyle="1">
    <w:name w:val="ListLabel 3220"/>
    <w:qFormat/>
    <w:rPr>
      <w:rFonts w:cs="OpenSymbol"/>
    </w:rPr>
  </w:style>
  <w:style w:type="character" w:styleId="ListLabel3221" w:customStyle="1">
    <w:name w:val="ListLabel 3221"/>
    <w:qFormat/>
    <w:rPr>
      <w:rFonts w:cs="OpenSymbol"/>
    </w:rPr>
  </w:style>
  <w:style w:type="character" w:styleId="ListLabel3222" w:customStyle="1">
    <w:name w:val="ListLabel 3222"/>
    <w:qFormat/>
    <w:rPr>
      <w:rFonts w:cs="OpenSymbol"/>
    </w:rPr>
  </w:style>
  <w:style w:type="character" w:styleId="ListLabel3223" w:customStyle="1">
    <w:name w:val="ListLabel 3223"/>
    <w:qFormat/>
    <w:rPr>
      <w:rFonts w:cs="OpenSymbol"/>
    </w:rPr>
  </w:style>
  <w:style w:type="character" w:styleId="ListLabel3224" w:customStyle="1">
    <w:name w:val="ListLabel 3224"/>
    <w:qFormat/>
    <w:rPr>
      <w:rFonts w:cs="OpenSymbol"/>
    </w:rPr>
  </w:style>
  <w:style w:type="character" w:styleId="ListLabel3225" w:customStyle="1">
    <w:name w:val="ListLabel 3225"/>
    <w:qFormat/>
    <w:rPr>
      <w:rFonts w:cs="OpenSymbol"/>
    </w:rPr>
  </w:style>
  <w:style w:type="character" w:styleId="ListLabel3226" w:customStyle="1">
    <w:name w:val="ListLabel 3226"/>
    <w:qFormat/>
    <w:rPr>
      <w:rFonts w:cs="OpenSymbol"/>
    </w:rPr>
  </w:style>
  <w:style w:type="character" w:styleId="ListLabel3227" w:customStyle="1">
    <w:name w:val="ListLabel 3227"/>
    <w:qFormat/>
    <w:rPr>
      <w:rFonts w:cs="OpenSymbol"/>
    </w:rPr>
  </w:style>
  <w:style w:type="character" w:styleId="ListLabel3228" w:customStyle="1">
    <w:name w:val="ListLabel 3228"/>
    <w:qFormat/>
    <w:rPr>
      <w:rFonts w:cs="OpenSymbol"/>
    </w:rPr>
  </w:style>
  <w:style w:type="character" w:styleId="ListLabel3229" w:customStyle="1">
    <w:name w:val="ListLabel 3229"/>
    <w:qFormat/>
    <w:rPr>
      <w:rFonts w:cs="OpenSymbol"/>
    </w:rPr>
  </w:style>
  <w:style w:type="character" w:styleId="ListLabel3230" w:customStyle="1">
    <w:name w:val="ListLabel 3230"/>
    <w:qFormat/>
    <w:rPr>
      <w:rFonts w:cs="OpenSymbol"/>
    </w:rPr>
  </w:style>
  <w:style w:type="character" w:styleId="ListLabel3231" w:customStyle="1">
    <w:name w:val="ListLabel 3231"/>
    <w:qFormat/>
    <w:rPr>
      <w:rFonts w:cs="OpenSymbol"/>
    </w:rPr>
  </w:style>
  <w:style w:type="character" w:styleId="ListLabel3232" w:customStyle="1">
    <w:name w:val="ListLabel 3232"/>
    <w:qFormat/>
    <w:rPr>
      <w:rFonts w:cs="OpenSymbol"/>
    </w:rPr>
  </w:style>
  <w:style w:type="character" w:styleId="ListLabel3233" w:customStyle="1">
    <w:name w:val="ListLabel 3233"/>
    <w:qFormat/>
    <w:rPr>
      <w:rFonts w:cs="OpenSymbol"/>
    </w:rPr>
  </w:style>
  <w:style w:type="character" w:styleId="ListLabel3234" w:customStyle="1">
    <w:name w:val="ListLabel 3234"/>
    <w:qFormat/>
    <w:rPr>
      <w:rFonts w:cs="OpenSymbol"/>
    </w:rPr>
  </w:style>
  <w:style w:type="character" w:styleId="ListLabel3235" w:customStyle="1">
    <w:name w:val="ListLabel 3235"/>
    <w:qFormat/>
    <w:rPr>
      <w:rFonts w:cs="OpenSymbol"/>
    </w:rPr>
  </w:style>
  <w:style w:type="character" w:styleId="ListLabel3236" w:customStyle="1">
    <w:name w:val="ListLabel 3236"/>
    <w:qFormat/>
    <w:rPr>
      <w:rFonts w:cs="OpenSymbol"/>
    </w:rPr>
  </w:style>
  <w:style w:type="character" w:styleId="ListLabel3237" w:customStyle="1">
    <w:name w:val="ListLabel 3237"/>
    <w:qFormat/>
    <w:rPr>
      <w:rFonts w:cs="OpenSymbol"/>
    </w:rPr>
  </w:style>
  <w:style w:type="character" w:styleId="ListLabel3238" w:customStyle="1">
    <w:name w:val="ListLabel 3238"/>
    <w:qFormat/>
    <w:rPr>
      <w:rFonts w:cs="OpenSymbol"/>
    </w:rPr>
  </w:style>
  <w:style w:type="character" w:styleId="ListLabel3239" w:customStyle="1">
    <w:name w:val="ListLabel 3239"/>
    <w:qFormat/>
    <w:rPr>
      <w:rFonts w:cs="OpenSymbol"/>
    </w:rPr>
  </w:style>
  <w:style w:type="character" w:styleId="ListLabel3240" w:customStyle="1">
    <w:name w:val="ListLabel 3240"/>
    <w:qFormat/>
    <w:rPr>
      <w:rFonts w:cs="OpenSymbol"/>
    </w:rPr>
  </w:style>
  <w:style w:type="character" w:styleId="ListLabel3241" w:customStyle="1">
    <w:name w:val="ListLabel 3241"/>
    <w:qFormat/>
    <w:rPr>
      <w:rFonts w:cs="OpenSymbol"/>
    </w:rPr>
  </w:style>
  <w:style w:type="character" w:styleId="ListLabel3242" w:customStyle="1">
    <w:name w:val="ListLabel 3242"/>
    <w:qFormat/>
    <w:rPr>
      <w:rFonts w:cs="OpenSymbol"/>
    </w:rPr>
  </w:style>
  <w:style w:type="character" w:styleId="ListLabel3243" w:customStyle="1">
    <w:name w:val="ListLabel 3243"/>
    <w:qFormat/>
    <w:rPr>
      <w:rFonts w:cs="OpenSymbol"/>
    </w:rPr>
  </w:style>
  <w:style w:type="character" w:styleId="ListLabel3244" w:customStyle="1">
    <w:name w:val="ListLabel 3244"/>
    <w:qFormat/>
    <w:rPr>
      <w:rFonts w:cs="OpenSymbol"/>
    </w:rPr>
  </w:style>
  <w:style w:type="character" w:styleId="ListLabel3245" w:customStyle="1">
    <w:name w:val="ListLabel 3245"/>
    <w:qFormat/>
    <w:rPr>
      <w:rFonts w:cs="OpenSymbol"/>
    </w:rPr>
  </w:style>
  <w:style w:type="character" w:styleId="ListLabel3246" w:customStyle="1">
    <w:name w:val="ListLabel 3246"/>
    <w:qFormat/>
    <w:rPr>
      <w:rFonts w:cs="OpenSymbol"/>
    </w:rPr>
  </w:style>
  <w:style w:type="character" w:styleId="ListLabel3247" w:customStyle="1">
    <w:name w:val="ListLabel 3247"/>
    <w:qFormat/>
    <w:rPr>
      <w:rFonts w:cs="OpenSymbol"/>
    </w:rPr>
  </w:style>
  <w:style w:type="character" w:styleId="ListLabel3248" w:customStyle="1">
    <w:name w:val="ListLabel 3248"/>
    <w:qFormat/>
    <w:rPr>
      <w:rFonts w:cs="OpenSymbol"/>
    </w:rPr>
  </w:style>
  <w:style w:type="character" w:styleId="ListLabel3249" w:customStyle="1">
    <w:name w:val="ListLabel 3249"/>
    <w:qFormat/>
    <w:rPr>
      <w:rFonts w:cs="OpenSymbol"/>
    </w:rPr>
  </w:style>
  <w:style w:type="character" w:styleId="ListLabel3250" w:customStyle="1">
    <w:name w:val="ListLabel 3250"/>
    <w:qFormat/>
    <w:rPr>
      <w:rFonts w:cs="OpenSymbol"/>
    </w:rPr>
  </w:style>
  <w:style w:type="character" w:styleId="ListLabel3251" w:customStyle="1">
    <w:name w:val="ListLabel 3251"/>
    <w:qFormat/>
    <w:rPr>
      <w:rFonts w:cs="OpenSymbol"/>
    </w:rPr>
  </w:style>
  <w:style w:type="character" w:styleId="ListLabel3252" w:customStyle="1">
    <w:name w:val="ListLabel 3252"/>
    <w:qFormat/>
    <w:rPr>
      <w:rFonts w:cs="OpenSymbol"/>
    </w:rPr>
  </w:style>
  <w:style w:type="character" w:styleId="ListLabel3253" w:customStyle="1">
    <w:name w:val="ListLabel 3253"/>
    <w:qFormat/>
    <w:rPr>
      <w:rFonts w:cs="OpenSymbol"/>
    </w:rPr>
  </w:style>
  <w:style w:type="character" w:styleId="ListLabel3254" w:customStyle="1">
    <w:name w:val="ListLabel 3254"/>
    <w:qFormat/>
    <w:rPr>
      <w:rFonts w:cs="OpenSymbol"/>
    </w:rPr>
  </w:style>
  <w:style w:type="character" w:styleId="ListLabel3255" w:customStyle="1">
    <w:name w:val="ListLabel 3255"/>
    <w:qFormat/>
    <w:rPr>
      <w:rFonts w:cs="Symbol"/>
    </w:rPr>
  </w:style>
  <w:style w:type="character" w:styleId="ListLabel3256" w:customStyle="1">
    <w:name w:val="ListLabel 3256"/>
    <w:qFormat/>
    <w:rPr>
      <w:rFonts w:cs="Courier New"/>
    </w:rPr>
  </w:style>
  <w:style w:type="character" w:styleId="ListLabel3257" w:customStyle="1">
    <w:name w:val="ListLabel 3257"/>
    <w:qFormat/>
    <w:rPr>
      <w:rFonts w:cs="Wingdings"/>
    </w:rPr>
  </w:style>
  <w:style w:type="character" w:styleId="ListLabel3258" w:customStyle="1">
    <w:name w:val="ListLabel 3258"/>
    <w:qFormat/>
    <w:rPr>
      <w:rFonts w:cs="Symbol"/>
    </w:rPr>
  </w:style>
  <w:style w:type="character" w:styleId="ListLabel3259" w:customStyle="1">
    <w:name w:val="ListLabel 3259"/>
    <w:qFormat/>
    <w:rPr>
      <w:rFonts w:cs="Courier New"/>
    </w:rPr>
  </w:style>
  <w:style w:type="character" w:styleId="ListLabel3260" w:customStyle="1">
    <w:name w:val="ListLabel 3260"/>
    <w:qFormat/>
    <w:rPr>
      <w:rFonts w:cs="Wingdings"/>
    </w:rPr>
  </w:style>
  <w:style w:type="character" w:styleId="ListLabel3261" w:customStyle="1">
    <w:name w:val="ListLabel 3261"/>
    <w:qFormat/>
    <w:rPr>
      <w:rFonts w:cs="Symbol"/>
    </w:rPr>
  </w:style>
  <w:style w:type="character" w:styleId="ListLabel3262" w:customStyle="1">
    <w:name w:val="ListLabel 3262"/>
    <w:qFormat/>
    <w:rPr>
      <w:rFonts w:cs="Courier New"/>
    </w:rPr>
  </w:style>
  <w:style w:type="character" w:styleId="ListLabel3263" w:customStyle="1">
    <w:name w:val="ListLabel 3263"/>
    <w:qFormat/>
    <w:rPr>
      <w:rFonts w:cs="Wingdings"/>
    </w:rPr>
  </w:style>
  <w:style w:type="character" w:styleId="ListLabel3264" w:customStyle="1">
    <w:name w:val="ListLabel 3264"/>
    <w:qFormat/>
    <w:rPr/>
  </w:style>
  <w:style w:type="character" w:styleId="ListLabel3265" w:customStyle="1">
    <w:name w:val="ListLabel 3265"/>
    <w:qFormat/>
    <w:rPr>
      <w:rFonts w:cs="OpenSymbol"/>
    </w:rPr>
  </w:style>
  <w:style w:type="character" w:styleId="ListLabel3266" w:customStyle="1">
    <w:name w:val="ListLabel 3266"/>
    <w:qFormat/>
    <w:rPr>
      <w:rFonts w:cs="OpenSymbol"/>
    </w:rPr>
  </w:style>
  <w:style w:type="character" w:styleId="ListLabel3267" w:customStyle="1">
    <w:name w:val="ListLabel 3267"/>
    <w:qFormat/>
    <w:rPr>
      <w:rFonts w:cs="OpenSymbol"/>
    </w:rPr>
  </w:style>
  <w:style w:type="character" w:styleId="ListLabel3268" w:customStyle="1">
    <w:name w:val="ListLabel 3268"/>
    <w:qFormat/>
    <w:rPr>
      <w:rFonts w:cs="OpenSymbol"/>
    </w:rPr>
  </w:style>
  <w:style w:type="character" w:styleId="ListLabel3269" w:customStyle="1">
    <w:name w:val="ListLabel 3269"/>
    <w:qFormat/>
    <w:rPr>
      <w:rFonts w:cs="OpenSymbol"/>
    </w:rPr>
  </w:style>
  <w:style w:type="character" w:styleId="ListLabel3270" w:customStyle="1">
    <w:name w:val="ListLabel 3270"/>
    <w:qFormat/>
    <w:rPr>
      <w:rFonts w:cs="OpenSymbol"/>
    </w:rPr>
  </w:style>
  <w:style w:type="character" w:styleId="ListLabel3271" w:customStyle="1">
    <w:name w:val="ListLabel 3271"/>
    <w:qFormat/>
    <w:rPr>
      <w:rFonts w:cs="OpenSymbol"/>
    </w:rPr>
  </w:style>
  <w:style w:type="character" w:styleId="ListLabel3272" w:customStyle="1">
    <w:name w:val="ListLabel 3272"/>
    <w:qFormat/>
    <w:rPr>
      <w:rFonts w:cs="OpenSymbol"/>
    </w:rPr>
  </w:style>
  <w:style w:type="character" w:styleId="ListLabel3273" w:customStyle="1">
    <w:name w:val="ListLabel 3273"/>
    <w:qFormat/>
    <w:rPr>
      <w:rFonts w:cs="OpenSymbol"/>
    </w:rPr>
  </w:style>
  <w:style w:type="character" w:styleId="ListLabel3274" w:customStyle="1">
    <w:name w:val="ListLabel 3274"/>
    <w:qFormat/>
    <w:rPr>
      <w:rFonts w:cs="OpenSymbol"/>
    </w:rPr>
  </w:style>
  <w:style w:type="character" w:styleId="ListLabel3275" w:customStyle="1">
    <w:name w:val="ListLabel 3275"/>
    <w:qFormat/>
    <w:rPr>
      <w:rFonts w:cs="OpenSymbol"/>
    </w:rPr>
  </w:style>
  <w:style w:type="character" w:styleId="ListLabel3276" w:customStyle="1">
    <w:name w:val="ListLabel 3276"/>
    <w:qFormat/>
    <w:rPr>
      <w:rFonts w:cs="OpenSymbol"/>
    </w:rPr>
  </w:style>
  <w:style w:type="character" w:styleId="ListLabel3277" w:customStyle="1">
    <w:name w:val="ListLabel 3277"/>
    <w:qFormat/>
    <w:rPr>
      <w:rFonts w:cs="OpenSymbol"/>
    </w:rPr>
  </w:style>
  <w:style w:type="character" w:styleId="ListLabel3278" w:customStyle="1">
    <w:name w:val="ListLabel 3278"/>
    <w:qFormat/>
    <w:rPr>
      <w:rFonts w:cs="OpenSymbol"/>
    </w:rPr>
  </w:style>
  <w:style w:type="character" w:styleId="ListLabel3279" w:customStyle="1">
    <w:name w:val="ListLabel 3279"/>
    <w:qFormat/>
    <w:rPr>
      <w:rFonts w:cs="OpenSymbol"/>
    </w:rPr>
  </w:style>
  <w:style w:type="character" w:styleId="ListLabel3280" w:customStyle="1">
    <w:name w:val="ListLabel 3280"/>
    <w:qFormat/>
    <w:rPr>
      <w:rFonts w:cs="OpenSymbol"/>
    </w:rPr>
  </w:style>
  <w:style w:type="character" w:styleId="ListLabel3281" w:customStyle="1">
    <w:name w:val="ListLabel 3281"/>
    <w:qFormat/>
    <w:rPr>
      <w:rFonts w:cs="OpenSymbol"/>
    </w:rPr>
  </w:style>
  <w:style w:type="character" w:styleId="ListLabel3282" w:customStyle="1">
    <w:name w:val="ListLabel 3282"/>
    <w:qFormat/>
    <w:rPr>
      <w:rFonts w:cs="OpenSymbol"/>
    </w:rPr>
  </w:style>
  <w:style w:type="character" w:styleId="ListLabel3283" w:customStyle="1">
    <w:name w:val="ListLabel 3283"/>
    <w:qFormat/>
    <w:rPr>
      <w:rFonts w:cs="OpenSymbol"/>
    </w:rPr>
  </w:style>
  <w:style w:type="character" w:styleId="ListLabel3284" w:customStyle="1">
    <w:name w:val="ListLabel 3284"/>
    <w:qFormat/>
    <w:rPr>
      <w:rFonts w:cs="OpenSymbol"/>
    </w:rPr>
  </w:style>
  <w:style w:type="character" w:styleId="ListLabel3285" w:customStyle="1">
    <w:name w:val="ListLabel 3285"/>
    <w:qFormat/>
    <w:rPr>
      <w:rFonts w:cs="OpenSymbol"/>
    </w:rPr>
  </w:style>
  <w:style w:type="character" w:styleId="ListLabel3286" w:customStyle="1">
    <w:name w:val="ListLabel 3286"/>
    <w:qFormat/>
    <w:rPr>
      <w:rFonts w:cs="OpenSymbol"/>
    </w:rPr>
  </w:style>
  <w:style w:type="character" w:styleId="ListLabel3287" w:customStyle="1">
    <w:name w:val="ListLabel 3287"/>
    <w:qFormat/>
    <w:rPr>
      <w:rFonts w:cs="OpenSymbol"/>
    </w:rPr>
  </w:style>
  <w:style w:type="character" w:styleId="ListLabel3288" w:customStyle="1">
    <w:name w:val="ListLabel 3288"/>
    <w:qFormat/>
    <w:rPr>
      <w:rFonts w:cs="OpenSymbol"/>
    </w:rPr>
  </w:style>
  <w:style w:type="character" w:styleId="ListLabel3289" w:customStyle="1">
    <w:name w:val="ListLabel 3289"/>
    <w:qFormat/>
    <w:rPr>
      <w:rFonts w:cs="OpenSymbol"/>
    </w:rPr>
  </w:style>
  <w:style w:type="character" w:styleId="ListLabel3290" w:customStyle="1">
    <w:name w:val="ListLabel 3290"/>
    <w:qFormat/>
    <w:rPr>
      <w:rFonts w:cs="OpenSymbol"/>
    </w:rPr>
  </w:style>
  <w:style w:type="character" w:styleId="ListLabel3291" w:customStyle="1">
    <w:name w:val="ListLabel 3291"/>
    <w:qFormat/>
    <w:rPr>
      <w:rFonts w:cs="OpenSymbol"/>
    </w:rPr>
  </w:style>
  <w:style w:type="character" w:styleId="ListLabel3292" w:customStyle="1">
    <w:name w:val="ListLabel 3292"/>
    <w:qFormat/>
    <w:rPr>
      <w:rFonts w:cs="OpenSymbol"/>
    </w:rPr>
  </w:style>
  <w:style w:type="character" w:styleId="ListLabel3293" w:customStyle="1">
    <w:name w:val="ListLabel 3293"/>
    <w:qFormat/>
    <w:rPr>
      <w:rFonts w:cs="OpenSymbol"/>
    </w:rPr>
  </w:style>
  <w:style w:type="character" w:styleId="ListLabel3294" w:customStyle="1">
    <w:name w:val="ListLabel 3294"/>
    <w:qFormat/>
    <w:rPr>
      <w:rFonts w:cs="OpenSymbol"/>
    </w:rPr>
  </w:style>
  <w:style w:type="character" w:styleId="ListLabel3295" w:customStyle="1">
    <w:name w:val="ListLabel 3295"/>
    <w:qFormat/>
    <w:rPr>
      <w:rFonts w:cs="OpenSymbol"/>
    </w:rPr>
  </w:style>
  <w:style w:type="character" w:styleId="ListLabel3296" w:customStyle="1">
    <w:name w:val="ListLabel 3296"/>
    <w:qFormat/>
    <w:rPr>
      <w:rFonts w:cs="OpenSymbol"/>
    </w:rPr>
  </w:style>
  <w:style w:type="character" w:styleId="ListLabel3297" w:customStyle="1">
    <w:name w:val="ListLabel 3297"/>
    <w:qFormat/>
    <w:rPr>
      <w:rFonts w:cs="OpenSymbol"/>
    </w:rPr>
  </w:style>
  <w:style w:type="character" w:styleId="ListLabel3298" w:customStyle="1">
    <w:name w:val="ListLabel 3298"/>
    <w:qFormat/>
    <w:rPr>
      <w:rFonts w:cs="OpenSymbol"/>
    </w:rPr>
  </w:style>
  <w:style w:type="character" w:styleId="ListLabel3299" w:customStyle="1">
    <w:name w:val="ListLabel 3299"/>
    <w:qFormat/>
    <w:rPr>
      <w:rFonts w:cs="OpenSymbol"/>
    </w:rPr>
  </w:style>
  <w:style w:type="character" w:styleId="ListLabel3300" w:customStyle="1">
    <w:name w:val="ListLabel 3300"/>
    <w:qFormat/>
    <w:rPr>
      <w:rFonts w:cs="OpenSymbol"/>
    </w:rPr>
  </w:style>
  <w:style w:type="character" w:styleId="ListLabel3301" w:customStyle="1">
    <w:name w:val="ListLabel 3301"/>
    <w:qFormat/>
    <w:rPr>
      <w:rFonts w:cs="OpenSymbol"/>
    </w:rPr>
  </w:style>
  <w:style w:type="character" w:styleId="ListLabel3302" w:customStyle="1">
    <w:name w:val="ListLabel 3302"/>
    <w:qFormat/>
    <w:rPr>
      <w:rFonts w:cs="OpenSymbol"/>
    </w:rPr>
  </w:style>
  <w:style w:type="character" w:styleId="ListLabel3303" w:customStyle="1">
    <w:name w:val="ListLabel 3303"/>
    <w:qFormat/>
    <w:rPr>
      <w:rFonts w:cs="OpenSymbol"/>
    </w:rPr>
  </w:style>
  <w:style w:type="character" w:styleId="ListLabel3304" w:customStyle="1">
    <w:name w:val="ListLabel 3304"/>
    <w:qFormat/>
    <w:rPr>
      <w:rFonts w:cs="OpenSymbol"/>
    </w:rPr>
  </w:style>
  <w:style w:type="character" w:styleId="ListLabel3305" w:customStyle="1">
    <w:name w:val="ListLabel 3305"/>
    <w:qFormat/>
    <w:rPr>
      <w:rFonts w:cs="OpenSymbol"/>
    </w:rPr>
  </w:style>
  <w:style w:type="character" w:styleId="ListLabel3306" w:customStyle="1">
    <w:name w:val="ListLabel 3306"/>
    <w:qFormat/>
    <w:rPr>
      <w:rFonts w:cs="OpenSymbol"/>
    </w:rPr>
  </w:style>
  <w:style w:type="character" w:styleId="ListLabel3307" w:customStyle="1">
    <w:name w:val="ListLabel 3307"/>
    <w:qFormat/>
    <w:rPr>
      <w:rFonts w:cs="OpenSymbol"/>
    </w:rPr>
  </w:style>
  <w:style w:type="character" w:styleId="ListLabel3308" w:customStyle="1">
    <w:name w:val="ListLabel 3308"/>
    <w:qFormat/>
    <w:rPr>
      <w:rFonts w:cs="OpenSymbol"/>
    </w:rPr>
  </w:style>
  <w:style w:type="character" w:styleId="ListLabel3309" w:customStyle="1">
    <w:name w:val="ListLabel 3309"/>
    <w:qFormat/>
    <w:rPr>
      <w:rFonts w:cs="OpenSymbol"/>
    </w:rPr>
  </w:style>
  <w:style w:type="character" w:styleId="ListLabel3310" w:customStyle="1">
    <w:name w:val="ListLabel 3310"/>
    <w:qFormat/>
    <w:rPr>
      <w:rFonts w:cs="OpenSymbol"/>
    </w:rPr>
  </w:style>
  <w:style w:type="character" w:styleId="ListLabel3311" w:customStyle="1">
    <w:name w:val="ListLabel 3311"/>
    <w:qFormat/>
    <w:rPr>
      <w:rFonts w:cs="OpenSymbol"/>
    </w:rPr>
  </w:style>
  <w:style w:type="character" w:styleId="ListLabel3312" w:customStyle="1">
    <w:name w:val="ListLabel 3312"/>
    <w:qFormat/>
    <w:rPr>
      <w:rFonts w:cs="OpenSymbol"/>
    </w:rPr>
  </w:style>
  <w:style w:type="character" w:styleId="ListLabel3313" w:customStyle="1">
    <w:name w:val="ListLabel 3313"/>
    <w:qFormat/>
    <w:rPr>
      <w:rFonts w:cs="OpenSymbol"/>
    </w:rPr>
  </w:style>
  <w:style w:type="character" w:styleId="ListLabel3314" w:customStyle="1">
    <w:name w:val="ListLabel 3314"/>
    <w:qFormat/>
    <w:rPr>
      <w:rFonts w:cs="OpenSymbol"/>
    </w:rPr>
  </w:style>
  <w:style w:type="character" w:styleId="ListLabel3315" w:customStyle="1">
    <w:name w:val="ListLabel 3315"/>
    <w:qFormat/>
    <w:rPr>
      <w:rFonts w:cs="OpenSymbol"/>
    </w:rPr>
  </w:style>
  <w:style w:type="character" w:styleId="ListLabel3316" w:customStyle="1">
    <w:name w:val="ListLabel 3316"/>
    <w:qFormat/>
    <w:rPr>
      <w:rFonts w:cs="OpenSymbol"/>
    </w:rPr>
  </w:style>
  <w:style w:type="character" w:styleId="ListLabel3317" w:customStyle="1">
    <w:name w:val="ListLabel 3317"/>
    <w:qFormat/>
    <w:rPr>
      <w:rFonts w:cs="OpenSymbol"/>
    </w:rPr>
  </w:style>
  <w:style w:type="character" w:styleId="ListLabel3318" w:customStyle="1">
    <w:name w:val="ListLabel 3318"/>
    <w:qFormat/>
    <w:rPr>
      <w:rFonts w:cs="OpenSymbol"/>
    </w:rPr>
  </w:style>
  <w:style w:type="character" w:styleId="ListLabel3319" w:customStyle="1">
    <w:name w:val="ListLabel 3319"/>
    <w:qFormat/>
    <w:rPr>
      <w:rFonts w:cs="OpenSymbol"/>
      <w:sz w:val="22"/>
    </w:rPr>
  </w:style>
  <w:style w:type="character" w:styleId="ListLabel3320" w:customStyle="1">
    <w:name w:val="ListLabel 3320"/>
    <w:qFormat/>
    <w:rPr>
      <w:rFonts w:cs="OpenSymbol"/>
    </w:rPr>
  </w:style>
  <w:style w:type="character" w:styleId="ListLabel3321" w:customStyle="1">
    <w:name w:val="ListLabel 3321"/>
    <w:qFormat/>
    <w:rPr>
      <w:rFonts w:cs="OpenSymbol"/>
    </w:rPr>
  </w:style>
  <w:style w:type="character" w:styleId="ListLabel3322" w:customStyle="1">
    <w:name w:val="ListLabel 3322"/>
    <w:qFormat/>
    <w:rPr>
      <w:rFonts w:cs="OpenSymbol"/>
    </w:rPr>
  </w:style>
  <w:style w:type="character" w:styleId="ListLabel3323" w:customStyle="1">
    <w:name w:val="ListLabel 3323"/>
    <w:qFormat/>
    <w:rPr>
      <w:rFonts w:cs="OpenSymbol"/>
    </w:rPr>
  </w:style>
  <w:style w:type="character" w:styleId="ListLabel3324" w:customStyle="1">
    <w:name w:val="ListLabel 3324"/>
    <w:qFormat/>
    <w:rPr>
      <w:rFonts w:cs="OpenSymbol"/>
    </w:rPr>
  </w:style>
  <w:style w:type="character" w:styleId="ListLabel3325" w:customStyle="1">
    <w:name w:val="ListLabel 3325"/>
    <w:qFormat/>
    <w:rPr>
      <w:rFonts w:cs="OpenSymbol"/>
    </w:rPr>
  </w:style>
  <w:style w:type="character" w:styleId="ListLabel3326" w:customStyle="1">
    <w:name w:val="ListLabel 3326"/>
    <w:qFormat/>
    <w:rPr>
      <w:rFonts w:cs="OpenSymbol"/>
    </w:rPr>
  </w:style>
  <w:style w:type="character" w:styleId="ListLabel3327" w:customStyle="1">
    <w:name w:val="ListLabel 3327"/>
    <w:qFormat/>
    <w:rPr>
      <w:rFonts w:cs="OpenSymbol"/>
    </w:rPr>
  </w:style>
  <w:style w:type="character" w:styleId="ListLabel3328" w:customStyle="1">
    <w:name w:val="ListLabel 3328"/>
    <w:qFormat/>
    <w:rPr>
      <w:rFonts w:cs="OpenSymbol"/>
      <w:sz w:val="22"/>
    </w:rPr>
  </w:style>
  <w:style w:type="character" w:styleId="ListLabel3329" w:customStyle="1">
    <w:name w:val="ListLabel 3329"/>
    <w:qFormat/>
    <w:rPr>
      <w:rFonts w:cs="OpenSymbol"/>
    </w:rPr>
  </w:style>
  <w:style w:type="character" w:styleId="ListLabel3330" w:customStyle="1">
    <w:name w:val="ListLabel 3330"/>
    <w:qFormat/>
    <w:rPr>
      <w:rFonts w:cs="OpenSymbol"/>
    </w:rPr>
  </w:style>
  <w:style w:type="character" w:styleId="ListLabel3331" w:customStyle="1">
    <w:name w:val="ListLabel 3331"/>
    <w:qFormat/>
    <w:rPr>
      <w:rFonts w:cs="OpenSymbol"/>
    </w:rPr>
  </w:style>
  <w:style w:type="character" w:styleId="ListLabel3332" w:customStyle="1">
    <w:name w:val="ListLabel 3332"/>
    <w:qFormat/>
    <w:rPr>
      <w:rFonts w:cs="OpenSymbol"/>
    </w:rPr>
  </w:style>
  <w:style w:type="character" w:styleId="ListLabel3333" w:customStyle="1">
    <w:name w:val="ListLabel 3333"/>
    <w:qFormat/>
    <w:rPr>
      <w:rFonts w:cs="OpenSymbol"/>
    </w:rPr>
  </w:style>
  <w:style w:type="character" w:styleId="ListLabel3334" w:customStyle="1">
    <w:name w:val="ListLabel 3334"/>
    <w:qFormat/>
    <w:rPr>
      <w:rFonts w:cs="OpenSymbol"/>
    </w:rPr>
  </w:style>
  <w:style w:type="character" w:styleId="ListLabel3335" w:customStyle="1">
    <w:name w:val="ListLabel 3335"/>
    <w:qFormat/>
    <w:rPr>
      <w:rFonts w:cs="OpenSymbol"/>
    </w:rPr>
  </w:style>
  <w:style w:type="character" w:styleId="ListLabel3336" w:customStyle="1">
    <w:name w:val="ListLabel 3336"/>
    <w:qFormat/>
    <w:rPr>
      <w:rFonts w:cs="OpenSymbol"/>
    </w:rPr>
  </w:style>
  <w:style w:type="character" w:styleId="ListLabel3337" w:customStyle="1">
    <w:name w:val="ListLabel 3337"/>
    <w:qFormat/>
    <w:rPr>
      <w:rFonts w:cs="OpenSymbol"/>
    </w:rPr>
  </w:style>
  <w:style w:type="character" w:styleId="ListLabel3338" w:customStyle="1">
    <w:name w:val="ListLabel 3338"/>
    <w:qFormat/>
    <w:rPr>
      <w:rFonts w:cs="OpenSymbol"/>
    </w:rPr>
  </w:style>
  <w:style w:type="character" w:styleId="ListLabel3339" w:customStyle="1">
    <w:name w:val="ListLabel 3339"/>
    <w:qFormat/>
    <w:rPr>
      <w:rFonts w:cs="OpenSymbol"/>
    </w:rPr>
  </w:style>
  <w:style w:type="character" w:styleId="ListLabel3340" w:customStyle="1">
    <w:name w:val="ListLabel 3340"/>
    <w:qFormat/>
    <w:rPr>
      <w:rFonts w:cs="OpenSymbol"/>
    </w:rPr>
  </w:style>
  <w:style w:type="character" w:styleId="ListLabel3341" w:customStyle="1">
    <w:name w:val="ListLabel 3341"/>
    <w:qFormat/>
    <w:rPr>
      <w:rFonts w:cs="OpenSymbol"/>
    </w:rPr>
  </w:style>
  <w:style w:type="character" w:styleId="ListLabel3342" w:customStyle="1">
    <w:name w:val="ListLabel 3342"/>
    <w:qFormat/>
    <w:rPr>
      <w:rFonts w:cs="OpenSymbol"/>
    </w:rPr>
  </w:style>
  <w:style w:type="character" w:styleId="ListLabel3343" w:customStyle="1">
    <w:name w:val="ListLabel 3343"/>
    <w:qFormat/>
    <w:rPr>
      <w:rFonts w:cs="OpenSymbol"/>
    </w:rPr>
  </w:style>
  <w:style w:type="character" w:styleId="ListLabel3344" w:customStyle="1">
    <w:name w:val="ListLabel 3344"/>
    <w:qFormat/>
    <w:rPr>
      <w:rFonts w:cs="OpenSymbol"/>
    </w:rPr>
  </w:style>
  <w:style w:type="character" w:styleId="ListLabel3345" w:customStyle="1">
    <w:name w:val="ListLabel 3345"/>
    <w:qFormat/>
    <w:rPr>
      <w:rFonts w:cs="OpenSymbol"/>
    </w:rPr>
  </w:style>
  <w:style w:type="character" w:styleId="ListLabel3346" w:customStyle="1">
    <w:name w:val="ListLabel 3346"/>
    <w:qFormat/>
    <w:rPr>
      <w:rFonts w:cs="OpenSymbol"/>
    </w:rPr>
  </w:style>
  <w:style w:type="character" w:styleId="ListLabel3347" w:customStyle="1">
    <w:name w:val="ListLabel 3347"/>
    <w:qFormat/>
    <w:rPr>
      <w:rFonts w:cs="OpenSymbol"/>
    </w:rPr>
  </w:style>
  <w:style w:type="character" w:styleId="ListLabel3348" w:customStyle="1">
    <w:name w:val="ListLabel 3348"/>
    <w:qFormat/>
    <w:rPr>
      <w:rFonts w:cs="OpenSymbol"/>
    </w:rPr>
  </w:style>
  <w:style w:type="character" w:styleId="ListLabel3349" w:customStyle="1">
    <w:name w:val="ListLabel 3349"/>
    <w:qFormat/>
    <w:rPr>
      <w:rFonts w:cs="OpenSymbol"/>
    </w:rPr>
  </w:style>
  <w:style w:type="character" w:styleId="ListLabel3350" w:customStyle="1">
    <w:name w:val="ListLabel 3350"/>
    <w:qFormat/>
    <w:rPr>
      <w:rFonts w:cs="OpenSymbol"/>
    </w:rPr>
  </w:style>
  <w:style w:type="character" w:styleId="ListLabel3351" w:customStyle="1">
    <w:name w:val="ListLabel 3351"/>
    <w:qFormat/>
    <w:rPr>
      <w:rFonts w:cs="OpenSymbol"/>
    </w:rPr>
  </w:style>
  <w:style w:type="character" w:styleId="ListLabel3352" w:customStyle="1">
    <w:name w:val="ListLabel 3352"/>
    <w:qFormat/>
    <w:rPr>
      <w:rFonts w:cs="OpenSymbol"/>
    </w:rPr>
  </w:style>
  <w:style w:type="character" w:styleId="ListLabel3353" w:customStyle="1">
    <w:name w:val="ListLabel 3353"/>
    <w:qFormat/>
    <w:rPr>
      <w:rFonts w:cs="OpenSymbol"/>
    </w:rPr>
  </w:style>
  <w:style w:type="character" w:styleId="ListLabel3354" w:customStyle="1">
    <w:name w:val="ListLabel 3354"/>
    <w:qFormat/>
    <w:rPr>
      <w:rFonts w:cs="OpenSymbol"/>
    </w:rPr>
  </w:style>
  <w:style w:type="character" w:styleId="ListLabel3355" w:customStyle="1">
    <w:name w:val="ListLabel 3355"/>
    <w:qFormat/>
    <w:rPr>
      <w:rFonts w:cs="OpenSymbol"/>
    </w:rPr>
  </w:style>
  <w:style w:type="character" w:styleId="ListLabel3356" w:customStyle="1">
    <w:name w:val="ListLabel 3356"/>
    <w:qFormat/>
    <w:rPr>
      <w:rFonts w:cs="OpenSymbol"/>
    </w:rPr>
  </w:style>
  <w:style w:type="character" w:styleId="ListLabel3357" w:customStyle="1">
    <w:name w:val="ListLabel 3357"/>
    <w:qFormat/>
    <w:rPr>
      <w:rFonts w:cs="OpenSymbol"/>
    </w:rPr>
  </w:style>
  <w:style w:type="character" w:styleId="ListLabel3358" w:customStyle="1">
    <w:name w:val="ListLabel 3358"/>
    <w:qFormat/>
    <w:rPr>
      <w:rFonts w:cs="OpenSymbol"/>
    </w:rPr>
  </w:style>
  <w:style w:type="character" w:styleId="ListLabel3359" w:customStyle="1">
    <w:name w:val="ListLabel 3359"/>
    <w:qFormat/>
    <w:rPr>
      <w:rFonts w:cs="OpenSymbol"/>
    </w:rPr>
  </w:style>
  <w:style w:type="character" w:styleId="ListLabel3360" w:customStyle="1">
    <w:name w:val="ListLabel 3360"/>
    <w:qFormat/>
    <w:rPr>
      <w:rFonts w:cs="OpenSymbol"/>
    </w:rPr>
  </w:style>
  <w:style w:type="character" w:styleId="ListLabel3361" w:customStyle="1">
    <w:name w:val="ListLabel 3361"/>
    <w:qFormat/>
    <w:rPr>
      <w:rFonts w:cs="OpenSymbol"/>
    </w:rPr>
  </w:style>
  <w:style w:type="character" w:styleId="ListLabel3362" w:customStyle="1">
    <w:name w:val="ListLabel 3362"/>
    <w:qFormat/>
    <w:rPr>
      <w:rFonts w:cs="OpenSymbol"/>
    </w:rPr>
  </w:style>
  <w:style w:type="character" w:styleId="ListLabel3363" w:customStyle="1">
    <w:name w:val="ListLabel 3363"/>
    <w:qFormat/>
    <w:rPr>
      <w:rFonts w:cs="OpenSymbol"/>
    </w:rPr>
  </w:style>
  <w:style w:type="character" w:styleId="ListLabel3364" w:customStyle="1">
    <w:name w:val="ListLabel 3364"/>
    <w:qFormat/>
    <w:rPr>
      <w:rFonts w:cs="OpenSymbol"/>
    </w:rPr>
  </w:style>
  <w:style w:type="character" w:styleId="ListLabel3365" w:customStyle="1">
    <w:name w:val="ListLabel 3365"/>
    <w:qFormat/>
    <w:rPr>
      <w:rFonts w:cs="OpenSymbol"/>
    </w:rPr>
  </w:style>
  <w:style w:type="character" w:styleId="ListLabel3366" w:customStyle="1">
    <w:name w:val="ListLabel 3366"/>
    <w:qFormat/>
    <w:rPr>
      <w:rFonts w:cs="OpenSymbol"/>
    </w:rPr>
  </w:style>
  <w:style w:type="character" w:styleId="ListLabel3367" w:customStyle="1">
    <w:name w:val="ListLabel 3367"/>
    <w:qFormat/>
    <w:rPr>
      <w:rFonts w:cs="OpenSymbol"/>
    </w:rPr>
  </w:style>
  <w:style w:type="character" w:styleId="ListLabel3368" w:customStyle="1">
    <w:name w:val="ListLabel 3368"/>
    <w:qFormat/>
    <w:rPr>
      <w:rFonts w:cs="OpenSymbol"/>
    </w:rPr>
  </w:style>
  <w:style w:type="character" w:styleId="ListLabel3369" w:customStyle="1">
    <w:name w:val="ListLabel 3369"/>
    <w:qFormat/>
    <w:rPr>
      <w:rFonts w:cs="OpenSymbol"/>
    </w:rPr>
  </w:style>
  <w:style w:type="character" w:styleId="ListLabel3370" w:customStyle="1">
    <w:name w:val="ListLabel 3370"/>
    <w:qFormat/>
    <w:rPr>
      <w:rFonts w:cs="OpenSymbol"/>
    </w:rPr>
  </w:style>
  <w:style w:type="character" w:styleId="ListLabel3371" w:customStyle="1">
    <w:name w:val="ListLabel 3371"/>
    <w:qFormat/>
    <w:rPr>
      <w:rFonts w:cs="OpenSymbol"/>
    </w:rPr>
  </w:style>
  <w:style w:type="character" w:styleId="ListLabel3372" w:customStyle="1">
    <w:name w:val="ListLabel 3372"/>
    <w:qFormat/>
    <w:rPr>
      <w:rFonts w:cs="OpenSymbol"/>
    </w:rPr>
  </w:style>
  <w:style w:type="character" w:styleId="ListLabel3373" w:customStyle="1">
    <w:name w:val="ListLabel 3373"/>
    <w:qFormat/>
    <w:rPr>
      <w:rFonts w:cs="OpenSymbol"/>
    </w:rPr>
  </w:style>
  <w:style w:type="character" w:styleId="ListLabel3374" w:customStyle="1">
    <w:name w:val="ListLabel 3374"/>
    <w:qFormat/>
    <w:rPr>
      <w:rFonts w:cs="OpenSymbol"/>
    </w:rPr>
  </w:style>
  <w:style w:type="character" w:styleId="ListLabel3375" w:customStyle="1">
    <w:name w:val="ListLabel 3375"/>
    <w:qFormat/>
    <w:rPr>
      <w:rFonts w:cs="OpenSymbol"/>
    </w:rPr>
  </w:style>
  <w:style w:type="character" w:styleId="ListLabel3376" w:customStyle="1">
    <w:name w:val="ListLabel 3376"/>
    <w:qFormat/>
    <w:rPr>
      <w:rFonts w:cs="OpenSymbol"/>
    </w:rPr>
  </w:style>
  <w:style w:type="character" w:styleId="ListLabel3377" w:customStyle="1">
    <w:name w:val="ListLabel 3377"/>
    <w:qFormat/>
    <w:rPr>
      <w:rFonts w:cs="OpenSymbol"/>
    </w:rPr>
  </w:style>
  <w:style w:type="character" w:styleId="ListLabel3378" w:customStyle="1">
    <w:name w:val="ListLabel 3378"/>
    <w:qFormat/>
    <w:rPr>
      <w:rFonts w:cs="OpenSymbol"/>
    </w:rPr>
  </w:style>
  <w:style w:type="character" w:styleId="ListLabel3379" w:customStyle="1">
    <w:name w:val="ListLabel 3379"/>
    <w:qFormat/>
    <w:rPr>
      <w:rFonts w:cs="OpenSymbol"/>
    </w:rPr>
  </w:style>
  <w:style w:type="character" w:styleId="ListLabel3380" w:customStyle="1">
    <w:name w:val="ListLabel 3380"/>
    <w:qFormat/>
    <w:rPr>
      <w:rFonts w:cs="OpenSymbol"/>
    </w:rPr>
  </w:style>
  <w:style w:type="character" w:styleId="ListLabel3381" w:customStyle="1">
    <w:name w:val="ListLabel 3381"/>
    <w:qFormat/>
    <w:rPr>
      <w:rFonts w:cs="OpenSymbol"/>
    </w:rPr>
  </w:style>
  <w:style w:type="character" w:styleId="ListLabel3382" w:customStyle="1">
    <w:name w:val="ListLabel 3382"/>
    <w:qFormat/>
    <w:rPr>
      <w:rFonts w:cs="OpenSymbol"/>
    </w:rPr>
  </w:style>
  <w:style w:type="character" w:styleId="ListLabel3383" w:customStyle="1">
    <w:name w:val="ListLabel 3383"/>
    <w:qFormat/>
    <w:rPr>
      <w:rFonts w:cs="OpenSymbol"/>
    </w:rPr>
  </w:style>
  <w:style w:type="character" w:styleId="ListLabel3384" w:customStyle="1">
    <w:name w:val="ListLabel 3384"/>
    <w:qFormat/>
    <w:rPr>
      <w:rFonts w:cs="OpenSymbol"/>
    </w:rPr>
  </w:style>
  <w:style w:type="character" w:styleId="ListLabel3385" w:customStyle="1">
    <w:name w:val="ListLabel 3385"/>
    <w:qFormat/>
    <w:rPr>
      <w:rFonts w:cs="OpenSymbol"/>
    </w:rPr>
  </w:style>
  <w:style w:type="character" w:styleId="ListLabel3386" w:customStyle="1">
    <w:name w:val="ListLabel 3386"/>
    <w:qFormat/>
    <w:rPr>
      <w:rFonts w:cs="OpenSymbol"/>
    </w:rPr>
  </w:style>
  <w:style w:type="character" w:styleId="ListLabel3387" w:customStyle="1">
    <w:name w:val="ListLabel 3387"/>
    <w:qFormat/>
    <w:rPr>
      <w:rFonts w:cs="OpenSymbol"/>
    </w:rPr>
  </w:style>
  <w:style w:type="character" w:styleId="ListLabel3388" w:customStyle="1">
    <w:name w:val="ListLabel 3388"/>
    <w:qFormat/>
    <w:rPr>
      <w:rFonts w:cs="OpenSymbol"/>
    </w:rPr>
  </w:style>
  <w:style w:type="character" w:styleId="ListLabel3389" w:customStyle="1">
    <w:name w:val="ListLabel 3389"/>
    <w:qFormat/>
    <w:rPr>
      <w:rFonts w:cs="OpenSymbol"/>
    </w:rPr>
  </w:style>
  <w:style w:type="character" w:styleId="ListLabel3390" w:customStyle="1">
    <w:name w:val="ListLabel 3390"/>
    <w:qFormat/>
    <w:rPr>
      <w:rFonts w:cs="OpenSymbol"/>
    </w:rPr>
  </w:style>
  <w:style w:type="character" w:styleId="ListLabel3391" w:customStyle="1">
    <w:name w:val="ListLabel 3391"/>
    <w:qFormat/>
    <w:rPr>
      <w:rFonts w:cs="OpenSymbol"/>
    </w:rPr>
  </w:style>
  <w:style w:type="character" w:styleId="ListLabel3392" w:customStyle="1">
    <w:name w:val="ListLabel 3392"/>
    <w:qFormat/>
    <w:rPr>
      <w:rFonts w:cs="OpenSymbol"/>
    </w:rPr>
  </w:style>
  <w:style w:type="character" w:styleId="ListLabel3393" w:customStyle="1">
    <w:name w:val="ListLabel 3393"/>
    <w:qFormat/>
    <w:rPr>
      <w:rFonts w:cs="OpenSymbol"/>
    </w:rPr>
  </w:style>
  <w:style w:type="character" w:styleId="ListLabel3394" w:customStyle="1">
    <w:name w:val="ListLabel 3394"/>
    <w:qFormat/>
    <w:rPr>
      <w:rFonts w:cs="OpenSymbol"/>
    </w:rPr>
  </w:style>
  <w:style w:type="character" w:styleId="ListLabel3395" w:customStyle="1">
    <w:name w:val="ListLabel 3395"/>
    <w:qFormat/>
    <w:rPr>
      <w:rFonts w:cs="OpenSymbol"/>
    </w:rPr>
  </w:style>
  <w:style w:type="character" w:styleId="ListLabel3396" w:customStyle="1">
    <w:name w:val="ListLabel 3396"/>
    <w:qFormat/>
    <w:rPr>
      <w:rFonts w:cs="OpenSymbol"/>
    </w:rPr>
  </w:style>
  <w:style w:type="character" w:styleId="ListLabel3397" w:customStyle="1">
    <w:name w:val="ListLabel 3397"/>
    <w:qFormat/>
    <w:rPr>
      <w:rFonts w:cs="OpenSymbol"/>
    </w:rPr>
  </w:style>
  <w:style w:type="character" w:styleId="ListLabel3398" w:customStyle="1">
    <w:name w:val="ListLabel 3398"/>
    <w:qFormat/>
    <w:rPr>
      <w:rFonts w:cs="OpenSymbol"/>
    </w:rPr>
  </w:style>
  <w:style w:type="character" w:styleId="ListLabel3399" w:customStyle="1">
    <w:name w:val="ListLabel 3399"/>
    <w:qFormat/>
    <w:rPr>
      <w:rFonts w:cs="OpenSymbol"/>
    </w:rPr>
  </w:style>
  <w:style w:type="character" w:styleId="ListLabel3400" w:customStyle="1">
    <w:name w:val="ListLabel 3400"/>
    <w:qFormat/>
    <w:rPr>
      <w:rFonts w:cs="OpenSymbol"/>
    </w:rPr>
  </w:style>
  <w:style w:type="character" w:styleId="ListLabel3401" w:customStyle="1">
    <w:name w:val="ListLabel 3401"/>
    <w:qFormat/>
    <w:rPr>
      <w:rFonts w:cs="OpenSymbol"/>
    </w:rPr>
  </w:style>
  <w:style w:type="character" w:styleId="ListLabel3402" w:customStyle="1">
    <w:name w:val="ListLabel 3402"/>
    <w:qFormat/>
    <w:rPr>
      <w:rFonts w:cs="OpenSymbol"/>
    </w:rPr>
  </w:style>
  <w:style w:type="character" w:styleId="ListLabel3403" w:customStyle="1">
    <w:name w:val="ListLabel 3403"/>
    <w:qFormat/>
    <w:rPr>
      <w:rFonts w:cs="OpenSymbol"/>
    </w:rPr>
  </w:style>
  <w:style w:type="character" w:styleId="ListLabel3404" w:customStyle="1">
    <w:name w:val="ListLabel 3404"/>
    <w:qFormat/>
    <w:rPr>
      <w:rFonts w:cs="OpenSymbol"/>
    </w:rPr>
  </w:style>
  <w:style w:type="character" w:styleId="ListLabel3405" w:customStyle="1">
    <w:name w:val="ListLabel 3405"/>
    <w:qFormat/>
    <w:rPr>
      <w:rFonts w:cs="OpenSymbol"/>
    </w:rPr>
  </w:style>
  <w:style w:type="character" w:styleId="ListLabel3406" w:customStyle="1">
    <w:name w:val="ListLabel 3406"/>
    <w:qFormat/>
    <w:rPr>
      <w:rFonts w:cs="OpenSymbol"/>
    </w:rPr>
  </w:style>
  <w:style w:type="character" w:styleId="ListLabel3407" w:customStyle="1">
    <w:name w:val="ListLabel 3407"/>
    <w:qFormat/>
    <w:rPr>
      <w:rFonts w:cs="OpenSymbol"/>
    </w:rPr>
  </w:style>
  <w:style w:type="character" w:styleId="ListLabel3408" w:customStyle="1">
    <w:name w:val="ListLabel 3408"/>
    <w:qFormat/>
    <w:rPr>
      <w:rFonts w:cs="OpenSymbol"/>
    </w:rPr>
  </w:style>
  <w:style w:type="character" w:styleId="ListLabel3409" w:customStyle="1">
    <w:name w:val="ListLabel 3409"/>
    <w:qFormat/>
    <w:rPr>
      <w:rFonts w:cs="OpenSymbol"/>
    </w:rPr>
  </w:style>
  <w:style w:type="character" w:styleId="ListLabel3410" w:customStyle="1">
    <w:name w:val="ListLabel 3410"/>
    <w:qFormat/>
    <w:rPr>
      <w:rFonts w:cs="OpenSymbol"/>
    </w:rPr>
  </w:style>
  <w:style w:type="character" w:styleId="ListLabel3411" w:customStyle="1">
    <w:name w:val="ListLabel 3411"/>
    <w:qFormat/>
    <w:rPr>
      <w:rFonts w:cs="OpenSymbol"/>
    </w:rPr>
  </w:style>
  <w:style w:type="character" w:styleId="ListLabel3412" w:customStyle="1">
    <w:name w:val="ListLabel 3412"/>
    <w:qFormat/>
    <w:rPr>
      <w:rFonts w:cs="OpenSymbol"/>
    </w:rPr>
  </w:style>
  <w:style w:type="character" w:styleId="ListLabel3413" w:customStyle="1">
    <w:name w:val="ListLabel 3413"/>
    <w:qFormat/>
    <w:rPr>
      <w:rFonts w:cs="OpenSymbol"/>
    </w:rPr>
  </w:style>
  <w:style w:type="character" w:styleId="ListLabel3414" w:customStyle="1">
    <w:name w:val="ListLabel 3414"/>
    <w:qFormat/>
    <w:rPr>
      <w:rFonts w:cs="OpenSymbol"/>
    </w:rPr>
  </w:style>
  <w:style w:type="character" w:styleId="ListLabel3415" w:customStyle="1">
    <w:name w:val="ListLabel 3415"/>
    <w:qFormat/>
    <w:rPr>
      <w:rFonts w:cs="OpenSymbol"/>
    </w:rPr>
  </w:style>
  <w:style w:type="character" w:styleId="ListLabel3416" w:customStyle="1">
    <w:name w:val="ListLabel 3416"/>
    <w:qFormat/>
    <w:rPr>
      <w:rFonts w:cs="OpenSymbol"/>
    </w:rPr>
  </w:style>
  <w:style w:type="character" w:styleId="ListLabel3417" w:customStyle="1">
    <w:name w:val="ListLabel 3417"/>
    <w:qFormat/>
    <w:rPr>
      <w:rFonts w:cs="OpenSymbol"/>
    </w:rPr>
  </w:style>
  <w:style w:type="character" w:styleId="ListLabel3418" w:customStyle="1">
    <w:name w:val="ListLabel 3418"/>
    <w:qFormat/>
    <w:rPr>
      <w:rFonts w:cs="OpenSymbol"/>
    </w:rPr>
  </w:style>
  <w:style w:type="character" w:styleId="ListLabel3419" w:customStyle="1">
    <w:name w:val="ListLabel 3419"/>
    <w:qFormat/>
    <w:rPr>
      <w:rFonts w:ascii="Consolas" w:hAnsi="Consolas" w:cs="OpenSymbol"/>
    </w:rPr>
  </w:style>
  <w:style w:type="character" w:styleId="ListLabel3420" w:customStyle="1">
    <w:name w:val="ListLabel 3420"/>
    <w:qFormat/>
    <w:rPr>
      <w:rFonts w:cs="OpenSymbol"/>
    </w:rPr>
  </w:style>
  <w:style w:type="character" w:styleId="ListLabel3421" w:customStyle="1">
    <w:name w:val="ListLabel 3421"/>
    <w:qFormat/>
    <w:rPr>
      <w:rFonts w:cs="OpenSymbol"/>
    </w:rPr>
  </w:style>
  <w:style w:type="character" w:styleId="ListLabel3422" w:customStyle="1">
    <w:name w:val="ListLabel 3422"/>
    <w:qFormat/>
    <w:rPr>
      <w:rFonts w:cs="OpenSymbol"/>
    </w:rPr>
  </w:style>
  <w:style w:type="character" w:styleId="ListLabel3423" w:customStyle="1">
    <w:name w:val="ListLabel 3423"/>
    <w:qFormat/>
    <w:rPr>
      <w:rFonts w:cs="OpenSymbol"/>
    </w:rPr>
  </w:style>
  <w:style w:type="character" w:styleId="ListLabel3424" w:customStyle="1">
    <w:name w:val="ListLabel 3424"/>
    <w:qFormat/>
    <w:rPr>
      <w:rFonts w:cs="OpenSymbol"/>
    </w:rPr>
  </w:style>
  <w:style w:type="character" w:styleId="ListLabel3425" w:customStyle="1">
    <w:name w:val="ListLabel 3425"/>
    <w:qFormat/>
    <w:rPr>
      <w:rFonts w:cs="OpenSymbol"/>
    </w:rPr>
  </w:style>
  <w:style w:type="character" w:styleId="ListLabel3426" w:customStyle="1">
    <w:name w:val="ListLabel 3426"/>
    <w:qFormat/>
    <w:rPr>
      <w:rFonts w:cs="OpenSymbol"/>
    </w:rPr>
  </w:style>
  <w:style w:type="character" w:styleId="ListLabel3427" w:customStyle="1">
    <w:name w:val="ListLabel 3427"/>
    <w:qFormat/>
    <w:rPr>
      <w:rFonts w:cs="OpenSymbol"/>
    </w:rPr>
  </w:style>
  <w:style w:type="character" w:styleId="ListLabel3428" w:customStyle="1">
    <w:name w:val="ListLabel 3428"/>
    <w:qFormat/>
    <w:rPr>
      <w:rFonts w:cs="OpenSymbol"/>
    </w:rPr>
  </w:style>
  <w:style w:type="character" w:styleId="ListLabel3429" w:customStyle="1">
    <w:name w:val="ListLabel 3429"/>
    <w:qFormat/>
    <w:rPr>
      <w:rFonts w:cs="OpenSymbol"/>
    </w:rPr>
  </w:style>
  <w:style w:type="character" w:styleId="ListLabel3430" w:customStyle="1">
    <w:name w:val="ListLabel 3430"/>
    <w:qFormat/>
    <w:rPr>
      <w:rFonts w:cs="OpenSymbol"/>
    </w:rPr>
  </w:style>
  <w:style w:type="character" w:styleId="ListLabel3431" w:customStyle="1">
    <w:name w:val="ListLabel 3431"/>
    <w:qFormat/>
    <w:rPr>
      <w:rFonts w:cs="OpenSymbol"/>
    </w:rPr>
  </w:style>
  <w:style w:type="character" w:styleId="ListLabel3432" w:customStyle="1">
    <w:name w:val="ListLabel 3432"/>
    <w:qFormat/>
    <w:rPr>
      <w:rFonts w:cs="OpenSymbol"/>
    </w:rPr>
  </w:style>
  <w:style w:type="character" w:styleId="ListLabel3433" w:customStyle="1">
    <w:name w:val="ListLabel 3433"/>
    <w:qFormat/>
    <w:rPr>
      <w:rFonts w:cs="OpenSymbol"/>
    </w:rPr>
  </w:style>
  <w:style w:type="character" w:styleId="ListLabel3434" w:customStyle="1">
    <w:name w:val="ListLabel 3434"/>
    <w:qFormat/>
    <w:rPr>
      <w:rFonts w:cs="OpenSymbol"/>
    </w:rPr>
  </w:style>
  <w:style w:type="character" w:styleId="ListLabel3435" w:customStyle="1">
    <w:name w:val="ListLabel 3435"/>
    <w:qFormat/>
    <w:rPr>
      <w:rFonts w:cs="OpenSymbol"/>
    </w:rPr>
  </w:style>
  <w:style w:type="character" w:styleId="ListLabel3436" w:customStyle="1">
    <w:name w:val="ListLabel 3436"/>
    <w:qFormat/>
    <w:rPr>
      <w:rFonts w:cs="OpenSymbol"/>
      <w:sz w:val="22"/>
    </w:rPr>
  </w:style>
  <w:style w:type="character" w:styleId="ListLabel3437" w:customStyle="1">
    <w:name w:val="ListLabel 3437"/>
    <w:qFormat/>
    <w:rPr>
      <w:rFonts w:cs="OpenSymbol"/>
    </w:rPr>
  </w:style>
  <w:style w:type="character" w:styleId="ListLabel3438" w:customStyle="1">
    <w:name w:val="ListLabel 3438"/>
    <w:qFormat/>
    <w:rPr>
      <w:rFonts w:cs="OpenSymbol"/>
    </w:rPr>
  </w:style>
  <w:style w:type="character" w:styleId="ListLabel3439" w:customStyle="1">
    <w:name w:val="ListLabel 3439"/>
    <w:qFormat/>
    <w:rPr>
      <w:rFonts w:cs="OpenSymbol"/>
    </w:rPr>
  </w:style>
  <w:style w:type="character" w:styleId="ListLabel3440" w:customStyle="1">
    <w:name w:val="ListLabel 3440"/>
    <w:qFormat/>
    <w:rPr>
      <w:rFonts w:cs="OpenSymbol"/>
    </w:rPr>
  </w:style>
  <w:style w:type="character" w:styleId="ListLabel3441" w:customStyle="1">
    <w:name w:val="ListLabel 3441"/>
    <w:qFormat/>
    <w:rPr>
      <w:rFonts w:cs="OpenSymbol"/>
    </w:rPr>
  </w:style>
  <w:style w:type="character" w:styleId="ListLabel3442" w:customStyle="1">
    <w:name w:val="ListLabel 3442"/>
    <w:qFormat/>
    <w:rPr>
      <w:rFonts w:cs="OpenSymbol"/>
    </w:rPr>
  </w:style>
  <w:style w:type="character" w:styleId="ListLabel3443" w:customStyle="1">
    <w:name w:val="ListLabel 3443"/>
    <w:qFormat/>
    <w:rPr>
      <w:rFonts w:cs="OpenSymbol"/>
    </w:rPr>
  </w:style>
  <w:style w:type="character" w:styleId="ListLabel3444" w:customStyle="1">
    <w:name w:val="ListLabel 3444"/>
    <w:qFormat/>
    <w:rPr>
      <w:rFonts w:cs="OpenSymbol"/>
    </w:rPr>
  </w:style>
  <w:style w:type="character" w:styleId="ListLabel3445" w:customStyle="1">
    <w:name w:val="ListLabel 3445"/>
    <w:qFormat/>
    <w:rPr>
      <w:rFonts w:ascii="Consolas" w:hAnsi="Consolas" w:cs="OpenSymbol"/>
    </w:rPr>
  </w:style>
  <w:style w:type="character" w:styleId="ListLabel3446" w:customStyle="1">
    <w:name w:val="ListLabel 3446"/>
    <w:qFormat/>
    <w:rPr>
      <w:rFonts w:cs="OpenSymbol"/>
    </w:rPr>
  </w:style>
  <w:style w:type="character" w:styleId="ListLabel3447" w:customStyle="1">
    <w:name w:val="ListLabel 3447"/>
    <w:qFormat/>
    <w:rPr>
      <w:rFonts w:cs="OpenSymbol"/>
    </w:rPr>
  </w:style>
  <w:style w:type="character" w:styleId="ListLabel3448" w:customStyle="1">
    <w:name w:val="ListLabel 3448"/>
    <w:qFormat/>
    <w:rPr>
      <w:rFonts w:cs="OpenSymbol"/>
    </w:rPr>
  </w:style>
  <w:style w:type="character" w:styleId="ListLabel3449" w:customStyle="1">
    <w:name w:val="ListLabel 3449"/>
    <w:qFormat/>
    <w:rPr>
      <w:rFonts w:cs="OpenSymbol"/>
    </w:rPr>
  </w:style>
  <w:style w:type="character" w:styleId="ListLabel3450" w:customStyle="1">
    <w:name w:val="ListLabel 3450"/>
    <w:qFormat/>
    <w:rPr>
      <w:rFonts w:cs="OpenSymbol"/>
    </w:rPr>
  </w:style>
  <w:style w:type="character" w:styleId="ListLabel3451" w:customStyle="1">
    <w:name w:val="ListLabel 3451"/>
    <w:qFormat/>
    <w:rPr>
      <w:rFonts w:cs="OpenSymbol"/>
    </w:rPr>
  </w:style>
  <w:style w:type="character" w:styleId="ListLabel3452" w:customStyle="1">
    <w:name w:val="ListLabel 3452"/>
    <w:qFormat/>
    <w:rPr>
      <w:rFonts w:cs="OpenSymbol"/>
    </w:rPr>
  </w:style>
  <w:style w:type="character" w:styleId="ListLabel3453" w:customStyle="1">
    <w:name w:val="ListLabel 3453"/>
    <w:qFormat/>
    <w:rPr>
      <w:rFonts w:cs="OpenSymbol"/>
    </w:rPr>
  </w:style>
  <w:style w:type="character" w:styleId="ListLabel3454" w:customStyle="1">
    <w:name w:val="ListLabel 3454"/>
    <w:qFormat/>
    <w:rPr>
      <w:rFonts w:ascii="Consolas" w:hAnsi="Consolas" w:cs="OpenSymbol"/>
      <w:sz w:val="22"/>
    </w:rPr>
  </w:style>
  <w:style w:type="character" w:styleId="ListLabel3455" w:customStyle="1">
    <w:name w:val="ListLabel 3455"/>
    <w:qFormat/>
    <w:rPr>
      <w:rFonts w:cs="OpenSymbol"/>
    </w:rPr>
  </w:style>
  <w:style w:type="character" w:styleId="ListLabel3456" w:customStyle="1">
    <w:name w:val="ListLabel 3456"/>
    <w:qFormat/>
    <w:rPr>
      <w:rFonts w:cs="OpenSymbol"/>
    </w:rPr>
  </w:style>
  <w:style w:type="character" w:styleId="ListLabel3457" w:customStyle="1">
    <w:name w:val="ListLabel 3457"/>
    <w:qFormat/>
    <w:rPr>
      <w:rFonts w:cs="OpenSymbol"/>
    </w:rPr>
  </w:style>
  <w:style w:type="character" w:styleId="ListLabel3458" w:customStyle="1">
    <w:name w:val="ListLabel 3458"/>
    <w:qFormat/>
    <w:rPr>
      <w:rFonts w:cs="OpenSymbol"/>
    </w:rPr>
  </w:style>
  <w:style w:type="character" w:styleId="ListLabel3459" w:customStyle="1">
    <w:name w:val="ListLabel 3459"/>
    <w:qFormat/>
    <w:rPr>
      <w:rFonts w:cs="OpenSymbol"/>
    </w:rPr>
  </w:style>
  <w:style w:type="character" w:styleId="ListLabel3460" w:customStyle="1">
    <w:name w:val="ListLabel 3460"/>
    <w:qFormat/>
    <w:rPr>
      <w:rFonts w:cs="OpenSymbol"/>
    </w:rPr>
  </w:style>
  <w:style w:type="character" w:styleId="ListLabel3461" w:customStyle="1">
    <w:name w:val="ListLabel 3461"/>
    <w:qFormat/>
    <w:rPr>
      <w:rFonts w:cs="OpenSymbol"/>
    </w:rPr>
  </w:style>
  <w:style w:type="character" w:styleId="ListLabel3462" w:customStyle="1">
    <w:name w:val="ListLabel 3462"/>
    <w:qFormat/>
    <w:rPr>
      <w:rFonts w:cs="OpenSymbol"/>
    </w:rPr>
  </w:style>
  <w:style w:type="character" w:styleId="ListLabel3463" w:customStyle="1">
    <w:name w:val="ListLabel 3463"/>
    <w:qFormat/>
    <w:rPr>
      <w:rFonts w:cs="OpenSymbol"/>
    </w:rPr>
  </w:style>
  <w:style w:type="character" w:styleId="ListLabel3464" w:customStyle="1">
    <w:name w:val="ListLabel 3464"/>
    <w:qFormat/>
    <w:rPr>
      <w:rFonts w:cs="OpenSymbol"/>
    </w:rPr>
  </w:style>
  <w:style w:type="character" w:styleId="ListLabel3465" w:customStyle="1">
    <w:name w:val="ListLabel 3465"/>
    <w:qFormat/>
    <w:rPr>
      <w:rFonts w:cs="OpenSymbol"/>
    </w:rPr>
  </w:style>
  <w:style w:type="character" w:styleId="ListLabel3466" w:customStyle="1">
    <w:name w:val="ListLabel 3466"/>
    <w:qFormat/>
    <w:rPr>
      <w:rFonts w:cs="OpenSymbol"/>
    </w:rPr>
  </w:style>
  <w:style w:type="character" w:styleId="ListLabel3467" w:customStyle="1">
    <w:name w:val="ListLabel 3467"/>
    <w:qFormat/>
    <w:rPr>
      <w:rFonts w:cs="OpenSymbol"/>
    </w:rPr>
  </w:style>
  <w:style w:type="character" w:styleId="ListLabel3468" w:customStyle="1">
    <w:name w:val="ListLabel 3468"/>
    <w:qFormat/>
    <w:rPr>
      <w:rFonts w:cs="OpenSymbol"/>
    </w:rPr>
  </w:style>
  <w:style w:type="character" w:styleId="ListLabel3469" w:customStyle="1">
    <w:name w:val="ListLabel 3469"/>
    <w:qFormat/>
    <w:rPr>
      <w:rFonts w:cs="OpenSymbol"/>
    </w:rPr>
  </w:style>
  <w:style w:type="character" w:styleId="ListLabel3470" w:customStyle="1">
    <w:name w:val="ListLabel 3470"/>
    <w:qFormat/>
    <w:rPr>
      <w:rFonts w:cs="OpenSymbol"/>
    </w:rPr>
  </w:style>
  <w:style w:type="character" w:styleId="ListLabel3471" w:customStyle="1">
    <w:name w:val="ListLabel 3471"/>
    <w:qFormat/>
    <w:rPr>
      <w:rFonts w:cs="OpenSymbol"/>
    </w:rPr>
  </w:style>
  <w:style w:type="character" w:styleId="ListLabel3472" w:customStyle="1">
    <w:name w:val="ListLabel 3472"/>
    <w:qFormat/>
    <w:rPr>
      <w:rFonts w:cs="OpenSymbol"/>
    </w:rPr>
  </w:style>
  <w:style w:type="character" w:styleId="ListLabel3473" w:customStyle="1">
    <w:name w:val="ListLabel 3473"/>
    <w:qFormat/>
    <w:rPr>
      <w:rFonts w:cs="OpenSymbol"/>
    </w:rPr>
  </w:style>
  <w:style w:type="character" w:styleId="ListLabel3474" w:customStyle="1">
    <w:name w:val="ListLabel 3474"/>
    <w:qFormat/>
    <w:rPr>
      <w:rFonts w:cs="OpenSymbol"/>
    </w:rPr>
  </w:style>
  <w:style w:type="character" w:styleId="ListLabel3475" w:customStyle="1">
    <w:name w:val="ListLabel 3475"/>
    <w:qFormat/>
    <w:rPr>
      <w:rFonts w:cs="OpenSymbol"/>
    </w:rPr>
  </w:style>
  <w:style w:type="character" w:styleId="ListLabel3476" w:customStyle="1">
    <w:name w:val="ListLabel 3476"/>
    <w:qFormat/>
    <w:rPr>
      <w:rFonts w:cs="OpenSymbol"/>
    </w:rPr>
  </w:style>
  <w:style w:type="character" w:styleId="ListLabel3477" w:customStyle="1">
    <w:name w:val="ListLabel 3477"/>
    <w:qFormat/>
    <w:rPr>
      <w:rFonts w:cs="OpenSymbol"/>
    </w:rPr>
  </w:style>
  <w:style w:type="character" w:styleId="ListLabel3478" w:customStyle="1">
    <w:name w:val="ListLabel 3478"/>
    <w:qFormat/>
    <w:rPr>
      <w:rFonts w:cs="OpenSymbol"/>
    </w:rPr>
  </w:style>
  <w:style w:type="character" w:styleId="ListLabel3479" w:customStyle="1">
    <w:name w:val="ListLabel 3479"/>
    <w:qFormat/>
    <w:rPr>
      <w:rFonts w:cs="OpenSymbol"/>
    </w:rPr>
  </w:style>
  <w:style w:type="character" w:styleId="ListLabel3480" w:customStyle="1">
    <w:name w:val="ListLabel 3480"/>
    <w:qFormat/>
    <w:rPr>
      <w:rFonts w:cs="OpenSymbol"/>
    </w:rPr>
  </w:style>
  <w:style w:type="character" w:styleId="ListLabel3481" w:customStyle="1">
    <w:name w:val="ListLabel 3481"/>
    <w:qFormat/>
    <w:rPr>
      <w:rFonts w:cs="OpenSymbol"/>
    </w:rPr>
  </w:style>
  <w:style w:type="character" w:styleId="ListLabel3482" w:customStyle="1">
    <w:name w:val="ListLabel 3482"/>
    <w:qFormat/>
    <w:rPr>
      <w:rFonts w:cs="OpenSymbol"/>
    </w:rPr>
  </w:style>
  <w:style w:type="character" w:styleId="ListLabel3483" w:customStyle="1">
    <w:name w:val="ListLabel 3483"/>
    <w:qFormat/>
    <w:rPr>
      <w:rFonts w:cs="OpenSymbol"/>
    </w:rPr>
  </w:style>
  <w:style w:type="character" w:styleId="ListLabel3484" w:customStyle="1">
    <w:name w:val="ListLabel 3484"/>
    <w:qFormat/>
    <w:rPr>
      <w:rFonts w:cs="OpenSymbol"/>
    </w:rPr>
  </w:style>
  <w:style w:type="character" w:styleId="ListLabel3485" w:customStyle="1">
    <w:name w:val="ListLabel 3485"/>
    <w:qFormat/>
    <w:rPr>
      <w:rFonts w:cs="OpenSymbol"/>
    </w:rPr>
  </w:style>
  <w:style w:type="character" w:styleId="ListLabel3486" w:customStyle="1">
    <w:name w:val="ListLabel 3486"/>
    <w:qFormat/>
    <w:rPr>
      <w:rFonts w:cs="OpenSymbol"/>
    </w:rPr>
  </w:style>
  <w:style w:type="character" w:styleId="ListLabel3487" w:customStyle="1">
    <w:name w:val="ListLabel 3487"/>
    <w:qFormat/>
    <w:rPr>
      <w:rFonts w:cs="OpenSymbol"/>
    </w:rPr>
  </w:style>
  <w:style w:type="character" w:styleId="ListLabel3488" w:customStyle="1">
    <w:name w:val="ListLabel 3488"/>
    <w:qFormat/>
    <w:rPr>
      <w:rFonts w:cs="OpenSymbol"/>
    </w:rPr>
  </w:style>
  <w:style w:type="character" w:styleId="ListLabel3489" w:customStyle="1">
    <w:name w:val="ListLabel 3489"/>
    <w:qFormat/>
    <w:rPr>
      <w:rFonts w:cs="OpenSymbol"/>
    </w:rPr>
  </w:style>
  <w:style w:type="character" w:styleId="ListLabel3490" w:customStyle="1">
    <w:name w:val="ListLabel 3490"/>
    <w:qFormat/>
    <w:rPr>
      <w:rFonts w:cs="OpenSymbol"/>
    </w:rPr>
  </w:style>
  <w:style w:type="character" w:styleId="ListLabel3491" w:customStyle="1">
    <w:name w:val="ListLabel 3491"/>
    <w:qFormat/>
    <w:rPr>
      <w:rFonts w:cs="OpenSymbol"/>
    </w:rPr>
  </w:style>
  <w:style w:type="character" w:styleId="ListLabel3492" w:customStyle="1">
    <w:name w:val="ListLabel 3492"/>
    <w:qFormat/>
    <w:rPr>
      <w:rFonts w:cs="OpenSymbol"/>
    </w:rPr>
  </w:style>
  <w:style w:type="character" w:styleId="ListLabel3493" w:customStyle="1">
    <w:name w:val="ListLabel 3493"/>
    <w:qFormat/>
    <w:rPr>
      <w:rFonts w:cs="OpenSymbol"/>
    </w:rPr>
  </w:style>
  <w:style w:type="character" w:styleId="ListLabel3494" w:customStyle="1">
    <w:name w:val="ListLabel 3494"/>
    <w:qFormat/>
    <w:rPr>
      <w:rFonts w:cs="OpenSymbol"/>
    </w:rPr>
  </w:style>
  <w:style w:type="character" w:styleId="ListLabel3495" w:customStyle="1">
    <w:name w:val="ListLabel 3495"/>
    <w:qFormat/>
    <w:rPr>
      <w:rFonts w:cs="OpenSymbol"/>
    </w:rPr>
  </w:style>
  <w:style w:type="character" w:styleId="ListLabel3496" w:customStyle="1">
    <w:name w:val="ListLabel 3496"/>
    <w:qFormat/>
    <w:rPr>
      <w:rFonts w:cs="OpenSymbol"/>
    </w:rPr>
  </w:style>
  <w:style w:type="character" w:styleId="ListLabel3497" w:customStyle="1">
    <w:name w:val="ListLabel 3497"/>
    <w:qFormat/>
    <w:rPr>
      <w:rFonts w:cs="OpenSymbol"/>
    </w:rPr>
  </w:style>
  <w:style w:type="character" w:styleId="ListLabel3498" w:customStyle="1">
    <w:name w:val="ListLabel 3498"/>
    <w:qFormat/>
    <w:rPr>
      <w:rFonts w:cs="OpenSymbol"/>
    </w:rPr>
  </w:style>
  <w:style w:type="character" w:styleId="ListLabel3499" w:customStyle="1">
    <w:name w:val="ListLabel 3499"/>
    <w:qFormat/>
    <w:rPr>
      <w:rFonts w:cs="Symbol"/>
    </w:rPr>
  </w:style>
  <w:style w:type="character" w:styleId="ListLabel3500" w:customStyle="1">
    <w:name w:val="ListLabel 3500"/>
    <w:qFormat/>
    <w:rPr>
      <w:rFonts w:cs="Courier New"/>
    </w:rPr>
  </w:style>
  <w:style w:type="character" w:styleId="ListLabel3501" w:customStyle="1">
    <w:name w:val="ListLabel 3501"/>
    <w:qFormat/>
    <w:rPr>
      <w:rFonts w:cs="Wingdings"/>
    </w:rPr>
  </w:style>
  <w:style w:type="character" w:styleId="ListLabel3502" w:customStyle="1">
    <w:name w:val="ListLabel 3502"/>
    <w:qFormat/>
    <w:rPr>
      <w:rFonts w:cs="Symbol"/>
    </w:rPr>
  </w:style>
  <w:style w:type="character" w:styleId="ListLabel3503" w:customStyle="1">
    <w:name w:val="ListLabel 3503"/>
    <w:qFormat/>
    <w:rPr>
      <w:rFonts w:cs="Courier New"/>
    </w:rPr>
  </w:style>
  <w:style w:type="character" w:styleId="ListLabel3504" w:customStyle="1">
    <w:name w:val="ListLabel 3504"/>
    <w:qFormat/>
    <w:rPr>
      <w:rFonts w:cs="Wingdings"/>
    </w:rPr>
  </w:style>
  <w:style w:type="character" w:styleId="ListLabel3505" w:customStyle="1">
    <w:name w:val="ListLabel 3505"/>
    <w:qFormat/>
    <w:rPr>
      <w:rFonts w:cs="Symbol"/>
    </w:rPr>
  </w:style>
  <w:style w:type="character" w:styleId="ListLabel3506" w:customStyle="1">
    <w:name w:val="ListLabel 3506"/>
    <w:qFormat/>
    <w:rPr>
      <w:rFonts w:cs="Courier New"/>
    </w:rPr>
  </w:style>
  <w:style w:type="character" w:styleId="ListLabel3507" w:customStyle="1">
    <w:name w:val="ListLabel 3507"/>
    <w:qFormat/>
    <w:rPr>
      <w:rFonts w:cs="Wingdings"/>
    </w:rPr>
  </w:style>
  <w:style w:type="character" w:styleId="ListLabel3508" w:customStyle="1">
    <w:name w:val="ListLabel 3508"/>
    <w:qFormat/>
    <w:rPr>
      <w:rFonts w:cs="OpenSymbol"/>
    </w:rPr>
  </w:style>
  <w:style w:type="character" w:styleId="ListLabel3509" w:customStyle="1">
    <w:name w:val="ListLabel 3509"/>
    <w:qFormat/>
    <w:rPr>
      <w:rFonts w:cs="OpenSymbol"/>
    </w:rPr>
  </w:style>
  <w:style w:type="character" w:styleId="ListLabel3510" w:customStyle="1">
    <w:name w:val="ListLabel 3510"/>
    <w:qFormat/>
    <w:rPr>
      <w:rFonts w:cs="OpenSymbol"/>
    </w:rPr>
  </w:style>
  <w:style w:type="character" w:styleId="ListLabel3511" w:customStyle="1">
    <w:name w:val="ListLabel 3511"/>
    <w:qFormat/>
    <w:rPr>
      <w:rFonts w:cs="OpenSymbol"/>
    </w:rPr>
  </w:style>
  <w:style w:type="character" w:styleId="ListLabel3512" w:customStyle="1">
    <w:name w:val="ListLabel 3512"/>
    <w:qFormat/>
    <w:rPr>
      <w:rFonts w:cs="OpenSymbol"/>
    </w:rPr>
  </w:style>
  <w:style w:type="character" w:styleId="ListLabel3513" w:customStyle="1">
    <w:name w:val="ListLabel 3513"/>
    <w:qFormat/>
    <w:rPr>
      <w:rFonts w:cs="OpenSymbol"/>
    </w:rPr>
  </w:style>
  <w:style w:type="character" w:styleId="ListLabel3514" w:customStyle="1">
    <w:name w:val="ListLabel 3514"/>
    <w:qFormat/>
    <w:rPr>
      <w:rFonts w:cs="OpenSymbol"/>
    </w:rPr>
  </w:style>
  <w:style w:type="character" w:styleId="ListLabel3515" w:customStyle="1">
    <w:name w:val="ListLabel 3515"/>
    <w:qFormat/>
    <w:rPr>
      <w:rFonts w:cs="OpenSymbol"/>
    </w:rPr>
  </w:style>
  <w:style w:type="character" w:styleId="ListLabel3516" w:customStyle="1">
    <w:name w:val="ListLabel 3516"/>
    <w:qFormat/>
    <w:rPr>
      <w:rFonts w:cs="OpenSymbol"/>
    </w:rPr>
  </w:style>
  <w:style w:type="character" w:styleId="ListLabel3517" w:customStyle="1">
    <w:name w:val="ListLabel 3517"/>
    <w:qFormat/>
    <w:rPr>
      <w:rFonts w:cs="OpenSymbol"/>
    </w:rPr>
  </w:style>
  <w:style w:type="character" w:styleId="ListLabel3518" w:customStyle="1">
    <w:name w:val="ListLabel 3518"/>
    <w:qFormat/>
    <w:rPr>
      <w:rFonts w:cs="OpenSymbol"/>
    </w:rPr>
  </w:style>
  <w:style w:type="character" w:styleId="ListLabel3519" w:customStyle="1">
    <w:name w:val="ListLabel 3519"/>
    <w:qFormat/>
    <w:rPr>
      <w:rFonts w:cs="OpenSymbol"/>
    </w:rPr>
  </w:style>
  <w:style w:type="character" w:styleId="ListLabel3520" w:customStyle="1">
    <w:name w:val="ListLabel 3520"/>
    <w:qFormat/>
    <w:rPr>
      <w:rFonts w:cs="OpenSymbol"/>
    </w:rPr>
  </w:style>
  <w:style w:type="character" w:styleId="ListLabel3521" w:customStyle="1">
    <w:name w:val="ListLabel 3521"/>
    <w:qFormat/>
    <w:rPr>
      <w:rFonts w:cs="OpenSymbol"/>
    </w:rPr>
  </w:style>
  <w:style w:type="character" w:styleId="ListLabel3522" w:customStyle="1">
    <w:name w:val="ListLabel 3522"/>
    <w:qFormat/>
    <w:rPr>
      <w:rFonts w:cs="OpenSymbol"/>
    </w:rPr>
  </w:style>
  <w:style w:type="character" w:styleId="ListLabel3523" w:customStyle="1">
    <w:name w:val="ListLabel 3523"/>
    <w:qFormat/>
    <w:rPr>
      <w:rFonts w:cs="OpenSymbol"/>
    </w:rPr>
  </w:style>
  <w:style w:type="character" w:styleId="ListLabel3524" w:customStyle="1">
    <w:name w:val="ListLabel 3524"/>
    <w:qFormat/>
    <w:rPr>
      <w:rFonts w:cs="OpenSymbol"/>
    </w:rPr>
  </w:style>
  <w:style w:type="character" w:styleId="ListLabel3525" w:customStyle="1">
    <w:name w:val="ListLabel 3525"/>
    <w:qFormat/>
    <w:rPr>
      <w:rFonts w:cs="OpenSymbol"/>
    </w:rPr>
  </w:style>
  <w:style w:type="character" w:styleId="ListLabel3526" w:customStyle="1">
    <w:name w:val="ListLabel 3526"/>
    <w:qFormat/>
    <w:rPr/>
  </w:style>
  <w:style w:type="character" w:styleId="ListLabel3527" w:customStyle="1">
    <w:name w:val="ListLabel 3527"/>
    <w:qFormat/>
    <w:rPr>
      <w:rFonts w:cs="OpenSymbol"/>
    </w:rPr>
  </w:style>
  <w:style w:type="character" w:styleId="ListLabel3528" w:customStyle="1">
    <w:name w:val="ListLabel 3528"/>
    <w:qFormat/>
    <w:rPr>
      <w:rFonts w:cs="OpenSymbol"/>
    </w:rPr>
  </w:style>
  <w:style w:type="character" w:styleId="ListLabel3529" w:customStyle="1">
    <w:name w:val="ListLabel 3529"/>
    <w:qFormat/>
    <w:rPr>
      <w:rFonts w:cs="OpenSymbol"/>
    </w:rPr>
  </w:style>
  <w:style w:type="character" w:styleId="ListLabel3530" w:customStyle="1">
    <w:name w:val="ListLabel 3530"/>
    <w:qFormat/>
    <w:rPr>
      <w:rFonts w:cs="OpenSymbol"/>
    </w:rPr>
  </w:style>
  <w:style w:type="character" w:styleId="ListLabel3531" w:customStyle="1">
    <w:name w:val="ListLabel 3531"/>
    <w:qFormat/>
    <w:rPr>
      <w:rFonts w:cs="OpenSymbol"/>
    </w:rPr>
  </w:style>
  <w:style w:type="character" w:styleId="ListLabel3532" w:customStyle="1">
    <w:name w:val="ListLabel 3532"/>
    <w:qFormat/>
    <w:rPr>
      <w:rFonts w:cs="OpenSymbol"/>
    </w:rPr>
  </w:style>
  <w:style w:type="character" w:styleId="ListLabel3533" w:customStyle="1">
    <w:name w:val="ListLabel 3533"/>
    <w:qFormat/>
    <w:rPr>
      <w:rFonts w:cs="OpenSymbol"/>
    </w:rPr>
  </w:style>
  <w:style w:type="character" w:styleId="ListLabel3534" w:customStyle="1">
    <w:name w:val="ListLabel 3534"/>
    <w:qFormat/>
    <w:rPr>
      <w:rFonts w:cs="OpenSymbol"/>
    </w:rPr>
  </w:style>
  <w:style w:type="character" w:styleId="ListLabel3535" w:customStyle="1">
    <w:name w:val="ListLabel 3535"/>
    <w:qFormat/>
    <w:rPr>
      <w:rFonts w:cs="OpenSymbol"/>
    </w:rPr>
  </w:style>
  <w:style w:type="character" w:styleId="ListLabel3536" w:customStyle="1">
    <w:name w:val="ListLabel 3536"/>
    <w:qFormat/>
    <w:rPr>
      <w:rFonts w:cs="OpenSymbol"/>
    </w:rPr>
  </w:style>
  <w:style w:type="character" w:styleId="ListLabel3537" w:customStyle="1">
    <w:name w:val="ListLabel 3537"/>
    <w:qFormat/>
    <w:rPr>
      <w:rFonts w:cs="OpenSymbol"/>
    </w:rPr>
  </w:style>
  <w:style w:type="character" w:styleId="ListLabel3538" w:customStyle="1">
    <w:name w:val="ListLabel 3538"/>
    <w:qFormat/>
    <w:rPr>
      <w:rFonts w:cs="OpenSymbol"/>
    </w:rPr>
  </w:style>
  <w:style w:type="character" w:styleId="ListLabel3539" w:customStyle="1">
    <w:name w:val="ListLabel 3539"/>
    <w:qFormat/>
    <w:rPr>
      <w:rFonts w:cs="OpenSymbol"/>
    </w:rPr>
  </w:style>
  <w:style w:type="character" w:styleId="ListLabel3540" w:customStyle="1">
    <w:name w:val="ListLabel 3540"/>
    <w:qFormat/>
    <w:rPr>
      <w:rFonts w:cs="OpenSymbol"/>
    </w:rPr>
  </w:style>
  <w:style w:type="character" w:styleId="ListLabel3541" w:customStyle="1">
    <w:name w:val="ListLabel 3541"/>
    <w:qFormat/>
    <w:rPr>
      <w:rFonts w:cs="OpenSymbol"/>
    </w:rPr>
  </w:style>
  <w:style w:type="character" w:styleId="ListLabel3542" w:customStyle="1">
    <w:name w:val="ListLabel 3542"/>
    <w:qFormat/>
    <w:rPr>
      <w:rFonts w:cs="OpenSymbol"/>
    </w:rPr>
  </w:style>
  <w:style w:type="character" w:styleId="ListLabel3543" w:customStyle="1">
    <w:name w:val="ListLabel 3543"/>
    <w:qFormat/>
    <w:rPr>
      <w:rFonts w:cs="OpenSymbol"/>
    </w:rPr>
  </w:style>
  <w:style w:type="character" w:styleId="ListLabel3544" w:customStyle="1">
    <w:name w:val="ListLabel 3544"/>
    <w:qFormat/>
    <w:rPr>
      <w:rFonts w:cs="OpenSymbol"/>
    </w:rPr>
  </w:style>
  <w:style w:type="character" w:styleId="ListLabel3545" w:customStyle="1">
    <w:name w:val="ListLabel 3545"/>
    <w:qFormat/>
    <w:rPr>
      <w:rFonts w:cs="OpenSymbol"/>
    </w:rPr>
  </w:style>
  <w:style w:type="character" w:styleId="ListLabel3546" w:customStyle="1">
    <w:name w:val="ListLabel 3546"/>
    <w:qFormat/>
    <w:rPr>
      <w:rFonts w:cs="OpenSymbol"/>
    </w:rPr>
  </w:style>
  <w:style w:type="character" w:styleId="ListLabel3547" w:customStyle="1">
    <w:name w:val="ListLabel 3547"/>
    <w:qFormat/>
    <w:rPr>
      <w:rFonts w:cs="OpenSymbol"/>
    </w:rPr>
  </w:style>
  <w:style w:type="character" w:styleId="ListLabel3548" w:customStyle="1">
    <w:name w:val="ListLabel 3548"/>
    <w:qFormat/>
    <w:rPr>
      <w:rFonts w:cs="OpenSymbol"/>
    </w:rPr>
  </w:style>
  <w:style w:type="character" w:styleId="ListLabel3549" w:customStyle="1">
    <w:name w:val="ListLabel 3549"/>
    <w:qFormat/>
    <w:rPr>
      <w:rFonts w:cs="OpenSymbol"/>
    </w:rPr>
  </w:style>
  <w:style w:type="character" w:styleId="ListLabel3550" w:customStyle="1">
    <w:name w:val="ListLabel 3550"/>
    <w:qFormat/>
    <w:rPr>
      <w:rFonts w:cs="OpenSymbol"/>
    </w:rPr>
  </w:style>
  <w:style w:type="character" w:styleId="ListLabel3551" w:customStyle="1">
    <w:name w:val="ListLabel 3551"/>
    <w:qFormat/>
    <w:rPr>
      <w:rFonts w:cs="OpenSymbol"/>
    </w:rPr>
  </w:style>
  <w:style w:type="character" w:styleId="ListLabel3552" w:customStyle="1">
    <w:name w:val="ListLabel 3552"/>
    <w:qFormat/>
    <w:rPr>
      <w:rFonts w:cs="OpenSymbol"/>
    </w:rPr>
  </w:style>
  <w:style w:type="character" w:styleId="ListLabel3553" w:customStyle="1">
    <w:name w:val="ListLabel 3553"/>
    <w:qFormat/>
    <w:rPr>
      <w:rFonts w:cs="OpenSymbol"/>
    </w:rPr>
  </w:style>
  <w:style w:type="character" w:styleId="ListLabel3554" w:customStyle="1">
    <w:name w:val="ListLabel 3554"/>
    <w:qFormat/>
    <w:rPr>
      <w:rFonts w:cs="OpenSymbol"/>
    </w:rPr>
  </w:style>
  <w:style w:type="character" w:styleId="ListLabel3555" w:customStyle="1">
    <w:name w:val="ListLabel 3555"/>
    <w:qFormat/>
    <w:rPr>
      <w:rFonts w:cs="OpenSymbol"/>
    </w:rPr>
  </w:style>
  <w:style w:type="character" w:styleId="ListLabel3556" w:customStyle="1">
    <w:name w:val="ListLabel 3556"/>
    <w:qFormat/>
    <w:rPr>
      <w:rFonts w:cs="OpenSymbol"/>
    </w:rPr>
  </w:style>
  <w:style w:type="character" w:styleId="ListLabel3557" w:customStyle="1">
    <w:name w:val="ListLabel 3557"/>
    <w:qFormat/>
    <w:rPr>
      <w:rFonts w:cs="OpenSymbol"/>
    </w:rPr>
  </w:style>
  <w:style w:type="character" w:styleId="ListLabel3558" w:customStyle="1">
    <w:name w:val="ListLabel 3558"/>
    <w:qFormat/>
    <w:rPr>
      <w:rFonts w:cs="OpenSymbol"/>
    </w:rPr>
  </w:style>
  <w:style w:type="character" w:styleId="ListLabel3559" w:customStyle="1">
    <w:name w:val="ListLabel 3559"/>
    <w:qFormat/>
    <w:rPr>
      <w:rFonts w:cs="OpenSymbol"/>
    </w:rPr>
  </w:style>
  <w:style w:type="character" w:styleId="ListLabel3560" w:customStyle="1">
    <w:name w:val="ListLabel 3560"/>
    <w:qFormat/>
    <w:rPr>
      <w:rFonts w:cs="OpenSymbol"/>
    </w:rPr>
  </w:style>
  <w:style w:type="character" w:styleId="ListLabel3561" w:customStyle="1">
    <w:name w:val="ListLabel 3561"/>
    <w:qFormat/>
    <w:rPr>
      <w:rFonts w:cs="OpenSymbol"/>
    </w:rPr>
  </w:style>
  <w:style w:type="character" w:styleId="ListLabel3562" w:customStyle="1">
    <w:name w:val="ListLabel 3562"/>
    <w:qFormat/>
    <w:rPr>
      <w:rFonts w:cs="OpenSymbol"/>
    </w:rPr>
  </w:style>
  <w:style w:type="character" w:styleId="ListLabel3563" w:customStyle="1">
    <w:name w:val="ListLabel 3563"/>
    <w:qFormat/>
    <w:rPr>
      <w:rFonts w:cs="OpenSymbol"/>
    </w:rPr>
  </w:style>
  <w:style w:type="character" w:styleId="ListLabel3564" w:customStyle="1">
    <w:name w:val="ListLabel 3564"/>
    <w:qFormat/>
    <w:rPr>
      <w:rFonts w:cs="OpenSymbol"/>
    </w:rPr>
  </w:style>
  <w:style w:type="character" w:styleId="ListLabel3565" w:customStyle="1">
    <w:name w:val="ListLabel 3565"/>
    <w:qFormat/>
    <w:rPr>
      <w:rFonts w:cs="OpenSymbol"/>
    </w:rPr>
  </w:style>
  <w:style w:type="character" w:styleId="ListLabel3566" w:customStyle="1">
    <w:name w:val="ListLabel 3566"/>
    <w:qFormat/>
    <w:rPr>
      <w:rFonts w:cs="OpenSymbol"/>
    </w:rPr>
  </w:style>
  <w:style w:type="character" w:styleId="ListLabel3567" w:customStyle="1">
    <w:name w:val="ListLabel 3567"/>
    <w:qFormat/>
    <w:rPr>
      <w:rFonts w:cs="OpenSymbol"/>
    </w:rPr>
  </w:style>
  <w:style w:type="character" w:styleId="ListLabel3568" w:customStyle="1">
    <w:name w:val="ListLabel 3568"/>
    <w:qFormat/>
    <w:rPr>
      <w:rFonts w:cs="OpenSymbol"/>
    </w:rPr>
  </w:style>
  <w:style w:type="character" w:styleId="ListLabel3569" w:customStyle="1">
    <w:name w:val="ListLabel 3569"/>
    <w:qFormat/>
    <w:rPr>
      <w:rFonts w:cs="OpenSymbol"/>
    </w:rPr>
  </w:style>
  <w:style w:type="character" w:styleId="ListLabel3570" w:customStyle="1">
    <w:name w:val="ListLabel 3570"/>
    <w:qFormat/>
    <w:rPr>
      <w:rFonts w:cs="OpenSymbol"/>
    </w:rPr>
  </w:style>
  <w:style w:type="character" w:styleId="ListLabel3571" w:customStyle="1">
    <w:name w:val="ListLabel 3571"/>
    <w:qFormat/>
    <w:rPr>
      <w:rFonts w:cs="OpenSymbol"/>
    </w:rPr>
  </w:style>
  <w:style w:type="character" w:styleId="ListLabel3572" w:customStyle="1">
    <w:name w:val="ListLabel 3572"/>
    <w:qFormat/>
    <w:rPr>
      <w:rFonts w:cs="OpenSymbol"/>
    </w:rPr>
  </w:style>
  <w:style w:type="character" w:styleId="ListLabel3573" w:customStyle="1">
    <w:name w:val="ListLabel 3573"/>
    <w:qFormat/>
    <w:rPr>
      <w:rFonts w:cs="OpenSymbol"/>
    </w:rPr>
  </w:style>
  <w:style w:type="character" w:styleId="ListLabel3574" w:customStyle="1">
    <w:name w:val="ListLabel 3574"/>
    <w:qFormat/>
    <w:rPr>
      <w:rFonts w:cs="OpenSymbol"/>
    </w:rPr>
  </w:style>
  <w:style w:type="character" w:styleId="ListLabel3575" w:customStyle="1">
    <w:name w:val="ListLabel 3575"/>
    <w:qFormat/>
    <w:rPr>
      <w:rFonts w:cs="OpenSymbol"/>
    </w:rPr>
  </w:style>
  <w:style w:type="character" w:styleId="ListLabel3576" w:customStyle="1">
    <w:name w:val="ListLabel 3576"/>
    <w:qFormat/>
    <w:rPr>
      <w:rFonts w:cs="OpenSymbol"/>
    </w:rPr>
  </w:style>
  <w:style w:type="character" w:styleId="ListLabel3577" w:customStyle="1">
    <w:name w:val="ListLabel 3577"/>
    <w:qFormat/>
    <w:rPr>
      <w:rFonts w:cs="OpenSymbol"/>
    </w:rPr>
  </w:style>
  <w:style w:type="character" w:styleId="ListLabel3578" w:customStyle="1">
    <w:name w:val="ListLabel 3578"/>
    <w:qFormat/>
    <w:rPr>
      <w:rFonts w:cs="OpenSymbol"/>
    </w:rPr>
  </w:style>
  <w:style w:type="character" w:styleId="ListLabel3579" w:customStyle="1">
    <w:name w:val="ListLabel 3579"/>
    <w:qFormat/>
    <w:rPr>
      <w:rFonts w:cs="OpenSymbol"/>
    </w:rPr>
  </w:style>
  <w:style w:type="character" w:styleId="ListLabel3580" w:customStyle="1">
    <w:name w:val="ListLabel 3580"/>
    <w:qFormat/>
    <w:rPr>
      <w:rFonts w:cs="OpenSymbol"/>
    </w:rPr>
  </w:style>
  <w:style w:type="character" w:styleId="ListLabel3581" w:customStyle="1">
    <w:name w:val="ListLabel 3581"/>
    <w:qFormat/>
    <w:rPr>
      <w:rFonts w:cs="OpenSymbol"/>
      <w:sz w:val="22"/>
    </w:rPr>
  </w:style>
  <w:style w:type="character" w:styleId="ListLabel3582" w:customStyle="1">
    <w:name w:val="ListLabel 3582"/>
    <w:qFormat/>
    <w:rPr>
      <w:rFonts w:cs="OpenSymbol"/>
    </w:rPr>
  </w:style>
  <w:style w:type="character" w:styleId="ListLabel3583" w:customStyle="1">
    <w:name w:val="ListLabel 3583"/>
    <w:qFormat/>
    <w:rPr>
      <w:rFonts w:cs="OpenSymbol"/>
    </w:rPr>
  </w:style>
  <w:style w:type="character" w:styleId="ListLabel3584" w:customStyle="1">
    <w:name w:val="ListLabel 3584"/>
    <w:qFormat/>
    <w:rPr>
      <w:rFonts w:cs="OpenSymbol"/>
    </w:rPr>
  </w:style>
  <w:style w:type="character" w:styleId="ListLabel3585" w:customStyle="1">
    <w:name w:val="ListLabel 3585"/>
    <w:qFormat/>
    <w:rPr>
      <w:rFonts w:cs="OpenSymbol"/>
    </w:rPr>
  </w:style>
  <w:style w:type="character" w:styleId="ListLabel3586" w:customStyle="1">
    <w:name w:val="ListLabel 3586"/>
    <w:qFormat/>
    <w:rPr>
      <w:rFonts w:cs="OpenSymbol"/>
    </w:rPr>
  </w:style>
  <w:style w:type="character" w:styleId="ListLabel3587" w:customStyle="1">
    <w:name w:val="ListLabel 3587"/>
    <w:qFormat/>
    <w:rPr>
      <w:rFonts w:cs="OpenSymbol"/>
    </w:rPr>
  </w:style>
  <w:style w:type="character" w:styleId="ListLabel3588" w:customStyle="1">
    <w:name w:val="ListLabel 3588"/>
    <w:qFormat/>
    <w:rPr>
      <w:rFonts w:cs="OpenSymbol"/>
    </w:rPr>
  </w:style>
  <w:style w:type="character" w:styleId="ListLabel3589" w:customStyle="1">
    <w:name w:val="ListLabel 3589"/>
    <w:qFormat/>
    <w:rPr>
      <w:rFonts w:cs="OpenSymbol"/>
    </w:rPr>
  </w:style>
  <w:style w:type="character" w:styleId="ListLabel3590" w:customStyle="1">
    <w:name w:val="ListLabel 3590"/>
    <w:qFormat/>
    <w:rPr>
      <w:rFonts w:cs="OpenSymbol"/>
      <w:sz w:val="22"/>
    </w:rPr>
  </w:style>
  <w:style w:type="character" w:styleId="ListLabel3591" w:customStyle="1">
    <w:name w:val="ListLabel 3591"/>
    <w:qFormat/>
    <w:rPr>
      <w:rFonts w:cs="OpenSymbol"/>
    </w:rPr>
  </w:style>
  <w:style w:type="character" w:styleId="ListLabel3592" w:customStyle="1">
    <w:name w:val="ListLabel 3592"/>
    <w:qFormat/>
    <w:rPr>
      <w:rFonts w:cs="OpenSymbol"/>
    </w:rPr>
  </w:style>
  <w:style w:type="character" w:styleId="ListLabel3593" w:customStyle="1">
    <w:name w:val="ListLabel 3593"/>
    <w:qFormat/>
    <w:rPr>
      <w:rFonts w:cs="OpenSymbol"/>
    </w:rPr>
  </w:style>
  <w:style w:type="character" w:styleId="ListLabel3594" w:customStyle="1">
    <w:name w:val="ListLabel 3594"/>
    <w:qFormat/>
    <w:rPr>
      <w:rFonts w:cs="OpenSymbol"/>
    </w:rPr>
  </w:style>
  <w:style w:type="character" w:styleId="ListLabel3595" w:customStyle="1">
    <w:name w:val="ListLabel 3595"/>
    <w:qFormat/>
    <w:rPr>
      <w:rFonts w:cs="OpenSymbol"/>
    </w:rPr>
  </w:style>
  <w:style w:type="character" w:styleId="ListLabel3596" w:customStyle="1">
    <w:name w:val="ListLabel 3596"/>
    <w:qFormat/>
    <w:rPr>
      <w:rFonts w:cs="OpenSymbol"/>
    </w:rPr>
  </w:style>
  <w:style w:type="character" w:styleId="ListLabel3597" w:customStyle="1">
    <w:name w:val="ListLabel 3597"/>
    <w:qFormat/>
    <w:rPr>
      <w:rFonts w:cs="OpenSymbol"/>
    </w:rPr>
  </w:style>
  <w:style w:type="character" w:styleId="ListLabel3598" w:customStyle="1">
    <w:name w:val="ListLabel 3598"/>
    <w:qFormat/>
    <w:rPr>
      <w:rFonts w:cs="OpenSymbol"/>
    </w:rPr>
  </w:style>
  <w:style w:type="character" w:styleId="ListLabel3599" w:customStyle="1">
    <w:name w:val="ListLabel 3599"/>
    <w:qFormat/>
    <w:rPr>
      <w:rFonts w:cs="OpenSymbol"/>
    </w:rPr>
  </w:style>
  <w:style w:type="character" w:styleId="ListLabel3600" w:customStyle="1">
    <w:name w:val="ListLabel 3600"/>
    <w:qFormat/>
    <w:rPr>
      <w:rFonts w:cs="OpenSymbol"/>
    </w:rPr>
  </w:style>
  <w:style w:type="character" w:styleId="ListLabel3601" w:customStyle="1">
    <w:name w:val="ListLabel 3601"/>
    <w:qFormat/>
    <w:rPr>
      <w:rFonts w:cs="OpenSymbol"/>
    </w:rPr>
  </w:style>
  <w:style w:type="character" w:styleId="ListLabel3602" w:customStyle="1">
    <w:name w:val="ListLabel 3602"/>
    <w:qFormat/>
    <w:rPr>
      <w:rFonts w:cs="OpenSymbol"/>
    </w:rPr>
  </w:style>
  <w:style w:type="character" w:styleId="ListLabel3603" w:customStyle="1">
    <w:name w:val="ListLabel 3603"/>
    <w:qFormat/>
    <w:rPr>
      <w:rFonts w:cs="OpenSymbol"/>
    </w:rPr>
  </w:style>
  <w:style w:type="character" w:styleId="ListLabel3604" w:customStyle="1">
    <w:name w:val="ListLabel 3604"/>
    <w:qFormat/>
    <w:rPr>
      <w:rFonts w:cs="OpenSymbol"/>
    </w:rPr>
  </w:style>
  <w:style w:type="character" w:styleId="ListLabel3605" w:customStyle="1">
    <w:name w:val="ListLabel 3605"/>
    <w:qFormat/>
    <w:rPr>
      <w:rFonts w:cs="OpenSymbol"/>
    </w:rPr>
  </w:style>
  <w:style w:type="character" w:styleId="ListLabel3606" w:customStyle="1">
    <w:name w:val="ListLabel 3606"/>
    <w:qFormat/>
    <w:rPr>
      <w:rFonts w:cs="OpenSymbol"/>
    </w:rPr>
  </w:style>
  <w:style w:type="character" w:styleId="ListLabel3607" w:customStyle="1">
    <w:name w:val="ListLabel 3607"/>
    <w:qFormat/>
    <w:rPr>
      <w:rFonts w:cs="OpenSymbol"/>
    </w:rPr>
  </w:style>
  <w:style w:type="character" w:styleId="ListLabel3608" w:customStyle="1">
    <w:name w:val="ListLabel 3608"/>
    <w:qFormat/>
    <w:rPr>
      <w:rFonts w:cs="OpenSymbol"/>
    </w:rPr>
  </w:style>
  <w:style w:type="character" w:styleId="ListLabel3609" w:customStyle="1">
    <w:name w:val="ListLabel 3609"/>
    <w:qFormat/>
    <w:rPr>
      <w:rFonts w:cs="OpenSymbol"/>
    </w:rPr>
  </w:style>
  <w:style w:type="character" w:styleId="ListLabel3610" w:customStyle="1">
    <w:name w:val="ListLabel 3610"/>
    <w:qFormat/>
    <w:rPr>
      <w:rFonts w:cs="OpenSymbol"/>
    </w:rPr>
  </w:style>
  <w:style w:type="character" w:styleId="ListLabel3611" w:customStyle="1">
    <w:name w:val="ListLabel 3611"/>
    <w:qFormat/>
    <w:rPr>
      <w:rFonts w:cs="OpenSymbol"/>
    </w:rPr>
  </w:style>
  <w:style w:type="character" w:styleId="ListLabel3612" w:customStyle="1">
    <w:name w:val="ListLabel 3612"/>
    <w:qFormat/>
    <w:rPr>
      <w:rFonts w:cs="OpenSymbol"/>
    </w:rPr>
  </w:style>
  <w:style w:type="character" w:styleId="ListLabel3613" w:customStyle="1">
    <w:name w:val="ListLabel 3613"/>
    <w:qFormat/>
    <w:rPr>
      <w:rFonts w:cs="OpenSymbol"/>
    </w:rPr>
  </w:style>
  <w:style w:type="character" w:styleId="ListLabel3614" w:customStyle="1">
    <w:name w:val="ListLabel 3614"/>
    <w:qFormat/>
    <w:rPr>
      <w:rFonts w:cs="OpenSymbol"/>
    </w:rPr>
  </w:style>
  <w:style w:type="character" w:styleId="ListLabel3615" w:customStyle="1">
    <w:name w:val="ListLabel 3615"/>
    <w:qFormat/>
    <w:rPr>
      <w:rFonts w:cs="OpenSymbol"/>
    </w:rPr>
  </w:style>
  <w:style w:type="character" w:styleId="ListLabel3616" w:customStyle="1">
    <w:name w:val="ListLabel 3616"/>
    <w:qFormat/>
    <w:rPr>
      <w:rFonts w:cs="OpenSymbol"/>
    </w:rPr>
  </w:style>
  <w:style w:type="character" w:styleId="ListLabel3617" w:customStyle="1">
    <w:name w:val="ListLabel 3617"/>
    <w:qFormat/>
    <w:rPr>
      <w:rFonts w:cs="OpenSymbol"/>
    </w:rPr>
  </w:style>
  <w:style w:type="character" w:styleId="ListLabel3618" w:customStyle="1">
    <w:name w:val="ListLabel 3618"/>
    <w:qFormat/>
    <w:rPr>
      <w:rFonts w:cs="OpenSymbol"/>
    </w:rPr>
  </w:style>
  <w:style w:type="character" w:styleId="ListLabel3619" w:customStyle="1">
    <w:name w:val="ListLabel 3619"/>
    <w:qFormat/>
    <w:rPr>
      <w:rFonts w:cs="OpenSymbol"/>
    </w:rPr>
  </w:style>
  <w:style w:type="character" w:styleId="ListLabel3620" w:customStyle="1">
    <w:name w:val="ListLabel 3620"/>
    <w:qFormat/>
    <w:rPr>
      <w:rFonts w:cs="OpenSymbol"/>
    </w:rPr>
  </w:style>
  <w:style w:type="character" w:styleId="ListLabel3621" w:customStyle="1">
    <w:name w:val="ListLabel 3621"/>
    <w:qFormat/>
    <w:rPr>
      <w:rFonts w:cs="OpenSymbol"/>
    </w:rPr>
  </w:style>
  <w:style w:type="character" w:styleId="ListLabel3622" w:customStyle="1">
    <w:name w:val="ListLabel 3622"/>
    <w:qFormat/>
    <w:rPr>
      <w:rFonts w:cs="OpenSymbol"/>
    </w:rPr>
  </w:style>
  <w:style w:type="character" w:styleId="ListLabel3623" w:customStyle="1">
    <w:name w:val="ListLabel 3623"/>
    <w:qFormat/>
    <w:rPr>
      <w:rFonts w:cs="OpenSymbol"/>
    </w:rPr>
  </w:style>
  <w:style w:type="character" w:styleId="ListLabel3624" w:customStyle="1">
    <w:name w:val="ListLabel 3624"/>
    <w:qFormat/>
    <w:rPr>
      <w:rFonts w:cs="OpenSymbol"/>
    </w:rPr>
  </w:style>
  <w:style w:type="character" w:styleId="ListLabel3625" w:customStyle="1">
    <w:name w:val="ListLabel 3625"/>
    <w:qFormat/>
    <w:rPr>
      <w:rFonts w:cs="OpenSymbol"/>
    </w:rPr>
  </w:style>
  <w:style w:type="character" w:styleId="ListLabel3626" w:customStyle="1">
    <w:name w:val="ListLabel 3626"/>
    <w:qFormat/>
    <w:rPr>
      <w:rFonts w:cs="OpenSymbol"/>
    </w:rPr>
  </w:style>
  <w:style w:type="character" w:styleId="ListLabel3627" w:customStyle="1">
    <w:name w:val="ListLabel 3627"/>
    <w:qFormat/>
    <w:rPr>
      <w:rFonts w:cs="OpenSymbol"/>
    </w:rPr>
  </w:style>
  <w:style w:type="character" w:styleId="ListLabel3628" w:customStyle="1">
    <w:name w:val="ListLabel 3628"/>
    <w:qFormat/>
    <w:rPr>
      <w:rFonts w:cs="OpenSymbol"/>
    </w:rPr>
  </w:style>
  <w:style w:type="character" w:styleId="ListLabel3629" w:customStyle="1">
    <w:name w:val="ListLabel 3629"/>
    <w:qFormat/>
    <w:rPr>
      <w:rFonts w:cs="OpenSymbol"/>
    </w:rPr>
  </w:style>
  <w:style w:type="character" w:styleId="ListLabel3630" w:customStyle="1">
    <w:name w:val="ListLabel 3630"/>
    <w:qFormat/>
    <w:rPr>
      <w:rFonts w:cs="OpenSymbol"/>
    </w:rPr>
  </w:style>
  <w:style w:type="character" w:styleId="ListLabel3631" w:customStyle="1">
    <w:name w:val="ListLabel 3631"/>
    <w:qFormat/>
    <w:rPr>
      <w:rFonts w:cs="OpenSymbol"/>
    </w:rPr>
  </w:style>
  <w:style w:type="character" w:styleId="ListLabel3632" w:customStyle="1">
    <w:name w:val="ListLabel 3632"/>
    <w:qFormat/>
    <w:rPr>
      <w:rFonts w:cs="OpenSymbol"/>
    </w:rPr>
  </w:style>
  <w:style w:type="character" w:styleId="ListLabel3633" w:customStyle="1">
    <w:name w:val="ListLabel 3633"/>
    <w:qFormat/>
    <w:rPr>
      <w:rFonts w:cs="OpenSymbol"/>
    </w:rPr>
  </w:style>
  <w:style w:type="character" w:styleId="ListLabel3634" w:customStyle="1">
    <w:name w:val="ListLabel 3634"/>
    <w:qFormat/>
    <w:rPr>
      <w:rFonts w:cs="OpenSymbol"/>
    </w:rPr>
  </w:style>
  <w:style w:type="character" w:styleId="ListLabel3635" w:customStyle="1">
    <w:name w:val="ListLabel 3635"/>
    <w:qFormat/>
    <w:rPr>
      <w:rFonts w:cs="OpenSymbol"/>
    </w:rPr>
  </w:style>
  <w:style w:type="character" w:styleId="ListLabel3636" w:customStyle="1">
    <w:name w:val="ListLabel 3636"/>
    <w:qFormat/>
    <w:rPr>
      <w:rFonts w:cs="OpenSymbol"/>
    </w:rPr>
  </w:style>
  <w:style w:type="character" w:styleId="ListLabel3637" w:customStyle="1">
    <w:name w:val="ListLabel 3637"/>
    <w:qFormat/>
    <w:rPr>
      <w:rFonts w:cs="OpenSymbol"/>
    </w:rPr>
  </w:style>
  <w:style w:type="character" w:styleId="ListLabel3638" w:customStyle="1">
    <w:name w:val="ListLabel 3638"/>
    <w:qFormat/>
    <w:rPr>
      <w:rFonts w:cs="OpenSymbol"/>
    </w:rPr>
  </w:style>
  <w:style w:type="character" w:styleId="ListLabel3639" w:customStyle="1">
    <w:name w:val="ListLabel 3639"/>
    <w:qFormat/>
    <w:rPr>
      <w:rFonts w:cs="OpenSymbol"/>
    </w:rPr>
  </w:style>
  <w:style w:type="character" w:styleId="ListLabel3640" w:customStyle="1">
    <w:name w:val="ListLabel 3640"/>
    <w:qFormat/>
    <w:rPr>
      <w:rFonts w:cs="OpenSymbol"/>
    </w:rPr>
  </w:style>
  <w:style w:type="character" w:styleId="ListLabel3641" w:customStyle="1">
    <w:name w:val="ListLabel 3641"/>
    <w:qFormat/>
    <w:rPr>
      <w:rFonts w:cs="OpenSymbol"/>
    </w:rPr>
  </w:style>
  <w:style w:type="character" w:styleId="ListLabel3642" w:customStyle="1">
    <w:name w:val="ListLabel 3642"/>
    <w:qFormat/>
    <w:rPr>
      <w:rFonts w:cs="OpenSymbol"/>
    </w:rPr>
  </w:style>
  <w:style w:type="character" w:styleId="ListLabel3643" w:customStyle="1">
    <w:name w:val="ListLabel 3643"/>
    <w:qFormat/>
    <w:rPr>
      <w:rFonts w:cs="OpenSymbol"/>
    </w:rPr>
  </w:style>
  <w:style w:type="character" w:styleId="ListLabel3644" w:customStyle="1">
    <w:name w:val="ListLabel 3644"/>
    <w:qFormat/>
    <w:rPr>
      <w:rFonts w:cs="OpenSymbol"/>
    </w:rPr>
  </w:style>
  <w:style w:type="character" w:styleId="ListLabel3645" w:customStyle="1">
    <w:name w:val="ListLabel 3645"/>
    <w:qFormat/>
    <w:rPr>
      <w:rFonts w:cs="OpenSymbol"/>
    </w:rPr>
  </w:style>
  <w:style w:type="character" w:styleId="ListLabel3646" w:customStyle="1">
    <w:name w:val="ListLabel 3646"/>
    <w:qFormat/>
    <w:rPr>
      <w:rFonts w:cs="OpenSymbol"/>
    </w:rPr>
  </w:style>
  <w:style w:type="character" w:styleId="ListLabel3647" w:customStyle="1">
    <w:name w:val="ListLabel 3647"/>
    <w:qFormat/>
    <w:rPr>
      <w:rFonts w:cs="OpenSymbol"/>
    </w:rPr>
  </w:style>
  <w:style w:type="character" w:styleId="ListLabel3648" w:customStyle="1">
    <w:name w:val="ListLabel 3648"/>
    <w:qFormat/>
    <w:rPr>
      <w:rFonts w:cs="OpenSymbol"/>
    </w:rPr>
  </w:style>
  <w:style w:type="character" w:styleId="ListLabel3649" w:customStyle="1">
    <w:name w:val="ListLabel 3649"/>
    <w:qFormat/>
    <w:rPr>
      <w:rFonts w:cs="OpenSymbol"/>
    </w:rPr>
  </w:style>
  <w:style w:type="character" w:styleId="ListLabel3650" w:customStyle="1">
    <w:name w:val="ListLabel 3650"/>
    <w:qFormat/>
    <w:rPr>
      <w:rFonts w:cs="OpenSymbol"/>
    </w:rPr>
  </w:style>
  <w:style w:type="character" w:styleId="ListLabel3651" w:customStyle="1">
    <w:name w:val="ListLabel 3651"/>
    <w:qFormat/>
    <w:rPr>
      <w:rFonts w:cs="OpenSymbol"/>
    </w:rPr>
  </w:style>
  <w:style w:type="character" w:styleId="ListLabel3652" w:customStyle="1">
    <w:name w:val="ListLabel 3652"/>
    <w:qFormat/>
    <w:rPr>
      <w:rFonts w:cs="OpenSymbol"/>
    </w:rPr>
  </w:style>
  <w:style w:type="character" w:styleId="ListLabel3653" w:customStyle="1">
    <w:name w:val="ListLabel 3653"/>
    <w:qFormat/>
    <w:rPr>
      <w:rFonts w:cs="OpenSymbol"/>
    </w:rPr>
  </w:style>
  <w:style w:type="character" w:styleId="ListLabel3654" w:customStyle="1">
    <w:name w:val="ListLabel 3654"/>
    <w:qFormat/>
    <w:rPr>
      <w:rFonts w:cs="OpenSymbol"/>
    </w:rPr>
  </w:style>
  <w:style w:type="character" w:styleId="ListLabel3655" w:customStyle="1">
    <w:name w:val="ListLabel 3655"/>
    <w:qFormat/>
    <w:rPr>
      <w:rFonts w:cs="OpenSymbol"/>
    </w:rPr>
  </w:style>
  <w:style w:type="character" w:styleId="ListLabel3656" w:customStyle="1">
    <w:name w:val="ListLabel 3656"/>
    <w:qFormat/>
    <w:rPr>
      <w:rFonts w:cs="OpenSymbol"/>
    </w:rPr>
  </w:style>
  <w:style w:type="character" w:styleId="ListLabel3657" w:customStyle="1">
    <w:name w:val="ListLabel 3657"/>
    <w:qFormat/>
    <w:rPr>
      <w:rFonts w:cs="OpenSymbol"/>
    </w:rPr>
  </w:style>
  <w:style w:type="character" w:styleId="ListLabel3658" w:customStyle="1">
    <w:name w:val="ListLabel 3658"/>
    <w:qFormat/>
    <w:rPr>
      <w:rFonts w:cs="OpenSymbol"/>
    </w:rPr>
  </w:style>
  <w:style w:type="character" w:styleId="ListLabel3659" w:customStyle="1">
    <w:name w:val="ListLabel 3659"/>
    <w:qFormat/>
    <w:rPr>
      <w:rFonts w:cs="OpenSymbol"/>
    </w:rPr>
  </w:style>
  <w:style w:type="character" w:styleId="ListLabel3660" w:customStyle="1">
    <w:name w:val="ListLabel 3660"/>
    <w:qFormat/>
    <w:rPr>
      <w:rFonts w:cs="OpenSymbol"/>
    </w:rPr>
  </w:style>
  <w:style w:type="character" w:styleId="ListLabel3661" w:customStyle="1">
    <w:name w:val="ListLabel 3661"/>
    <w:qFormat/>
    <w:rPr>
      <w:rFonts w:cs="OpenSymbol"/>
    </w:rPr>
  </w:style>
  <w:style w:type="character" w:styleId="ListLabel3662" w:customStyle="1">
    <w:name w:val="ListLabel 3662"/>
    <w:qFormat/>
    <w:rPr>
      <w:rFonts w:cs="OpenSymbol"/>
    </w:rPr>
  </w:style>
  <w:style w:type="character" w:styleId="ListLabel3663" w:customStyle="1">
    <w:name w:val="ListLabel 3663"/>
    <w:qFormat/>
    <w:rPr>
      <w:rFonts w:cs="OpenSymbol"/>
    </w:rPr>
  </w:style>
  <w:style w:type="character" w:styleId="ListLabel3664" w:customStyle="1">
    <w:name w:val="ListLabel 3664"/>
    <w:qFormat/>
    <w:rPr>
      <w:rFonts w:cs="OpenSymbol"/>
    </w:rPr>
  </w:style>
  <w:style w:type="character" w:styleId="ListLabel3665" w:customStyle="1">
    <w:name w:val="ListLabel 3665"/>
    <w:qFormat/>
    <w:rPr>
      <w:rFonts w:cs="OpenSymbol"/>
    </w:rPr>
  </w:style>
  <w:style w:type="character" w:styleId="ListLabel3666" w:customStyle="1">
    <w:name w:val="ListLabel 3666"/>
    <w:qFormat/>
    <w:rPr>
      <w:rFonts w:cs="OpenSymbol"/>
    </w:rPr>
  </w:style>
  <w:style w:type="character" w:styleId="ListLabel3667" w:customStyle="1">
    <w:name w:val="ListLabel 3667"/>
    <w:qFormat/>
    <w:rPr>
      <w:rFonts w:cs="OpenSymbol"/>
    </w:rPr>
  </w:style>
  <w:style w:type="character" w:styleId="ListLabel3668" w:customStyle="1">
    <w:name w:val="ListLabel 3668"/>
    <w:qFormat/>
    <w:rPr>
      <w:rFonts w:cs="OpenSymbol"/>
    </w:rPr>
  </w:style>
  <w:style w:type="character" w:styleId="ListLabel3669" w:customStyle="1">
    <w:name w:val="ListLabel 3669"/>
    <w:qFormat/>
    <w:rPr>
      <w:rFonts w:cs="OpenSymbol"/>
    </w:rPr>
  </w:style>
  <w:style w:type="character" w:styleId="ListLabel3670" w:customStyle="1">
    <w:name w:val="ListLabel 3670"/>
    <w:qFormat/>
    <w:rPr>
      <w:rFonts w:cs="OpenSymbol"/>
    </w:rPr>
  </w:style>
  <w:style w:type="character" w:styleId="ListLabel3671" w:customStyle="1">
    <w:name w:val="ListLabel 3671"/>
    <w:qFormat/>
    <w:rPr>
      <w:rFonts w:cs="OpenSymbol"/>
    </w:rPr>
  </w:style>
  <w:style w:type="character" w:styleId="ListLabel3672" w:customStyle="1">
    <w:name w:val="ListLabel 3672"/>
    <w:qFormat/>
    <w:rPr>
      <w:rFonts w:cs="OpenSymbol"/>
    </w:rPr>
  </w:style>
  <w:style w:type="character" w:styleId="ListLabel3673" w:customStyle="1">
    <w:name w:val="ListLabel 3673"/>
    <w:qFormat/>
    <w:rPr>
      <w:rFonts w:cs="OpenSymbol"/>
    </w:rPr>
  </w:style>
  <w:style w:type="character" w:styleId="ListLabel3674" w:customStyle="1">
    <w:name w:val="ListLabel 3674"/>
    <w:qFormat/>
    <w:rPr>
      <w:rFonts w:cs="OpenSymbol"/>
    </w:rPr>
  </w:style>
  <w:style w:type="character" w:styleId="ListLabel3675" w:customStyle="1">
    <w:name w:val="ListLabel 3675"/>
    <w:qFormat/>
    <w:rPr>
      <w:rFonts w:cs="OpenSymbol"/>
    </w:rPr>
  </w:style>
  <w:style w:type="character" w:styleId="ListLabel3676" w:customStyle="1">
    <w:name w:val="ListLabel 3676"/>
    <w:qFormat/>
    <w:rPr>
      <w:rFonts w:cs="OpenSymbol"/>
    </w:rPr>
  </w:style>
  <w:style w:type="character" w:styleId="ListLabel3677" w:customStyle="1">
    <w:name w:val="ListLabel 3677"/>
    <w:qFormat/>
    <w:rPr>
      <w:rFonts w:cs="OpenSymbol"/>
    </w:rPr>
  </w:style>
  <w:style w:type="character" w:styleId="ListLabel3678" w:customStyle="1">
    <w:name w:val="ListLabel 3678"/>
    <w:qFormat/>
    <w:rPr>
      <w:rFonts w:cs="OpenSymbol"/>
    </w:rPr>
  </w:style>
  <w:style w:type="character" w:styleId="ListLabel3679" w:customStyle="1">
    <w:name w:val="ListLabel 3679"/>
    <w:qFormat/>
    <w:rPr>
      <w:rFonts w:cs="OpenSymbol"/>
    </w:rPr>
  </w:style>
  <w:style w:type="character" w:styleId="ListLabel3680" w:customStyle="1">
    <w:name w:val="ListLabel 3680"/>
    <w:qFormat/>
    <w:rPr>
      <w:rFonts w:cs="OpenSymbol"/>
    </w:rPr>
  </w:style>
  <w:style w:type="character" w:styleId="ListLabel3681" w:customStyle="1">
    <w:name w:val="ListLabel 3681"/>
    <w:qFormat/>
    <w:rPr>
      <w:rFonts w:ascii="Consolas" w:hAnsi="Consolas" w:cs="OpenSymbol"/>
    </w:rPr>
  </w:style>
  <w:style w:type="character" w:styleId="ListLabel3682" w:customStyle="1">
    <w:name w:val="ListLabel 3682"/>
    <w:qFormat/>
    <w:rPr>
      <w:rFonts w:cs="OpenSymbol"/>
    </w:rPr>
  </w:style>
  <w:style w:type="character" w:styleId="ListLabel3683" w:customStyle="1">
    <w:name w:val="ListLabel 3683"/>
    <w:qFormat/>
    <w:rPr>
      <w:rFonts w:cs="OpenSymbol"/>
    </w:rPr>
  </w:style>
  <w:style w:type="character" w:styleId="ListLabel3684" w:customStyle="1">
    <w:name w:val="ListLabel 3684"/>
    <w:qFormat/>
    <w:rPr>
      <w:rFonts w:cs="OpenSymbol"/>
    </w:rPr>
  </w:style>
  <w:style w:type="character" w:styleId="ListLabel3685" w:customStyle="1">
    <w:name w:val="ListLabel 3685"/>
    <w:qFormat/>
    <w:rPr>
      <w:rFonts w:cs="OpenSymbol"/>
    </w:rPr>
  </w:style>
  <w:style w:type="character" w:styleId="ListLabel3686" w:customStyle="1">
    <w:name w:val="ListLabel 3686"/>
    <w:qFormat/>
    <w:rPr>
      <w:rFonts w:cs="OpenSymbol"/>
    </w:rPr>
  </w:style>
  <w:style w:type="character" w:styleId="ListLabel3687" w:customStyle="1">
    <w:name w:val="ListLabel 3687"/>
    <w:qFormat/>
    <w:rPr>
      <w:rFonts w:cs="OpenSymbol"/>
    </w:rPr>
  </w:style>
  <w:style w:type="character" w:styleId="ListLabel3688" w:customStyle="1">
    <w:name w:val="ListLabel 3688"/>
    <w:qFormat/>
    <w:rPr>
      <w:rFonts w:cs="OpenSymbol"/>
    </w:rPr>
  </w:style>
  <w:style w:type="character" w:styleId="ListLabel3689" w:customStyle="1">
    <w:name w:val="ListLabel 3689"/>
    <w:qFormat/>
    <w:rPr>
      <w:rFonts w:cs="OpenSymbol"/>
    </w:rPr>
  </w:style>
  <w:style w:type="character" w:styleId="ListLabel3690" w:customStyle="1">
    <w:name w:val="ListLabel 3690"/>
    <w:qFormat/>
    <w:rPr>
      <w:rFonts w:cs="OpenSymbol"/>
    </w:rPr>
  </w:style>
  <w:style w:type="character" w:styleId="ListLabel3691" w:customStyle="1">
    <w:name w:val="ListLabel 3691"/>
    <w:qFormat/>
    <w:rPr>
      <w:rFonts w:cs="OpenSymbol"/>
    </w:rPr>
  </w:style>
  <w:style w:type="character" w:styleId="ListLabel3692" w:customStyle="1">
    <w:name w:val="ListLabel 3692"/>
    <w:qFormat/>
    <w:rPr>
      <w:rFonts w:cs="OpenSymbol"/>
    </w:rPr>
  </w:style>
  <w:style w:type="character" w:styleId="ListLabel3693" w:customStyle="1">
    <w:name w:val="ListLabel 3693"/>
    <w:qFormat/>
    <w:rPr>
      <w:rFonts w:cs="OpenSymbol"/>
    </w:rPr>
  </w:style>
  <w:style w:type="character" w:styleId="ListLabel3694" w:customStyle="1">
    <w:name w:val="ListLabel 3694"/>
    <w:qFormat/>
    <w:rPr>
      <w:rFonts w:cs="OpenSymbol"/>
    </w:rPr>
  </w:style>
  <w:style w:type="character" w:styleId="ListLabel3695" w:customStyle="1">
    <w:name w:val="ListLabel 3695"/>
    <w:qFormat/>
    <w:rPr>
      <w:rFonts w:cs="OpenSymbol"/>
    </w:rPr>
  </w:style>
  <w:style w:type="character" w:styleId="ListLabel3696" w:customStyle="1">
    <w:name w:val="ListLabel 3696"/>
    <w:qFormat/>
    <w:rPr>
      <w:rFonts w:cs="OpenSymbol"/>
    </w:rPr>
  </w:style>
  <w:style w:type="character" w:styleId="ListLabel3697" w:customStyle="1">
    <w:name w:val="ListLabel 3697"/>
    <w:qFormat/>
    <w:rPr>
      <w:rFonts w:cs="OpenSymbol"/>
    </w:rPr>
  </w:style>
  <w:style w:type="character" w:styleId="ListLabel3698" w:customStyle="1">
    <w:name w:val="ListLabel 3698"/>
    <w:qFormat/>
    <w:rPr>
      <w:rFonts w:cs="OpenSymbol"/>
      <w:sz w:val="22"/>
    </w:rPr>
  </w:style>
  <w:style w:type="character" w:styleId="ListLabel3699" w:customStyle="1">
    <w:name w:val="ListLabel 3699"/>
    <w:qFormat/>
    <w:rPr>
      <w:rFonts w:cs="OpenSymbol"/>
    </w:rPr>
  </w:style>
  <w:style w:type="character" w:styleId="ListLabel3700" w:customStyle="1">
    <w:name w:val="ListLabel 3700"/>
    <w:qFormat/>
    <w:rPr>
      <w:rFonts w:cs="OpenSymbol"/>
    </w:rPr>
  </w:style>
  <w:style w:type="character" w:styleId="ListLabel3701" w:customStyle="1">
    <w:name w:val="ListLabel 3701"/>
    <w:qFormat/>
    <w:rPr>
      <w:rFonts w:cs="OpenSymbol"/>
    </w:rPr>
  </w:style>
  <w:style w:type="character" w:styleId="ListLabel3702" w:customStyle="1">
    <w:name w:val="ListLabel 3702"/>
    <w:qFormat/>
    <w:rPr>
      <w:rFonts w:cs="OpenSymbol"/>
    </w:rPr>
  </w:style>
  <w:style w:type="character" w:styleId="ListLabel3703" w:customStyle="1">
    <w:name w:val="ListLabel 3703"/>
    <w:qFormat/>
    <w:rPr>
      <w:rFonts w:cs="OpenSymbol"/>
    </w:rPr>
  </w:style>
  <w:style w:type="character" w:styleId="ListLabel3704" w:customStyle="1">
    <w:name w:val="ListLabel 3704"/>
    <w:qFormat/>
    <w:rPr>
      <w:rFonts w:cs="OpenSymbol"/>
    </w:rPr>
  </w:style>
  <w:style w:type="character" w:styleId="ListLabel3705" w:customStyle="1">
    <w:name w:val="ListLabel 3705"/>
    <w:qFormat/>
    <w:rPr>
      <w:rFonts w:cs="OpenSymbol"/>
    </w:rPr>
  </w:style>
  <w:style w:type="character" w:styleId="ListLabel3706" w:customStyle="1">
    <w:name w:val="ListLabel 3706"/>
    <w:qFormat/>
    <w:rPr>
      <w:rFonts w:cs="OpenSymbol"/>
    </w:rPr>
  </w:style>
  <w:style w:type="character" w:styleId="ListLabel3707" w:customStyle="1">
    <w:name w:val="ListLabel 3707"/>
    <w:qFormat/>
    <w:rPr>
      <w:rFonts w:ascii="Consolas" w:hAnsi="Consolas" w:cs="OpenSymbol"/>
    </w:rPr>
  </w:style>
  <w:style w:type="character" w:styleId="ListLabel3708" w:customStyle="1">
    <w:name w:val="ListLabel 3708"/>
    <w:qFormat/>
    <w:rPr>
      <w:rFonts w:cs="OpenSymbol"/>
    </w:rPr>
  </w:style>
  <w:style w:type="character" w:styleId="ListLabel3709" w:customStyle="1">
    <w:name w:val="ListLabel 3709"/>
    <w:qFormat/>
    <w:rPr>
      <w:rFonts w:cs="OpenSymbol"/>
    </w:rPr>
  </w:style>
  <w:style w:type="character" w:styleId="ListLabel3710" w:customStyle="1">
    <w:name w:val="ListLabel 3710"/>
    <w:qFormat/>
    <w:rPr>
      <w:rFonts w:cs="OpenSymbol"/>
    </w:rPr>
  </w:style>
  <w:style w:type="character" w:styleId="ListLabel3711" w:customStyle="1">
    <w:name w:val="ListLabel 3711"/>
    <w:qFormat/>
    <w:rPr>
      <w:rFonts w:cs="OpenSymbol"/>
    </w:rPr>
  </w:style>
  <w:style w:type="character" w:styleId="ListLabel3712" w:customStyle="1">
    <w:name w:val="ListLabel 3712"/>
    <w:qFormat/>
    <w:rPr>
      <w:rFonts w:cs="OpenSymbol"/>
    </w:rPr>
  </w:style>
  <w:style w:type="character" w:styleId="ListLabel3713" w:customStyle="1">
    <w:name w:val="ListLabel 3713"/>
    <w:qFormat/>
    <w:rPr>
      <w:rFonts w:cs="OpenSymbol"/>
    </w:rPr>
  </w:style>
  <w:style w:type="character" w:styleId="ListLabel3714" w:customStyle="1">
    <w:name w:val="ListLabel 3714"/>
    <w:qFormat/>
    <w:rPr>
      <w:rFonts w:cs="OpenSymbol"/>
    </w:rPr>
  </w:style>
  <w:style w:type="character" w:styleId="ListLabel3715" w:customStyle="1">
    <w:name w:val="ListLabel 3715"/>
    <w:qFormat/>
    <w:rPr>
      <w:rFonts w:cs="OpenSymbol"/>
    </w:rPr>
  </w:style>
  <w:style w:type="character" w:styleId="ListLabel3716" w:customStyle="1">
    <w:name w:val="ListLabel 3716"/>
    <w:qFormat/>
    <w:rPr>
      <w:rFonts w:ascii="Consolas" w:hAnsi="Consolas" w:cs="OpenSymbol"/>
      <w:sz w:val="22"/>
    </w:rPr>
  </w:style>
  <w:style w:type="character" w:styleId="ListLabel3717" w:customStyle="1">
    <w:name w:val="ListLabel 3717"/>
    <w:qFormat/>
    <w:rPr>
      <w:rFonts w:cs="OpenSymbol"/>
    </w:rPr>
  </w:style>
  <w:style w:type="character" w:styleId="ListLabel3718" w:customStyle="1">
    <w:name w:val="ListLabel 3718"/>
    <w:qFormat/>
    <w:rPr>
      <w:rFonts w:cs="OpenSymbol"/>
    </w:rPr>
  </w:style>
  <w:style w:type="character" w:styleId="ListLabel3719" w:customStyle="1">
    <w:name w:val="ListLabel 3719"/>
    <w:qFormat/>
    <w:rPr>
      <w:rFonts w:cs="OpenSymbol"/>
    </w:rPr>
  </w:style>
  <w:style w:type="character" w:styleId="ListLabel3720" w:customStyle="1">
    <w:name w:val="ListLabel 3720"/>
    <w:qFormat/>
    <w:rPr>
      <w:rFonts w:cs="OpenSymbol"/>
    </w:rPr>
  </w:style>
  <w:style w:type="character" w:styleId="ListLabel3721" w:customStyle="1">
    <w:name w:val="ListLabel 3721"/>
    <w:qFormat/>
    <w:rPr>
      <w:rFonts w:cs="OpenSymbol"/>
    </w:rPr>
  </w:style>
  <w:style w:type="character" w:styleId="ListLabel3722" w:customStyle="1">
    <w:name w:val="ListLabel 3722"/>
    <w:qFormat/>
    <w:rPr>
      <w:rFonts w:cs="OpenSymbol"/>
    </w:rPr>
  </w:style>
  <w:style w:type="character" w:styleId="ListLabel3723" w:customStyle="1">
    <w:name w:val="ListLabel 3723"/>
    <w:qFormat/>
    <w:rPr>
      <w:rFonts w:cs="OpenSymbol"/>
    </w:rPr>
  </w:style>
  <w:style w:type="character" w:styleId="ListLabel3724" w:customStyle="1">
    <w:name w:val="ListLabel 3724"/>
    <w:qFormat/>
    <w:rPr>
      <w:rFonts w:cs="OpenSymbol"/>
    </w:rPr>
  </w:style>
  <w:style w:type="character" w:styleId="ListLabel3725" w:customStyle="1">
    <w:name w:val="ListLabel 3725"/>
    <w:qFormat/>
    <w:rPr>
      <w:rFonts w:cs="OpenSymbol"/>
    </w:rPr>
  </w:style>
  <w:style w:type="character" w:styleId="ListLabel3726" w:customStyle="1">
    <w:name w:val="ListLabel 3726"/>
    <w:qFormat/>
    <w:rPr>
      <w:rFonts w:cs="OpenSymbol"/>
    </w:rPr>
  </w:style>
  <w:style w:type="character" w:styleId="ListLabel3727" w:customStyle="1">
    <w:name w:val="ListLabel 3727"/>
    <w:qFormat/>
    <w:rPr>
      <w:rFonts w:cs="OpenSymbol"/>
    </w:rPr>
  </w:style>
  <w:style w:type="character" w:styleId="ListLabel3728" w:customStyle="1">
    <w:name w:val="ListLabel 3728"/>
    <w:qFormat/>
    <w:rPr>
      <w:rFonts w:cs="OpenSymbol"/>
    </w:rPr>
  </w:style>
  <w:style w:type="character" w:styleId="ListLabel3729" w:customStyle="1">
    <w:name w:val="ListLabel 3729"/>
    <w:qFormat/>
    <w:rPr>
      <w:rFonts w:cs="OpenSymbol"/>
    </w:rPr>
  </w:style>
  <w:style w:type="character" w:styleId="ListLabel3730" w:customStyle="1">
    <w:name w:val="ListLabel 3730"/>
    <w:qFormat/>
    <w:rPr>
      <w:rFonts w:cs="OpenSymbol"/>
    </w:rPr>
  </w:style>
  <w:style w:type="character" w:styleId="ListLabel3731" w:customStyle="1">
    <w:name w:val="ListLabel 3731"/>
    <w:qFormat/>
    <w:rPr>
      <w:rFonts w:cs="OpenSymbol"/>
    </w:rPr>
  </w:style>
  <w:style w:type="character" w:styleId="ListLabel3732" w:customStyle="1">
    <w:name w:val="ListLabel 3732"/>
    <w:qFormat/>
    <w:rPr>
      <w:rFonts w:cs="OpenSymbol"/>
    </w:rPr>
  </w:style>
  <w:style w:type="character" w:styleId="ListLabel3733" w:customStyle="1">
    <w:name w:val="ListLabel 3733"/>
    <w:qFormat/>
    <w:rPr>
      <w:rFonts w:cs="OpenSymbol"/>
    </w:rPr>
  </w:style>
  <w:style w:type="character" w:styleId="ListLabel3734" w:customStyle="1">
    <w:name w:val="ListLabel 3734"/>
    <w:qFormat/>
    <w:rPr>
      <w:rFonts w:cs="OpenSymbol"/>
    </w:rPr>
  </w:style>
  <w:style w:type="character" w:styleId="ListLabel3735" w:customStyle="1">
    <w:name w:val="ListLabel 3735"/>
    <w:qFormat/>
    <w:rPr>
      <w:rFonts w:cs="OpenSymbol"/>
    </w:rPr>
  </w:style>
  <w:style w:type="character" w:styleId="ListLabel3736" w:customStyle="1">
    <w:name w:val="ListLabel 3736"/>
    <w:qFormat/>
    <w:rPr>
      <w:rFonts w:cs="OpenSymbol"/>
    </w:rPr>
  </w:style>
  <w:style w:type="character" w:styleId="ListLabel3737" w:customStyle="1">
    <w:name w:val="ListLabel 3737"/>
    <w:qFormat/>
    <w:rPr>
      <w:rFonts w:cs="OpenSymbol"/>
    </w:rPr>
  </w:style>
  <w:style w:type="character" w:styleId="ListLabel3738" w:customStyle="1">
    <w:name w:val="ListLabel 3738"/>
    <w:qFormat/>
    <w:rPr>
      <w:rFonts w:cs="OpenSymbol"/>
    </w:rPr>
  </w:style>
  <w:style w:type="character" w:styleId="ListLabel3739" w:customStyle="1">
    <w:name w:val="ListLabel 3739"/>
    <w:qFormat/>
    <w:rPr>
      <w:rFonts w:cs="OpenSymbol"/>
    </w:rPr>
  </w:style>
  <w:style w:type="character" w:styleId="ListLabel3740" w:customStyle="1">
    <w:name w:val="ListLabel 3740"/>
    <w:qFormat/>
    <w:rPr>
      <w:rFonts w:cs="OpenSymbol"/>
    </w:rPr>
  </w:style>
  <w:style w:type="character" w:styleId="ListLabel3741" w:customStyle="1">
    <w:name w:val="ListLabel 3741"/>
    <w:qFormat/>
    <w:rPr>
      <w:rFonts w:cs="OpenSymbol"/>
    </w:rPr>
  </w:style>
  <w:style w:type="character" w:styleId="ListLabel3742" w:customStyle="1">
    <w:name w:val="ListLabel 3742"/>
    <w:qFormat/>
    <w:rPr>
      <w:rFonts w:cs="OpenSymbol"/>
    </w:rPr>
  </w:style>
  <w:style w:type="character" w:styleId="ListLabel3743" w:customStyle="1">
    <w:name w:val="ListLabel 3743"/>
    <w:qFormat/>
    <w:rPr>
      <w:rFonts w:cs="OpenSymbol"/>
    </w:rPr>
  </w:style>
  <w:style w:type="character" w:styleId="ListLabel3744" w:customStyle="1">
    <w:name w:val="ListLabel 3744"/>
    <w:qFormat/>
    <w:rPr>
      <w:rFonts w:cs="OpenSymbol"/>
    </w:rPr>
  </w:style>
  <w:style w:type="character" w:styleId="ListLabel3745" w:customStyle="1">
    <w:name w:val="ListLabel 3745"/>
    <w:qFormat/>
    <w:rPr>
      <w:rFonts w:cs="OpenSymbol"/>
    </w:rPr>
  </w:style>
  <w:style w:type="character" w:styleId="ListLabel3746" w:customStyle="1">
    <w:name w:val="ListLabel 3746"/>
    <w:qFormat/>
    <w:rPr>
      <w:rFonts w:cs="OpenSymbol"/>
    </w:rPr>
  </w:style>
  <w:style w:type="character" w:styleId="ListLabel3747" w:customStyle="1">
    <w:name w:val="ListLabel 3747"/>
    <w:qFormat/>
    <w:rPr>
      <w:rFonts w:cs="OpenSymbol"/>
    </w:rPr>
  </w:style>
  <w:style w:type="character" w:styleId="ListLabel3748" w:customStyle="1">
    <w:name w:val="ListLabel 3748"/>
    <w:qFormat/>
    <w:rPr>
      <w:rFonts w:cs="OpenSymbol"/>
    </w:rPr>
  </w:style>
  <w:style w:type="character" w:styleId="ListLabel3749" w:customStyle="1">
    <w:name w:val="ListLabel 3749"/>
    <w:qFormat/>
    <w:rPr>
      <w:rFonts w:cs="OpenSymbol"/>
    </w:rPr>
  </w:style>
  <w:style w:type="character" w:styleId="ListLabel3750" w:customStyle="1">
    <w:name w:val="ListLabel 3750"/>
    <w:qFormat/>
    <w:rPr>
      <w:rFonts w:cs="OpenSymbol"/>
    </w:rPr>
  </w:style>
  <w:style w:type="character" w:styleId="ListLabel3751" w:customStyle="1">
    <w:name w:val="ListLabel 3751"/>
    <w:qFormat/>
    <w:rPr>
      <w:rFonts w:cs="OpenSymbol"/>
    </w:rPr>
  </w:style>
  <w:style w:type="character" w:styleId="ListLabel3752" w:customStyle="1">
    <w:name w:val="ListLabel 3752"/>
    <w:qFormat/>
    <w:rPr>
      <w:rFonts w:cs="OpenSymbol"/>
    </w:rPr>
  </w:style>
  <w:style w:type="character" w:styleId="ListLabel3753" w:customStyle="1">
    <w:name w:val="ListLabel 3753"/>
    <w:qFormat/>
    <w:rPr>
      <w:rFonts w:cs="OpenSymbol"/>
    </w:rPr>
  </w:style>
  <w:style w:type="character" w:styleId="ListLabel3754" w:customStyle="1">
    <w:name w:val="ListLabel 3754"/>
    <w:qFormat/>
    <w:rPr>
      <w:rFonts w:cs="OpenSymbol"/>
    </w:rPr>
  </w:style>
  <w:style w:type="character" w:styleId="ListLabel3755" w:customStyle="1">
    <w:name w:val="ListLabel 3755"/>
    <w:qFormat/>
    <w:rPr>
      <w:rFonts w:cs="OpenSymbol"/>
    </w:rPr>
  </w:style>
  <w:style w:type="character" w:styleId="ListLabel3756" w:customStyle="1">
    <w:name w:val="ListLabel 3756"/>
    <w:qFormat/>
    <w:rPr>
      <w:rFonts w:cs="OpenSymbol"/>
    </w:rPr>
  </w:style>
  <w:style w:type="character" w:styleId="ListLabel3757" w:customStyle="1">
    <w:name w:val="ListLabel 3757"/>
    <w:qFormat/>
    <w:rPr>
      <w:rFonts w:cs="OpenSymbol"/>
    </w:rPr>
  </w:style>
  <w:style w:type="character" w:styleId="ListLabel3758" w:customStyle="1">
    <w:name w:val="ListLabel 3758"/>
    <w:qFormat/>
    <w:rPr>
      <w:rFonts w:cs="OpenSymbol"/>
    </w:rPr>
  </w:style>
  <w:style w:type="character" w:styleId="ListLabel3759" w:customStyle="1">
    <w:name w:val="ListLabel 3759"/>
    <w:qFormat/>
    <w:rPr>
      <w:rFonts w:cs="OpenSymbol"/>
    </w:rPr>
  </w:style>
  <w:style w:type="character" w:styleId="ListLabel3760" w:customStyle="1">
    <w:name w:val="ListLabel 3760"/>
    <w:qFormat/>
    <w:rPr>
      <w:rFonts w:cs="OpenSymbol"/>
    </w:rPr>
  </w:style>
  <w:style w:type="character" w:styleId="ListLabel3761" w:customStyle="1">
    <w:name w:val="ListLabel 3761"/>
    <w:qFormat/>
    <w:rPr>
      <w:rFonts w:cs="Symbol"/>
    </w:rPr>
  </w:style>
  <w:style w:type="character" w:styleId="ListLabel3762" w:customStyle="1">
    <w:name w:val="ListLabel 3762"/>
    <w:qFormat/>
    <w:rPr>
      <w:rFonts w:cs="Courier New"/>
    </w:rPr>
  </w:style>
  <w:style w:type="character" w:styleId="ListLabel3763" w:customStyle="1">
    <w:name w:val="ListLabel 3763"/>
    <w:qFormat/>
    <w:rPr>
      <w:rFonts w:cs="Wingdings"/>
    </w:rPr>
  </w:style>
  <w:style w:type="character" w:styleId="ListLabel3764" w:customStyle="1">
    <w:name w:val="ListLabel 3764"/>
    <w:qFormat/>
    <w:rPr>
      <w:rFonts w:cs="Symbol"/>
    </w:rPr>
  </w:style>
  <w:style w:type="character" w:styleId="ListLabel3765" w:customStyle="1">
    <w:name w:val="ListLabel 3765"/>
    <w:qFormat/>
    <w:rPr>
      <w:rFonts w:cs="Courier New"/>
    </w:rPr>
  </w:style>
  <w:style w:type="character" w:styleId="ListLabel3766" w:customStyle="1">
    <w:name w:val="ListLabel 3766"/>
    <w:qFormat/>
    <w:rPr>
      <w:rFonts w:cs="Wingdings"/>
    </w:rPr>
  </w:style>
  <w:style w:type="character" w:styleId="ListLabel3767" w:customStyle="1">
    <w:name w:val="ListLabel 3767"/>
    <w:qFormat/>
    <w:rPr>
      <w:rFonts w:cs="Symbol"/>
    </w:rPr>
  </w:style>
  <w:style w:type="character" w:styleId="ListLabel3768" w:customStyle="1">
    <w:name w:val="ListLabel 3768"/>
    <w:qFormat/>
    <w:rPr>
      <w:rFonts w:cs="Courier New"/>
    </w:rPr>
  </w:style>
  <w:style w:type="character" w:styleId="ListLabel3769" w:customStyle="1">
    <w:name w:val="ListLabel 3769"/>
    <w:qFormat/>
    <w:rPr>
      <w:rFonts w:cs="Wingdings"/>
    </w:rPr>
  </w:style>
  <w:style w:type="character" w:styleId="ListLabel3770" w:customStyle="1">
    <w:name w:val="ListLabel 3770"/>
    <w:qFormat/>
    <w:rPr>
      <w:rFonts w:cs="OpenSymbol"/>
    </w:rPr>
  </w:style>
  <w:style w:type="character" w:styleId="ListLabel3771" w:customStyle="1">
    <w:name w:val="ListLabel 3771"/>
    <w:qFormat/>
    <w:rPr>
      <w:rFonts w:cs="OpenSymbol"/>
    </w:rPr>
  </w:style>
  <w:style w:type="character" w:styleId="ListLabel3772" w:customStyle="1">
    <w:name w:val="ListLabel 3772"/>
    <w:qFormat/>
    <w:rPr>
      <w:rFonts w:cs="OpenSymbol"/>
    </w:rPr>
  </w:style>
  <w:style w:type="character" w:styleId="ListLabel3773" w:customStyle="1">
    <w:name w:val="ListLabel 3773"/>
    <w:qFormat/>
    <w:rPr>
      <w:rFonts w:cs="OpenSymbol"/>
    </w:rPr>
  </w:style>
  <w:style w:type="character" w:styleId="ListLabel3774" w:customStyle="1">
    <w:name w:val="ListLabel 3774"/>
    <w:qFormat/>
    <w:rPr>
      <w:rFonts w:cs="OpenSymbol"/>
    </w:rPr>
  </w:style>
  <w:style w:type="character" w:styleId="ListLabel3775" w:customStyle="1">
    <w:name w:val="ListLabel 3775"/>
    <w:qFormat/>
    <w:rPr>
      <w:rFonts w:cs="OpenSymbol"/>
    </w:rPr>
  </w:style>
  <w:style w:type="character" w:styleId="ListLabel3776" w:customStyle="1">
    <w:name w:val="ListLabel 3776"/>
    <w:qFormat/>
    <w:rPr>
      <w:rFonts w:cs="OpenSymbol"/>
    </w:rPr>
  </w:style>
  <w:style w:type="character" w:styleId="ListLabel3777" w:customStyle="1">
    <w:name w:val="ListLabel 3777"/>
    <w:qFormat/>
    <w:rPr>
      <w:rFonts w:cs="OpenSymbol"/>
    </w:rPr>
  </w:style>
  <w:style w:type="character" w:styleId="ListLabel3778" w:customStyle="1">
    <w:name w:val="ListLabel 3778"/>
    <w:qFormat/>
    <w:rPr>
      <w:rFonts w:cs="OpenSymbol"/>
    </w:rPr>
  </w:style>
  <w:style w:type="character" w:styleId="ListLabel3779" w:customStyle="1">
    <w:name w:val="ListLabel 3779"/>
    <w:qFormat/>
    <w:rPr>
      <w:rFonts w:cs="OpenSymbol"/>
    </w:rPr>
  </w:style>
  <w:style w:type="character" w:styleId="ListLabel3780" w:customStyle="1">
    <w:name w:val="ListLabel 3780"/>
    <w:qFormat/>
    <w:rPr>
      <w:rFonts w:cs="OpenSymbol"/>
    </w:rPr>
  </w:style>
  <w:style w:type="character" w:styleId="ListLabel3781" w:customStyle="1">
    <w:name w:val="ListLabel 3781"/>
    <w:qFormat/>
    <w:rPr>
      <w:rFonts w:cs="OpenSymbol"/>
    </w:rPr>
  </w:style>
  <w:style w:type="character" w:styleId="ListLabel3782" w:customStyle="1">
    <w:name w:val="ListLabel 3782"/>
    <w:qFormat/>
    <w:rPr>
      <w:rFonts w:cs="OpenSymbol"/>
    </w:rPr>
  </w:style>
  <w:style w:type="character" w:styleId="ListLabel3783" w:customStyle="1">
    <w:name w:val="ListLabel 3783"/>
    <w:qFormat/>
    <w:rPr>
      <w:rFonts w:cs="OpenSymbol"/>
    </w:rPr>
  </w:style>
  <w:style w:type="character" w:styleId="ListLabel3784" w:customStyle="1">
    <w:name w:val="ListLabel 3784"/>
    <w:qFormat/>
    <w:rPr>
      <w:rFonts w:cs="OpenSymbol"/>
    </w:rPr>
  </w:style>
  <w:style w:type="character" w:styleId="ListLabel3785" w:customStyle="1">
    <w:name w:val="ListLabel 3785"/>
    <w:qFormat/>
    <w:rPr>
      <w:rFonts w:cs="OpenSymbol"/>
    </w:rPr>
  </w:style>
  <w:style w:type="character" w:styleId="ListLabel3786" w:customStyle="1">
    <w:name w:val="ListLabel 3786"/>
    <w:qFormat/>
    <w:rPr>
      <w:rFonts w:cs="OpenSymbol"/>
    </w:rPr>
  </w:style>
  <w:style w:type="character" w:styleId="ListLabel3787" w:customStyle="1">
    <w:name w:val="ListLabel 3787"/>
    <w:qFormat/>
    <w:rPr>
      <w:rFonts w:cs="OpenSymbol"/>
    </w:rPr>
  </w:style>
  <w:style w:type="character" w:styleId="ListLabel3788" w:customStyle="1">
    <w:name w:val="ListLabel 3788"/>
    <w:qFormat/>
    <w:rPr>
      <w:rFonts w:cs="OpenSymbol"/>
    </w:rPr>
  </w:style>
  <w:style w:type="character" w:styleId="ListLabel3789" w:customStyle="1">
    <w:name w:val="ListLabel 3789"/>
    <w:qFormat/>
    <w:rPr>
      <w:rFonts w:cs="OpenSymbol"/>
    </w:rPr>
  </w:style>
  <w:style w:type="character" w:styleId="ListLabel3790" w:customStyle="1">
    <w:name w:val="ListLabel 3790"/>
    <w:qFormat/>
    <w:rPr>
      <w:rFonts w:cs="OpenSymbol"/>
    </w:rPr>
  </w:style>
  <w:style w:type="character" w:styleId="ListLabel3791" w:customStyle="1">
    <w:name w:val="ListLabel 3791"/>
    <w:qFormat/>
    <w:rPr>
      <w:rFonts w:cs="OpenSymbol"/>
    </w:rPr>
  </w:style>
  <w:style w:type="character" w:styleId="ListLabel3792" w:customStyle="1">
    <w:name w:val="ListLabel 3792"/>
    <w:qFormat/>
    <w:rPr>
      <w:rFonts w:cs="OpenSymbol"/>
    </w:rPr>
  </w:style>
  <w:style w:type="character" w:styleId="ListLabel3793" w:customStyle="1">
    <w:name w:val="ListLabel 3793"/>
    <w:qFormat/>
    <w:rPr>
      <w:rFonts w:cs="OpenSymbol"/>
    </w:rPr>
  </w:style>
  <w:style w:type="character" w:styleId="ListLabel3794" w:customStyle="1">
    <w:name w:val="ListLabel 3794"/>
    <w:qFormat/>
    <w:rPr>
      <w:rFonts w:cs="OpenSymbol"/>
    </w:rPr>
  </w:style>
  <w:style w:type="character" w:styleId="ListLabel3795" w:customStyle="1">
    <w:name w:val="ListLabel 3795"/>
    <w:qFormat/>
    <w:rPr>
      <w:rFonts w:cs="OpenSymbol"/>
    </w:rPr>
  </w:style>
  <w:style w:type="character" w:styleId="ListLabel3796" w:customStyle="1">
    <w:name w:val="ListLabel 3796"/>
    <w:qFormat/>
    <w:rPr>
      <w:rFonts w:cs="OpenSymbol"/>
    </w:rPr>
  </w:style>
  <w:style w:type="character" w:styleId="ListLabel3797" w:customStyle="1">
    <w:name w:val="ListLabel 3797"/>
    <w:qFormat/>
    <w:rPr/>
  </w:style>
  <w:style w:type="character" w:styleId="ListLabel3798" w:customStyle="1">
    <w:name w:val="ListLabel 3798"/>
    <w:qFormat/>
    <w:rPr>
      <w:rFonts w:cs="OpenSymbol"/>
    </w:rPr>
  </w:style>
  <w:style w:type="character" w:styleId="ListLabel3799" w:customStyle="1">
    <w:name w:val="ListLabel 3799"/>
    <w:qFormat/>
    <w:rPr>
      <w:rFonts w:cs="OpenSymbol"/>
    </w:rPr>
  </w:style>
  <w:style w:type="character" w:styleId="ListLabel3800" w:customStyle="1">
    <w:name w:val="ListLabel 3800"/>
    <w:qFormat/>
    <w:rPr>
      <w:rFonts w:cs="OpenSymbol"/>
    </w:rPr>
  </w:style>
  <w:style w:type="character" w:styleId="ListLabel3801" w:customStyle="1">
    <w:name w:val="ListLabel 3801"/>
    <w:qFormat/>
    <w:rPr>
      <w:rFonts w:cs="OpenSymbol"/>
    </w:rPr>
  </w:style>
  <w:style w:type="character" w:styleId="ListLabel3802" w:customStyle="1">
    <w:name w:val="ListLabel 3802"/>
    <w:qFormat/>
    <w:rPr>
      <w:rFonts w:cs="OpenSymbol"/>
    </w:rPr>
  </w:style>
  <w:style w:type="character" w:styleId="ListLabel3803" w:customStyle="1">
    <w:name w:val="ListLabel 3803"/>
    <w:qFormat/>
    <w:rPr>
      <w:rFonts w:cs="OpenSymbol"/>
    </w:rPr>
  </w:style>
  <w:style w:type="character" w:styleId="ListLabel3804" w:customStyle="1">
    <w:name w:val="ListLabel 3804"/>
    <w:qFormat/>
    <w:rPr>
      <w:rFonts w:cs="OpenSymbol"/>
    </w:rPr>
  </w:style>
  <w:style w:type="character" w:styleId="ListLabel3805" w:customStyle="1">
    <w:name w:val="ListLabel 3805"/>
    <w:qFormat/>
    <w:rPr>
      <w:rFonts w:cs="OpenSymbol"/>
    </w:rPr>
  </w:style>
  <w:style w:type="character" w:styleId="ListLabel3806" w:customStyle="1">
    <w:name w:val="ListLabel 3806"/>
    <w:qFormat/>
    <w:rPr>
      <w:rFonts w:cs="OpenSymbol"/>
    </w:rPr>
  </w:style>
  <w:style w:type="character" w:styleId="ListLabel3807" w:customStyle="1">
    <w:name w:val="ListLabel 3807"/>
    <w:qFormat/>
    <w:rPr>
      <w:rFonts w:cs="OpenSymbol"/>
    </w:rPr>
  </w:style>
  <w:style w:type="character" w:styleId="ListLabel3808" w:customStyle="1">
    <w:name w:val="ListLabel 3808"/>
    <w:qFormat/>
    <w:rPr>
      <w:rFonts w:cs="OpenSymbol"/>
    </w:rPr>
  </w:style>
  <w:style w:type="character" w:styleId="ListLabel3809" w:customStyle="1">
    <w:name w:val="ListLabel 3809"/>
    <w:qFormat/>
    <w:rPr>
      <w:rFonts w:cs="OpenSymbol"/>
    </w:rPr>
  </w:style>
  <w:style w:type="character" w:styleId="ListLabel3810" w:customStyle="1">
    <w:name w:val="ListLabel 3810"/>
    <w:qFormat/>
    <w:rPr>
      <w:rFonts w:cs="OpenSymbol"/>
    </w:rPr>
  </w:style>
  <w:style w:type="character" w:styleId="ListLabel3811" w:customStyle="1">
    <w:name w:val="ListLabel 3811"/>
    <w:qFormat/>
    <w:rPr>
      <w:rFonts w:cs="OpenSymbol"/>
    </w:rPr>
  </w:style>
  <w:style w:type="character" w:styleId="ListLabel3812" w:customStyle="1">
    <w:name w:val="ListLabel 3812"/>
    <w:qFormat/>
    <w:rPr>
      <w:rFonts w:cs="OpenSymbol"/>
    </w:rPr>
  </w:style>
  <w:style w:type="character" w:styleId="ListLabel3813" w:customStyle="1">
    <w:name w:val="ListLabel 3813"/>
    <w:qFormat/>
    <w:rPr>
      <w:rFonts w:cs="OpenSymbol"/>
    </w:rPr>
  </w:style>
  <w:style w:type="character" w:styleId="ListLabel3814" w:customStyle="1">
    <w:name w:val="ListLabel 3814"/>
    <w:qFormat/>
    <w:rPr>
      <w:rFonts w:cs="OpenSymbol"/>
    </w:rPr>
  </w:style>
  <w:style w:type="character" w:styleId="ListLabel3815" w:customStyle="1">
    <w:name w:val="ListLabel 3815"/>
    <w:qFormat/>
    <w:rPr>
      <w:rFonts w:cs="OpenSymbol"/>
    </w:rPr>
  </w:style>
  <w:style w:type="character" w:styleId="ListLabel3816" w:customStyle="1">
    <w:name w:val="ListLabel 3816"/>
    <w:qFormat/>
    <w:rPr>
      <w:rFonts w:cs="OpenSymbol"/>
    </w:rPr>
  </w:style>
  <w:style w:type="character" w:styleId="ListLabel3817" w:customStyle="1">
    <w:name w:val="ListLabel 3817"/>
    <w:qFormat/>
    <w:rPr>
      <w:rFonts w:cs="OpenSymbol"/>
    </w:rPr>
  </w:style>
  <w:style w:type="character" w:styleId="ListLabel3818" w:customStyle="1">
    <w:name w:val="ListLabel 3818"/>
    <w:qFormat/>
    <w:rPr>
      <w:rFonts w:cs="OpenSymbol"/>
    </w:rPr>
  </w:style>
  <w:style w:type="character" w:styleId="ListLabel3819" w:customStyle="1">
    <w:name w:val="ListLabel 3819"/>
    <w:qFormat/>
    <w:rPr>
      <w:rFonts w:cs="OpenSymbol"/>
    </w:rPr>
  </w:style>
  <w:style w:type="character" w:styleId="ListLabel3820" w:customStyle="1">
    <w:name w:val="ListLabel 3820"/>
    <w:qFormat/>
    <w:rPr>
      <w:rFonts w:cs="OpenSymbol"/>
    </w:rPr>
  </w:style>
  <w:style w:type="character" w:styleId="ListLabel3821" w:customStyle="1">
    <w:name w:val="ListLabel 3821"/>
    <w:qFormat/>
    <w:rPr>
      <w:rFonts w:cs="OpenSymbol"/>
    </w:rPr>
  </w:style>
  <w:style w:type="character" w:styleId="ListLabel3822" w:customStyle="1">
    <w:name w:val="ListLabel 3822"/>
    <w:qFormat/>
    <w:rPr>
      <w:rFonts w:cs="OpenSymbol"/>
    </w:rPr>
  </w:style>
  <w:style w:type="character" w:styleId="ListLabel3823" w:customStyle="1">
    <w:name w:val="ListLabel 3823"/>
    <w:qFormat/>
    <w:rPr>
      <w:rFonts w:cs="OpenSymbol"/>
    </w:rPr>
  </w:style>
  <w:style w:type="character" w:styleId="ListLabel3824" w:customStyle="1">
    <w:name w:val="ListLabel 3824"/>
    <w:qFormat/>
    <w:rPr>
      <w:rFonts w:cs="OpenSymbol"/>
    </w:rPr>
  </w:style>
  <w:style w:type="character" w:styleId="ListLabel3825" w:customStyle="1">
    <w:name w:val="ListLabel 3825"/>
    <w:qFormat/>
    <w:rPr>
      <w:rFonts w:cs="OpenSymbol"/>
    </w:rPr>
  </w:style>
  <w:style w:type="character" w:styleId="ListLabel3826" w:customStyle="1">
    <w:name w:val="ListLabel 3826"/>
    <w:qFormat/>
    <w:rPr>
      <w:rFonts w:cs="OpenSymbol"/>
    </w:rPr>
  </w:style>
  <w:style w:type="character" w:styleId="ListLabel3827" w:customStyle="1">
    <w:name w:val="ListLabel 3827"/>
    <w:qFormat/>
    <w:rPr>
      <w:rFonts w:cs="OpenSymbol"/>
    </w:rPr>
  </w:style>
  <w:style w:type="character" w:styleId="ListLabel3828" w:customStyle="1">
    <w:name w:val="ListLabel 3828"/>
    <w:qFormat/>
    <w:rPr>
      <w:rFonts w:cs="OpenSymbol"/>
    </w:rPr>
  </w:style>
  <w:style w:type="character" w:styleId="ListLabel3829" w:customStyle="1">
    <w:name w:val="ListLabel 3829"/>
    <w:qFormat/>
    <w:rPr>
      <w:rFonts w:cs="OpenSymbol"/>
    </w:rPr>
  </w:style>
  <w:style w:type="character" w:styleId="ListLabel3830" w:customStyle="1">
    <w:name w:val="ListLabel 3830"/>
    <w:qFormat/>
    <w:rPr>
      <w:rFonts w:cs="OpenSymbol"/>
    </w:rPr>
  </w:style>
  <w:style w:type="character" w:styleId="ListLabel3831" w:customStyle="1">
    <w:name w:val="ListLabel 3831"/>
    <w:qFormat/>
    <w:rPr>
      <w:rFonts w:cs="OpenSymbol"/>
    </w:rPr>
  </w:style>
  <w:style w:type="character" w:styleId="ListLabel3832" w:customStyle="1">
    <w:name w:val="ListLabel 3832"/>
    <w:qFormat/>
    <w:rPr>
      <w:rFonts w:cs="OpenSymbol"/>
    </w:rPr>
  </w:style>
  <w:style w:type="character" w:styleId="ListLabel3833" w:customStyle="1">
    <w:name w:val="ListLabel 3833"/>
    <w:qFormat/>
    <w:rPr>
      <w:rFonts w:cs="OpenSymbol"/>
    </w:rPr>
  </w:style>
  <w:style w:type="character" w:styleId="ListLabel3834" w:customStyle="1">
    <w:name w:val="ListLabel 3834"/>
    <w:qFormat/>
    <w:rPr>
      <w:rFonts w:cs="OpenSymbol"/>
    </w:rPr>
  </w:style>
  <w:style w:type="character" w:styleId="ListLabel3835" w:customStyle="1">
    <w:name w:val="ListLabel 3835"/>
    <w:qFormat/>
    <w:rPr>
      <w:rFonts w:cs="OpenSymbol"/>
    </w:rPr>
  </w:style>
  <w:style w:type="character" w:styleId="ListLabel3836" w:customStyle="1">
    <w:name w:val="ListLabel 3836"/>
    <w:qFormat/>
    <w:rPr>
      <w:rFonts w:cs="OpenSymbol"/>
    </w:rPr>
  </w:style>
  <w:style w:type="character" w:styleId="ListLabel3837" w:customStyle="1">
    <w:name w:val="ListLabel 3837"/>
    <w:qFormat/>
    <w:rPr>
      <w:rFonts w:cs="OpenSymbol"/>
    </w:rPr>
  </w:style>
  <w:style w:type="character" w:styleId="ListLabel3838" w:customStyle="1">
    <w:name w:val="ListLabel 3838"/>
    <w:qFormat/>
    <w:rPr>
      <w:rFonts w:cs="OpenSymbol"/>
    </w:rPr>
  </w:style>
  <w:style w:type="character" w:styleId="ListLabel3839" w:customStyle="1">
    <w:name w:val="ListLabel 3839"/>
    <w:qFormat/>
    <w:rPr>
      <w:rFonts w:cs="OpenSymbol"/>
    </w:rPr>
  </w:style>
  <w:style w:type="character" w:styleId="ListLabel3840" w:customStyle="1">
    <w:name w:val="ListLabel 3840"/>
    <w:qFormat/>
    <w:rPr>
      <w:rFonts w:cs="OpenSymbol"/>
    </w:rPr>
  </w:style>
  <w:style w:type="character" w:styleId="ListLabel3841" w:customStyle="1">
    <w:name w:val="ListLabel 3841"/>
    <w:qFormat/>
    <w:rPr>
      <w:rFonts w:cs="OpenSymbol"/>
    </w:rPr>
  </w:style>
  <w:style w:type="character" w:styleId="ListLabel3842" w:customStyle="1">
    <w:name w:val="ListLabel 3842"/>
    <w:qFormat/>
    <w:rPr>
      <w:rFonts w:cs="OpenSymbol"/>
    </w:rPr>
  </w:style>
  <w:style w:type="character" w:styleId="ListLabel3843" w:customStyle="1">
    <w:name w:val="ListLabel 3843"/>
    <w:qFormat/>
    <w:rPr>
      <w:rFonts w:cs="OpenSymbol"/>
    </w:rPr>
  </w:style>
  <w:style w:type="character" w:styleId="ListLabel3844" w:customStyle="1">
    <w:name w:val="ListLabel 3844"/>
    <w:qFormat/>
    <w:rPr>
      <w:rFonts w:cs="OpenSymbol"/>
    </w:rPr>
  </w:style>
  <w:style w:type="character" w:styleId="ListLabel3845" w:customStyle="1">
    <w:name w:val="ListLabel 3845"/>
    <w:qFormat/>
    <w:rPr>
      <w:rFonts w:cs="OpenSymbol"/>
    </w:rPr>
  </w:style>
  <w:style w:type="character" w:styleId="ListLabel3846" w:customStyle="1">
    <w:name w:val="ListLabel 3846"/>
    <w:qFormat/>
    <w:rPr>
      <w:rFonts w:cs="OpenSymbol"/>
    </w:rPr>
  </w:style>
  <w:style w:type="character" w:styleId="ListLabel3847" w:customStyle="1">
    <w:name w:val="ListLabel 3847"/>
    <w:qFormat/>
    <w:rPr>
      <w:rFonts w:cs="OpenSymbol"/>
    </w:rPr>
  </w:style>
  <w:style w:type="character" w:styleId="ListLabel3848" w:customStyle="1">
    <w:name w:val="ListLabel 3848"/>
    <w:qFormat/>
    <w:rPr>
      <w:rFonts w:cs="OpenSymbol"/>
    </w:rPr>
  </w:style>
  <w:style w:type="character" w:styleId="ListLabel3849" w:customStyle="1">
    <w:name w:val="ListLabel 3849"/>
    <w:qFormat/>
    <w:rPr>
      <w:rFonts w:cs="OpenSymbol"/>
    </w:rPr>
  </w:style>
  <w:style w:type="character" w:styleId="ListLabel3850" w:customStyle="1">
    <w:name w:val="ListLabel 3850"/>
    <w:qFormat/>
    <w:rPr>
      <w:rFonts w:cs="OpenSymbol"/>
    </w:rPr>
  </w:style>
  <w:style w:type="character" w:styleId="ListLabel3851" w:customStyle="1">
    <w:name w:val="ListLabel 3851"/>
    <w:qFormat/>
    <w:rPr>
      <w:rFonts w:cs="OpenSymbol"/>
    </w:rPr>
  </w:style>
  <w:style w:type="character" w:styleId="ListLabel3852" w:customStyle="1">
    <w:name w:val="ListLabel 3852"/>
    <w:qFormat/>
    <w:rPr>
      <w:rFonts w:cs="OpenSymbol"/>
      <w:sz w:val="22"/>
    </w:rPr>
  </w:style>
  <w:style w:type="character" w:styleId="ListLabel3853" w:customStyle="1">
    <w:name w:val="ListLabel 3853"/>
    <w:qFormat/>
    <w:rPr>
      <w:rFonts w:cs="OpenSymbol"/>
    </w:rPr>
  </w:style>
  <w:style w:type="character" w:styleId="ListLabel3854" w:customStyle="1">
    <w:name w:val="ListLabel 3854"/>
    <w:qFormat/>
    <w:rPr>
      <w:rFonts w:cs="OpenSymbol"/>
    </w:rPr>
  </w:style>
  <w:style w:type="character" w:styleId="ListLabel3855" w:customStyle="1">
    <w:name w:val="ListLabel 3855"/>
    <w:qFormat/>
    <w:rPr>
      <w:rFonts w:cs="OpenSymbol"/>
    </w:rPr>
  </w:style>
  <w:style w:type="character" w:styleId="ListLabel3856" w:customStyle="1">
    <w:name w:val="ListLabel 3856"/>
    <w:qFormat/>
    <w:rPr>
      <w:rFonts w:cs="OpenSymbol"/>
    </w:rPr>
  </w:style>
  <w:style w:type="character" w:styleId="ListLabel3857" w:customStyle="1">
    <w:name w:val="ListLabel 3857"/>
    <w:qFormat/>
    <w:rPr>
      <w:rFonts w:cs="OpenSymbol"/>
    </w:rPr>
  </w:style>
  <w:style w:type="character" w:styleId="ListLabel3858" w:customStyle="1">
    <w:name w:val="ListLabel 3858"/>
    <w:qFormat/>
    <w:rPr>
      <w:rFonts w:cs="OpenSymbol"/>
    </w:rPr>
  </w:style>
  <w:style w:type="character" w:styleId="ListLabel3859" w:customStyle="1">
    <w:name w:val="ListLabel 3859"/>
    <w:qFormat/>
    <w:rPr>
      <w:rFonts w:cs="OpenSymbol"/>
    </w:rPr>
  </w:style>
  <w:style w:type="character" w:styleId="ListLabel3860" w:customStyle="1">
    <w:name w:val="ListLabel 3860"/>
    <w:qFormat/>
    <w:rPr>
      <w:rFonts w:cs="OpenSymbol"/>
    </w:rPr>
  </w:style>
  <w:style w:type="character" w:styleId="ListLabel3861" w:customStyle="1">
    <w:name w:val="ListLabel 3861"/>
    <w:qFormat/>
    <w:rPr>
      <w:rFonts w:cs="OpenSymbol"/>
      <w:sz w:val="22"/>
    </w:rPr>
  </w:style>
  <w:style w:type="character" w:styleId="ListLabel3862" w:customStyle="1">
    <w:name w:val="ListLabel 3862"/>
    <w:qFormat/>
    <w:rPr>
      <w:rFonts w:cs="OpenSymbol"/>
    </w:rPr>
  </w:style>
  <w:style w:type="character" w:styleId="ListLabel3863" w:customStyle="1">
    <w:name w:val="ListLabel 3863"/>
    <w:qFormat/>
    <w:rPr>
      <w:rFonts w:cs="OpenSymbol"/>
    </w:rPr>
  </w:style>
  <w:style w:type="character" w:styleId="ListLabel3864" w:customStyle="1">
    <w:name w:val="ListLabel 3864"/>
    <w:qFormat/>
    <w:rPr>
      <w:rFonts w:cs="OpenSymbol"/>
    </w:rPr>
  </w:style>
  <w:style w:type="character" w:styleId="ListLabel3865" w:customStyle="1">
    <w:name w:val="ListLabel 3865"/>
    <w:qFormat/>
    <w:rPr>
      <w:rFonts w:cs="OpenSymbol"/>
    </w:rPr>
  </w:style>
  <w:style w:type="character" w:styleId="ListLabel3866" w:customStyle="1">
    <w:name w:val="ListLabel 3866"/>
    <w:qFormat/>
    <w:rPr>
      <w:rFonts w:cs="OpenSymbol"/>
    </w:rPr>
  </w:style>
  <w:style w:type="character" w:styleId="ListLabel3867" w:customStyle="1">
    <w:name w:val="ListLabel 3867"/>
    <w:qFormat/>
    <w:rPr>
      <w:rFonts w:cs="OpenSymbol"/>
    </w:rPr>
  </w:style>
  <w:style w:type="character" w:styleId="ListLabel3868" w:customStyle="1">
    <w:name w:val="ListLabel 3868"/>
    <w:qFormat/>
    <w:rPr>
      <w:rFonts w:cs="OpenSymbol"/>
    </w:rPr>
  </w:style>
  <w:style w:type="character" w:styleId="ListLabel3869" w:customStyle="1">
    <w:name w:val="ListLabel 3869"/>
    <w:qFormat/>
    <w:rPr>
      <w:rFonts w:cs="OpenSymbol"/>
    </w:rPr>
  </w:style>
  <w:style w:type="character" w:styleId="ListLabel3870" w:customStyle="1">
    <w:name w:val="ListLabel 3870"/>
    <w:qFormat/>
    <w:rPr>
      <w:rFonts w:cs="OpenSymbol"/>
    </w:rPr>
  </w:style>
  <w:style w:type="character" w:styleId="ListLabel3871" w:customStyle="1">
    <w:name w:val="ListLabel 3871"/>
    <w:qFormat/>
    <w:rPr>
      <w:rFonts w:cs="OpenSymbol"/>
    </w:rPr>
  </w:style>
  <w:style w:type="character" w:styleId="ListLabel3872" w:customStyle="1">
    <w:name w:val="ListLabel 3872"/>
    <w:qFormat/>
    <w:rPr>
      <w:rFonts w:cs="OpenSymbol"/>
    </w:rPr>
  </w:style>
  <w:style w:type="character" w:styleId="ListLabel3873" w:customStyle="1">
    <w:name w:val="ListLabel 3873"/>
    <w:qFormat/>
    <w:rPr>
      <w:rFonts w:cs="OpenSymbol"/>
    </w:rPr>
  </w:style>
  <w:style w:type="character" w:styleId="ListLabel3874" w:customStyle="1">
    <w:name w:val="ListLabel 3874"/>
    <w:qFormat/>
    <w:rPr>
      <w:rFonts w:cs="OpenSymbol"/>
    </w:rPr>
  </w:style>
  <w:style w:type="character" w:styleId="ListLabel3875" w:customStyle="1">
    <w:name w:val="ListLabel 3875"/>
    <w:qFormat/>
    <w:rPr>
      <w:rFonts w:cs="OpenSymbol"/>
    </w:rPr>
  </w:style>
  <w:style w:type="character" w:styleId="ListLabel3876" w:customStyle="1">
    <w:name w:val="ListLabel 3876"/>
    <w:qFormat/>
    <w:rPr>
      <w:rFonts w:cs="OpenSymbol"/>
    </w:rPr>
  </w:style>
  <w:style w:type="character" w:styleId="ListLabel3877" w:customStyle="1">
    <w:name w:val="ListLabel 3877"/>
    <w:qFormat/>
    <w:rPr>
      <w:rFonts w:cs="OpenSymbol"/>
    </w:rPr>
  </w:style>
  <w:style w:type="character" w:styleId="ListLabel3878" w:customStyle="1">
    <w:name w:val="ListLabel 3878"/>
    <w:qFormat/>
    <w:rPr>
      <w:rFonts w:cs="OpenSymbol"/>
    </w:rPr>
  </w:style>
  <w:style w:type="character" w:styleId="ListLabel3879" w:customStyle="1">
    <w:name w:val="ListLabel 3879"/>
    <w:qFormat/>
    <w:rPr>
      <w:rFonts w:cs="OpenSymbol"/>
    </w:rPr>
  </w:style>
  <w:style w:type="character" w:styleId="ListLabel3880" w:customStyle="1">
    <w:name w:val="ListLabel 3880"/>
    <w:qFormat/>
    <w:rPr>
      <w:rFonts w:cs="OpenSymbol"/>
    </w:rPr>
  </w:style>
  <w:style w:type="character" w:styleId="ListLabel3881" w:customStyle="1">
    <w:name w:val="ListLabel 3881"/>
    <w:qFormat/>
    <w:rPr>
      <w:rFonts w:cs="OpenSymbol"/>
    </w:rPr>
  </w:style>
  <w:style w:type="character" w:styleId="ListLabel3882" w:customStyle="1">
    <w:name w:val="ListLabel 3882"/>
    <w:qFormat/>
    <w:rPr>
      <w:rFonts w:cs="OpenSymbol"/>
    </w:rPr>
  </w:style>
  <w:style w:type="character" w:styleId="ListLabel3883" w:customStyle="1">
    <w:name w:val="ListLabel 3883"/>
    <w:qFormat/>
    <w:rPr>
      <w:rFonts w:cs="OpenSymbol"/>
    </w:rPr>
  </w:style>
  <w:style w:type="character" w:styleId="ListLabel3884" w:customStyle="1">
    <w:name w:val="ListLabel 3884"/>
    <w:qFormat/>
    <w:rPr>
      <w:rFonts w:cs="OpenSymbol"/>
    </w:rPr>
  </w:style>
  <w:style w:type="character" w:styleId="ListLabel3885" w:customStyle="1">
    <w:name w:val="ListLabel 3885"/>
    <w:qFormat/>
    <w:rPr>
      <w:rFonts w:cs="OpenSymbol"/>
    </w:rPr>
  </w:style>
  <w:style w:type="character" w:styleId="ListLabel3886" w:customStyle="1">
    <w:name w:val="ListLabel 3886"/>
    <w:qFormat/>
    <w:rPr>
      <w:rFonts w:cs="OpenSymbol"/>
    </w:rPr>
  </w:style>
  <w:style w:type="character" w:styleId="ListLabel3887" w:customStyle="1">
    <w:name w:val="ListLabel 3887"/>
    <w:qFormat/>
    <w:rPr>
      <w:rFonts w:cs="OpenSymbol"/>
    </w:rPr>
  </w:style>
  <w:style w:type="character" w:styleId="ListLabel3888" w:customStyle="1">
    <w:name w:val="ListLabel 3888"/>
    <w:qFormat/>
    <w:rPr>
      <w:rFonts w:cs="OpenSymbol"/>
    </w:rPr>
  </w:style>
  <w:style w:type="character" w:styleId="ListLabel3889" w:customStyle="1">
    <w:name w:val="ListLabel 3889"/>
    <w:qFormat/>
    <w:rPr>
      <w:rFonts w:cs="OpenSymbol"/>
    </w:rPr>
  </w:style>
  <w:style w:type="character" w:styleId="ListLabel3890" w:customStyle="1">
    <w:name w:val="ListLabel 3890"/>
    <w:qFormat/>
    <w:rPr>
      <w:rFonts w:cs="OpenSymbol"/>
    </w:rPr>
  </w:style>
  <w:style w:type="character" w:styleId="ListLabel3891" w:customStyle="1">
    <w:name w:val="ListLabel 3891"/>
    <w:qFormat/>
    <w:rPr>
      <w:rFonts w:cs="OpenSymbol"/>
    </w:rPr>
  </w:style>
  <w:style w:type="character" w:styleId="ListLabel3892" w:customStyle="1">
    <w:name w:val="ListLabel 3892"/>
    <w:qFormat/>
    <w:rPr>
      <w:rFonts w:cs="OpenSymbol"/>
    </w:rPr>
  </w:style>
  <w:style w:type="character" w:styleId="ListLabel3893" w:customStyle="1">
    <w:name w:val="ListLabel 3893"/>
    <w:qFormat/>
    <w:rPr>
      <w:rFonts w:cs="OpenSymbol"/>
    </w:rPr>
  </w:style>
  <w:style w:type="character" w:styleId="ListLabel3894" w:customStyle="1">
    <w:name w:val="ListLabel 3894"/>
    <w:qFormat/>
    <w:rPr>
      <w:rFonts w:cs="OpenSymbol"/>
    </w:rPr>
  </w:style>
  <w:style w:type="character" w:styleId="ListLabel3895" w:customStyle="1">
    <w:name w:val="ListLabel 3895"/>
    <w:qFormat/>
    <w:rPr>
      <w:rFonts w:cs="OpenSymbol"/>
    </w:rPr>
  </w:style>
  <w:style w:type="character" w:styleId="ListLabel3896" w:customStyle="1">
    <w:name w:val="ListLabel 3896"/>
    <w:qFormat/>
    <w:rPr>
      <w:rFonts w:cs="OpenSymbol"/>
    </w:rPr>
  </w:style>
  <w:style w:type="character" w:styleId="ListLabel3897" w:customStyle="1">
    <w:name w:val="ListLabel 3897"/>
    <w:qFormat/>
    <w:rPr>
      <w:rFonts w:cs="OpenSymbol"/>
    </w:rPr>
  </w:style>
  <w:style w:type="character" w:styleId="ListLabel3898" w:customStyle="1">
    <w:name w:val="ListLabel 3898"/>
    <w:qFormat/>
    <w:rPr>
      <w:rFonts w:cs="OpenSymbol"/>
    </w:rPr>
  </w:style>
  <w:style w:type="character" w:styleId="ListLabel3899" w:customStyle="1">
    <w:name w:val="ListLabel 3899"/>
    <w:qFormat/>
    <w:rPr>
      <w:rFonts w:cs="OpenSymbol"/>
    </w:rPr>
  </w:style>
  <w:style w:type="character" w:styleId="ListLabel3900" w:customStyle="1">
    <w:name w:val="ListLabel 3900"/>
    <w:qFormat/>
    <w:rPr>
      <w:rFonts w:cs="OpenSymbol"/>
    </w:rPr>
  </w:style>
  <w:style w:type="character" w:styleId="ListLabel3901" w:customStyle="1">
    <w:name w:val="ListLabel 3901"/>
    <w:qFormat/>
    <w:rPr>
      <w:rFonts w:cs="OpenSymbol"/>
    </w:rPr>
  </w:style>
  <w:style w:type="character" w:styleId="ListLabel3902" w:customStyle="1">
    <w:name w:val="ListLabel 3902"/>
    <w:qFormat/>
    <w:rPr>
      <w:rFonts w:cs="OpenSymbol"/>
    </w:rPr>
  </w:style>
  <w:style w:type="character" w:styleId="ListLabel3903" w:customStyle="1">
    <w:name w:val="ListLabel 3903"/>
    <w:qFormat/>
    <w:rPr>
      <w:rFonts w:cs="OpenSymbol"/>
    </w:rPr>
  </w:style>
  <w:style w:type="character" w:styleId="ListLabel3904" w:customStyle="1">
    <w:name w:val="ListLabel 3904"/>
    <w:qFormat/>
    <w:rPr>
      <w:rFonts w:cs="OpenSymbol"/>
    </w:rPr>
  </w:style>
  <w:style w:type="character" w:styleId="ListLabel3905" w:customStyle="1">
    <w:name w:val="ListLabel 3905"/>
    <w:qFormat/>
    <w:rPr>
      <w:rFonts w:cs="OpenSymbol"/>
    </w:rPr>
  </w:style>
  <w:style w:type="character" w:styleId="ListLabel3906" w:customStyle="1">
    <w:name w:val="ListLabel 3906"/>
    <w:qFormat/>
    <w:rPr>
      <w:rFonts w:cs="OpenSymbol"/>
    </w:rPr>
  </w:style>
  <w:style w:type="character" w:styleId="ListLabel3907" w:customStyle="1">
    <w:name w:val="ListLabel 3907"/>
    <w:qFormat/>
    <w:rPr>
      <w:rFonts w:cs="OpenSymbol"/>
    </w:rPr>
  </w:style>
  <w:style w:type="character" w:styleId="ListLabel3908" w:customStyle="1">
    <w:name w:val="ListLabel 3908"/>
    <w:qFormat/>
    <w:rPr>
      <w:rFonts w:cs="OpenSymbol"/>
    </w:rPr>
  </w:style>
  <w:style w:type="character" w:styleId="ListLabel3909" w:customStyle="1">
    <w:name w:val="ListLabel 3909"/>
    <w:qFormat/>
    <w:rPr>
      <w:rFonts w:cs="OpenSymbol"/>
    </w:rPr>
  </w:style>
  <w:style w:type="character" w:styleId="ListLabel3910" w:customStyle="1">
    <w:name w:val="ListLabel 3910"/>
    <w:qFormat/>
    <w:rPr>
      <w:rFonts w:cs="OpenSymbol"/>
    </w:rPr>
  </w:style>
  <w:style w:type="character" w:styleId="ListLabel3911" w:customStyle="1">
    <w:name w:val="ListLabel 3911"/>
    <w:qFormat/>
    <w:rPr>
      <w:rFonts w:cs="OpenSymbol"/>
    </w:rPr>
  </w:style>
  <w:style w:type="character" w:styleId="ListLabel3912" w:customStyle="1">
    <w:name w:val="ListLabel 3912"/>
    <w:qFormat/>
    <w:rPr>
      <w:rFonts w:cs="OpenSymbol"/>
    </w:rPr>
  </w:style>
  <w:style w:type="character" w:styleId="ListLabel3913" w:customStyle="1">
    <w:name w:val="ListLabel 3913"/>
    <w:qFormat/>
    <w:rPr>
      <w:rFonts w:cs="OpenSymbol"/>
    </w:rPr>
  </w:style>
  <w:style w:type="character" w:styleId="ListLabel3914" w:customStyle="1">
    <w:name w:val="ListLabel 3914"/>
    <w:qFormat/>
    <w:rPr>
      <w:rFonts w:cs="OpenSymbol"/>
    </w:rPr>
  </w:style>
  <w:style w:type="character" w:styleId="ListLabel3915" w:customStyle="1">
    <w:name w:val="ListLabel 3915"/>
    <w:qFormat/>
    <w:rPr>
      <w:rFonts w:cs="OpenSymbol"/>
    </w:rPr>
  </w:style>
  <w:style w:type="character" w:styleId="ListLabel3916" w:customStyle="1">
    <w:name w:val="ListLabel 3916"/>
    <w:qFormat/>
    <w:rPr>
      <w:rFonts w:cs="OpenSymbol"/>
    </w:rPr>
  </w:style>
  <w:style w:type="character" w:styleId="ListLabel3917" w:customStyle="1">
    <w:name w:val="ListLabel 3917"/>
    <w:qFormat/>
    <w:rPr>
      <w:rFonts w:cs="OpenSymbol"/>
    </w:rPr>
  </w:style>
  <w:style w:type="character" w:styleId="ListLabel3918" w:customStyle="1">
    <w:name w:val="ListLabel 3918"/>
    <w:qFormat/>
    <w:rPr>
      <w:rFonts w:cs="OpenSymbol"/>
    </w:rPr>
  </w:style>
  <w:style w:type="character" w:styleId="ListLabel3919" w:customStyle="1">
    <w:name w:val="ListLabel 3919"/>
    <w:qFormat/>
    <w:rPr>
      <w:rFonts w:cs="OpenSymbol"/>
    </w:rPr>
  </w:style>
  <w:style w:type="character" w:styleId="ListLabel3920" w:customStyle="1">
    <w:name w:val="ListLabel 3920"/>
    <w:qFormat/>
    <w:rPr>
      <w:rFonts w:cs="OpenSymbol"/>
    </w:rPr>
  </w:style>
  <w:style w:type="character" w:styleId="ListLabel3921" w:customStyle="1">
    <w:name w:val="ListLabel 3921"/>
    <w:qFormat/>
    <w:rPr>
      <w:rFonts w:cs="OpenSymbol"/>
    </w:rPr>
  </w:style>
  <w:style w:type="character" w:styleId="ListLabel3922" w:customStyle="1">
    <w:name w:val="ListLabel 3922"/>
    <w:qFormat/>
    <w:rPr>
      <w:rFonts w:cs="OpenSymbol"/>
    </w:rPr>
  </w:style>
  <w:style w:type="character" w:styleId="ListLabel3923" w:customStyle="1">
    <w:name w:val="ListLabel 3923"/>
    <w:qFormat/>
    <w:rPr>
      <w:rFonts w:cs="OpenSymbol"/>
    </w:rPr>
  </w:style>
  <w:style w:type="character" w:styleId="ListLabel3924" w:customStyle="1">
    <w:name w:val="ListLabel 3924"/>
    <w:qFormat/>
    <w:rPr>
      <w:rFonts w:cs="OpenSymbol"/>
    </w:rPr>
  </w:style>
  <w:style w:type="character" w:styleId="ListLabel3925" w:customStyle="1">
    <w:name w:val="ListLabel 3925"/>
    <w:qFormat/>
    <w:rPr>
      <w:rFonts w:cs="OpenSymbol"/>
    </w:rPr>
  </w:style>
  <w:style w:type="character" w:styleId="ListLabel3926" w:customStyle="1">
    <w:name w:val="ListLabel 3926"/>
    <w:qFormat/>
    <w:rPr>
      <w:rFonts w:cs="OpenSymbol"/>
    </w:rPr>
  </w:style>
  <w:style w:type="character" w:styleId="ListLabel3927" w:customStyle="1">
    <w:name w:val="ListLabel 3927"/>
    <w:qFormat/>
    <w:rPr>
      <w:rFonts w:cs="OpenSymbol"/>
    </w:rPr>
  </w:style>
  <w:style w:type="character" w:styleId="ListLabel3928" w:customStyle="1">
    <w:name w:val="ListLabel 3928"/>
    <w:qFormat/>
    <w:rPr>
      <w:rFonts w:cs="OpenSymbol"/>
    </w:rPr>
  </w:style>
  <w:style w:type="character" w:styleId="ListLabel3929" w:customStyle="1">
    <w:name w:val="ListLabel 3929"/>
    <w:qFormat/>
    <w:rPr>
      <w:rFonts w:cs="OpenSymbol"/>
    </w:rPr>
  </w:style>
  <w:style w:type="character" w:styleId="ListLabel3930" w:customStyle="1">
    <w:name w:val="ListLabel 3930"/>
    <w:qFormat/>
    <w:rPr>
      <w:rFonts w:cs="OpenSymbol"/>
    </w:rPr>
  </w:style>
  <w:style w:type="character" w:styleId="ListLabel3931" w:customStyle="1">
    <w:name w:val="ListLabel 3931"/>
    <w:qFormat/>
    <w:rPr>
      <w:rFonts w:cs="OpenSymbol"/>
    </w:rPr>
  </w:style>
  <w:style w:type="character" w:styleId="ListLabel3932" w:customStyle="1">
    <w:name w:val="ListLabel 3932"/>
    <w:qFormat/>
    <w:rPr>
      <w:rFonts w:cs="OpenSymbol"/>
    </w:rPr>
  </w:style>
  <w:style w:type="character" w:styleId="ListLabel3933" w:customStyle="1">
    <w:name w:val="ListLabel 3933"/>
    <w:qFormat/>
    <w:rPr>
      <w:rFonts w:cs="OpenSymbol"/>
    </w:rPr>
  </w:style>
  <w:style w:type="character" w:styleId="ListLabel3934" w:customStyle="1">
    <w:name w:val="ListLabel 3934"/>
    <w:qFormat/>
    <w:rPr>
      <w:rFonts w:cs="OpenSymbol"/>
    </w:rPr>
  </w:style>
  <w:style w:type="character" w:styleId="ListLabel3935" w:customStyle="1">
    <w:name w:val="ListLabel 3935"/>
    <w:qFormat/>
    <w:rPr>
      <w:rFonts w:cs="OpenSymbol"/>
    </w:rPr>
  </w:style>
  <w:style w:type="character" w:styleId="ListLabel3936" w:customStyle="1">
    <w:name w:val="ListLabel 3936"/>
    <w:qFormat/>
    <w:rPr>
      <w:rFonts w:cs="OpenSymbol"/>
    </w:rPr>
  </w:style>
  <w:style w:type="character" w:styleId="ListLabel3937" w:customStyle="1">
    <w:name w:val="ListLabel 3937"/>
    <w:qFormat/>
    <w:rPr>
      <w:rFonts w:cs="OpenSymbol"/>
    </w:rPr>
  </w:style>
  <w:style w:type="character" w:styleId="ListLabel3938" w:customStyle="1">
    <w:name w:val="ListLabel 3938"/>
    <w:qFormat/>
    <w:rPr>
      <w:rFonts w:cs="OpenSymbol"/>
    </w:rPr>
  </w:style>
  <w:style w:type="character" w:styleId="ListLabel3939" w:customStyle="1">
    <w:name w:val="ListLabel 3939"/>
    <w:qFormat/>
    <w:rPr>
      <w:rFonts w:cs="OpenSymbol"/>
    </w:rPr>
  </w:style>
  <w:style w:type="character" w:styleId="ListLabel3940" w:customStyle="1">
    <w:name w:val="ListLabel 3940"/>
    <w:qFormat/>
    <w:rPr>
      <w:rFonts w:cs="OpenSymbol"/>
    </w:rPr>
  </w:style>
  <w:style w:type="character" w:styleId="ListLabel3941" w:customStyle="1">
    <w:name w:val="ListLabel 3941"/>
    <w:qFormat/>
    <w:rPr>
      <w:rFonts w:cs="OpenSymbol"/>
    </w:rPr>
  </w:style>
  <w:style w:type="character" w:styleId="ListLabel3942" w:customStyle="1">
    <w:name w:val="ListLabel 3942"/>
    <w:qFormat/>
    <w:rPr>
      <w:rFonts w:cs="OpenSymbol"/>
    </w:rPr>
  </w:style>
  <w:style w:type="character" w:styleId="ListLabel3943" w:customStyle="1">
    <w:name w:val="ListLabel 3943"/>
    <w:qFormat/>
    <w:rPr>
      <w:rFonts w:cs="OpenSymbol"/>
    </w:rPr>
  </w:style>
  <w:style w:type="character" w:styleId="ListLabel3944" w:customStyle="1">
    <w:name w:val="ListLabel 3944"/>
    <w:qFormat/>
    <w:rPr>
      <w:rFonts w:cs="OpenSymbol"/>
    </w:rPr>
  </w:style>
  <w:style w:type="character" w:styleId="ListLabel3945" w:customStyle="1">
    <w:name w:val="ListLabel 3945"/>
    <w:qFormat/>
    <w:rPr>
      <w:rFonts w:cs="OpenSymbol"/>
    </w:rPr>
  </w:style>
  <w:style w:type="character" w:styleId="ListLabel3946" w:customStyle="1">
    <w:name w:val="ListLabel 3946"/>
    <w:qFormat/>
    <w:rPr>
      <w:rFonts w:cs="OpenSymbol"/>
    </w:rPr>
  </w:style>
  <w:style w:type="character" w:styleId="ListLabel3947" w:customStyle="1">
    <w:name w:val="ListLabel 3947"/>
    <w:qFormat/>
    <w:rPr>
      <w:rFonts w:cs="OpenSymbol"/>
    </w:rPr>
  </w:style>
  <w:style w:type="character" w:styleId="ListLabel3948" w:customStyle="1">
    <w:name w:val="ListLabel 3948"/>
    <w:qFormat/>
    <w:rPr>
      <w:rFonts w:cs="OpenSymbol"/>
    </w:rPr>
  </w:style>
  <w:style w:type="character" w:styleId="ListLabel3949" w:customStyle="1">
    <w:name w:val="ListLabel 3949"/>
    <w:qFormat/>
    <w:rPr>
      <w:rFonts w:cs="OpenSymbol"/>
    </w:rPr>
  </w:style>
  <w:style w:type="character" w:styleId="ListLabel3950" w:customStyle="1">
    <w:name w:val="ListLabel 3950"/>
    <w:qFormat/>
    <w:rPr>
      <w:rFonts w:cs="OpenSymbol"/>
    </w:rPr>
  </w:style>
  <w:style w:type="character" w:styleId="ListLabel3951" w:customStyle="1">
    <w:name w:val="ListLabel 3951"/>
    <w:qFormat/>
    <w:rPr>
      <w:rFonts w:cs="OpenSymbol"/>
    </w:rPr>
  </w:style>
  <w:style w:type="character" w:styleId="ListLabel3952" w:customStyle="1">
    <w:name w:val="ListLabel 3952"/>
    <w:qFormat/>
    <w:rPr>
      <w:rFonts w:ascii="Consolas" w:hAnsi="Consolas" w:cs="OpenSymbol"/>
    </w:rPr>
  </w:style>
  <w:style w:type="character" w:styleId="ListLabel3953" w:customStyle="1">
    <w:name w:val="ListLabel 3953"/>
    <w:qFormat/>
    <w:rPr>
      <w:rFonts w:cs="OpenSymbol"/>
    </w:rPr>
  </w:style>
  <w:style w:type="character" w:styleId="ListLabel3954" w:customStyle="1">
    <w:name w:val="ListLabel 3954"/>
    <w:qFormat/>
    <w:rPr>
      <w:rFonts w:cs="OpenSymbol"/>
    </w:rPr>
  </w:style>
  <w:style w:type="character" w:styleId="ListLabel3955" w:customStyle="1">
    <w:name w:val="ListLabel 3955"/>
    <w:qFormat/>
    <w:rPr>
      <w:rFonts w:cs="OpenSymbol"/>
    </w:rPr>
  </w:style>
  <w:style w:type="character" w:styleId="ListLabel3956" w:customStyle="1">
    <w:name w:val="ListLabel 3956"/>
    <w:qFormat/>
    <w:rPr>
      <w:rFonts w:cs="OpenSymbol"/>
    </w:rPr>
  </w:style>
  <w:style w:type="character" w:styleId="ListLabel3957" w:customStyle="1">
    <w:name w:val="ListLabel 3957"/>
    <w:qFormat/>
    <w:rPr>
      <w:rFonts w:cs="OpenSymbol"/>
    </w:rPr>
  </w:style>
  <w:style w:type="character" w:styleId="ListLabel3958" w:customStyle="1">
    <w:name w:val="ListLabel 3958"/>
    <w:qFormat/>
    <w:rPr>
      <w:rFonts w:cs="OpenSymbol"/>
    </w:rPr>
  </w:style>
  <w:style w:type="character" w:styleId="ListLabel3959" w:customStyle="1">
    <w:name w:val="ListLabel 3959"/>
    <w:qFormat/>
    <w:rPr>
      <w:rFonts w:cs="OpenSymbol"/>
    </w:rPr>
  </w:style>
  <w:style w:type="character" w:styleId="ListLabel3960" w:customStyle="1">
    <w:name w:val="ListLabel 3960"/>
    <w:qFormat/>
    <w:rPr>
      <w:rFonts w:cs="OpenSymbol"/>
    </w:rPr>
  </w:style>
  <w:style w:type="character" w:styleId="ListLabel3961" w:customStyle="1">
    <w:name w:val="ListLabel 3961"/>
    <w:qFormat/>
    <w:rPr>
      <w:rFonts w:cs="OpenSymbol"/>
    </w:rPr>
  </w:style>
  <w:style w:type="character" w:styleId="ListLabel3962" w:customStyle="1">
    <w:name w:val="ListLabel 3962"/>
    <w:qFormat/>
    <w:rPr>
      <w:rFonts w:cs="OpenSymbol"/>
    </w:rPr>
  </w:style>
  <w:style w:type="character" w:styleId="ListLabel3963" w:customStyle="1">
    <w:name w:val="ListLabel 3963"/>
    <w:qFormat/>
    <w:rPr>
      <w:rFonts w:cs="OpenSymbol"/>
    </w:rPr>
  </w:style>
  <w:style w:type="character" w:styleId="ListLabel3964" w:customStyle="1">
    <w:name w:val="ListLabel 3964"/>
    <w:qFormat/>
    <w:rPr>
      <w:rFonts w:cs="OpenSymbol"/>
    </w:rPr>
  </w:style>
  <w:style w:type="character" w:styleId="ListLabel3965" w:customStyle="1">
    <w:name w:val="ListLabel 3965"/>
    <w:qFormat/>
    <w:rPr>
      <w:rFonts w:cs="OpenSymbol"/>
    </w:rPr>
  </w:style>
  <w:style w:type="character" w:styleId="ListLabel3966" w:customStyle="1">
    <w:name w:val="ListLabel 3966"/>
    <w:qFormat/>
    <w:rPr>
      <w:rFonts w:cs="OpenSymbol"/>
    </w:rPr>
  </w:style>
  <w:style w:type="character" w:styleId="ListLabel3967" w:customStyle="1">
    <w:name w:val="ListLabel 3967"/>
    <w:qFormat/>
    <w:rPr>
      <w:rFonts w:cs="OpenSymbol"/>
    </w:rPr>
  </w:style>
  <w:style w:type="character" w:styleId="ListLabel3968" w:customStyle="1">
    <w:name w:val="ListLabel 3968"/>
    <w:qFormat/>
    <w:rPr>
      <w:rFonts w:cs="OpenSymbol"/>
    </w:rPr>
  </w:style>
  <w:style w:type="character" w:styleId="ListLabel3969" w:customStyle="1">
    <w:name w:val="ListLabel 3969"/>
    <w:qFormat/>
    <w:rPr>
      <w:rFonts w:cs="OpenSymbol"/>
      <w:sz w:val="22"/>
    </w:rPr>
  </w:style>
  <w:style w:type="character" w:styleId="ListLabel3970" w:customStyle="1">
    <w:name w:val="ListLabel 3970"/>
    <w:qFormat/>
    <w:rPr>
      <w:rFonts w:cs="OpenSymbol"/>
    </w:rPr>
  </w:style>
  <w:style w:type="character" w:styleId="ListLabel3971" w:customStyle="1">
    <w:name w:val="ListLabel 3971"/>
    <w:qFormat/>
    <w:rPr>
      <w:rFonts w:cs="OpenSymbol"/>
    </w:rPr>
  </w:style>
  <w:style w:type="character" w:styleId="ListLabel3972" w:customStyle="1">
    <w:name w:val="ListLabel 3972"/>
    <w:qFormat/>
    <w:rPr>
      <w:rFonts w:cs="OpenSymbol"/>
    </w:rPr>
  </w:style>
  <w:style w:type="character" w:styleId="ListLabel3973" w:customStyle="1">
    <w:name w:val="ListLabel 3973"/>
    <w:qFormat/>
    <w:rPr>
      <w:rFonts w:cs="OpenSymbol"/>
    </w:rPr>
  </w:style>
  <w:style w:type="character" w:styleId="ListLabel3974" w:customStyle="1">
    <w:name w:val="ListLabel 3974"/>
    <w:qFormat/>
    <w:rPr>
      <w:rFonts w:cs="OpenSymbol"/>
    </w:rPr>
  </w:style>
  <w:style w:type="character" w:styleId="ListLabel3975" w:customStyle="1">
    <w:name w:val="ListLabel 3975"/>
    <w:qFormat/>
    <w:rPr>
      <w:rFonts w:cs="OpenSymbol"/>
    </w:rPr>
  </w:style>
  <w:style w:type="character" w:styleId="ListLabel3976" w:customStyle="1">
    <w:name w:val="ListLabel 3976"/>
    <w:qFormat/>
    <w:rPr>
      <w:rFonts w:cs="OpenSymbol"/>
    </w:rPr>
  </w:style>
  <w:style w:type="character" w:styleId="ListLabel3977" w:customStyle="1">
    <w:name w:val="ListLabel 3977"/>
    <w:qFormat/>
    <w:rPr>
      <w:rFonts w:cs="OpenSymbol"/>
    </w:rPr>
  </w:style>
  <w:style w:type="character" w:styleId="ListLabel3978" w:customStyle="1">
    <w:name w:val="ListLabel 3978"/>
    <w:qFormat/>
    <w:rPr>
      <w:rFonts w:ascii="Consolas" w:hAnsi="Consolas" w:cs="OpenSymbol"/>
    </w:rPr>
  </w:style>
  <w:style w:type="character" w:styleId="ListLabel3979" w:customStyle="1">
    <w:name w:val="ListLabel 3979"/>
    <w:qFormat/>
    <w:rPr>
      <w:rFonts w:cs="OpenSymbol"/>
    </w:rPr>
  </w:style>
  <w:style w:type="character" w:styleId="ListLabel3980" w:customStyle="1">
    <w:name w:val="ListLabel 3980"/>
    <w:qFormat/>
    <w:rPr>
      <w:rFonts w:cs="OpenSymbol"/>
    </w:rPr>
  </w:style>
  <w:style w:type="character" w:styleId="ListLabel3981" w:customStyle="1">
    <w:name w:val="ListLabel 3981"/>
    <w:qFormat/>
    <w:rPr>
      <w:rFonts w:cs="OpenSymbol"/>
    </w:rPr>
  </w:style>
  <w:style w:type="character" w:styleId="ListLabel3982" w:customStyle="1">
    <w:name w:val="ListLabel 3982"/>
    <w:qFormat/>
    <w:rPr>
      <w:rFonts w:cs="OpenSymbol"/>
    </w:rPr>
  </w:style>
  <w:style w:type="character" w:styleId="ListLabel3983" w:customStyle="1">
    <w:name w:val="ListLabel 3983"/>
    <w:qFormat/>
    <w:rPr>
      <w:rFonts w:cs="OpenSymbol"/>
    </w:rPr>
  </w:style>
  <w:style w:type="character" w:styleId="ListLabel3984" w:customStyle="1">
    <w:name w:val="ListLabel 3984"/>
    <w:qFormat/>
    <w:rPr>
      <w:rFonts w:cs="OpenSymbol"/>
    </w:rPr>
  </w:style>
  <w:style w:type="character" w:styleId="ListLabel3985" w:customStyle="1">
    <w:name w:val="ListLabel 3985"/>
    <w:qFormat/>
    <w:rPr>
      <w:rFonts w:cs="OpenSymbol"/>
    </w:rPr>
  </w:style>
  <w:style w:type="character" w:styleId="ListLabel3986" w:customStyle="1">
    <w:name w:val="ListLabel 3986"/>
    <w:qFormat/>
    <w:rPr>
      <w:rFonts w:cs="OpenSymbol"/>
    </w:rPr>
  </w:style>
  <w:style w:type="character" w:styleId="ListLabel3987" w:customStyle="1">
    <w:name w:val="ListLabel 3987"/>
    <w:qFormat/>
    <w:rPr>
      <w:rFonts w:ascii="Consolas" w:hAnsi="Consolas" w:cs="OpenSymbol"/>
      <w:sz w:val="22"/>
    </w:rPr>
  </w:style>
  <w:style w:type="character" w:styleId="ListLabel3988" w:customStyle="1">
    <w:name w:val="ListLabel 3988"/>
    <w:qFormat/>
    <w:rPr>
      <w:rFonts w:cs="OpenSymbol"/>
    </w:rPr>
  </w:style>
  <w:style w:type="character" w:styleId="ListLabel3989" w:customStyle="1">
    <w:name w:val="ListLabel 3989"/>
    <w:qFormat/>
    <w:rPr>
      <w:rFonts w:cs="OpenSymbol"/>
    </w:rPr>
  </w:style>
  <w:style w:type="character" w:styleId="ListLabel3990" w:customStyle="1">
    <w:name w:val="ListLabel 3990"/>
    <w:qFormat/>
    <w:rPr>
      <w:rFonts w:cs="OpenSymbol"/>
    </w:rPr>
  </w:style>
  <w:style w:type="character" w:styleId="ListLabel3991" w:customStyle="1">
    <w:name w:val="ListLabel 3991"/>
    <w:qFormat/>
    <w:rPr>
      <w:rFonts w:cs="OpenSymbol"/>
    </w:rPr>
  </w:style>
  <w:style w:type="character" w:styleId="ListLabel3992" w:customStyle="1">
    <w:name w:val="ListLabel 3992"/>
    <w:qFormat/>
    <w:rPr>
      <w:rFonts w:cs="OpenSymbol"/>
    </w:rPr>
  </w:style>
  <w:style w:type="character" w:styleId="ListLabel3993" w:customStyle="1">
    <w:name w:val="ListLabel 3993"/>
    <w:qFormat/>
    <w:rPr>
      <w:rFonts w:cs="OpenSymbol"/>
    </w:rPr>
  </w:style>
  <w:style w:type="character" w:styleId="ListLabel3994" w:customStyle="1">
    <w:name w:val="ListLabel 3994"/>
    <w:qFormat/>
    <w:rPr>
      <w:rFonts w:cs="OpenSymbol"/>
    </w:rPr>
  </w:style>
  <w:style w:type="character" w:styleId="ListLabel3995" w:customStyle="1">
    <w:name w:val="ListLabel 3995"/>
    <w:qFormat/>
    <w:rPr>
      <w:rFonts w:cs="OpenSymbol"/>
    </w:rPr>
  </w:style>
  <w:style w:type="character" w:styleId="ListLabel3996" w:customStyle="1">
    <w:name w:val="ListLabel 3996"/>
    <w:qFormat/>
    <w:rPr>
      <w:rFonts w:cs="OpenSymbol"/>
    </w:rPr>
  </w:style>
  <w:style w:type="character" w:styleId="ListLabel3997" w:customStyle="1">
    <w:name w:val="ListLabel 3997"/>
    <w:qFormat/>
    <w:rPr>
      <w:rFonts w:cs="OpenSymbol"/>
    </w:rPr>
  </w:style>
  <w:style w:type="character" w:styleId="ListLabel3998" w:customStyle="1">
    <w:name w:val="ListLabel 3998"/>
    <w:qFormat/>
    <w:rPr>
      <w:rFonts w:cs="OpenSymbol"/>
    </w:rPr>
  </w:style>
  <w:style w:type="character" w:styleId="ListLabel3999" w:customStyle="1">
    <w:name w:val="ListLabel 3999"/>
    <w:qFormat/>
    <w:rPr>
      <w:rFonts w:cs="OpenSymbol"/>
    </w:rPr>
  </w:style>
  <w:style w:type="character" w:styleId="ListLabel4000" w:customStyle="1">
    <w:name w:val="ListLabel 4000"/>
    <w:qFormat/>
    <w:rPr>
      <w:rFonts w:cs="OpenSymbol"/>
    </w:rPr>
  </w:style>
  <w:style w:type="character" w:styleId="ListLabel4001" w:customStyle="1">
    <w:name w:val="ListLabel 4001"/>
    <w:qFormat/>
    <w:rPr>
      <w:rFonts w:cs="OpenSymbol"/>
    </w:rPr>
  </w:style>
  <w:style w:type="character" w:styleId="ListLabel4002" w:customStyle="1">
    <w:name w:val="ListLabel 4002"/>
    <w:qFormat/>
    <w:rPr>
      <w:rFonts w:cs="OpenSymbol"/>
    </w:rPr>
  </w:style>
  <w:style w:type="character" w:styleId="ListLabel4003" w:customStyle="1">
    <w:name w:val="ListLabel 4003"/>
    <w:qFormat/>
    <w:rPr>
      <w:rFonts w:cs="OpenSymbol"/>
    </w:rPr>
  </w:style>
  <w:style w:type="character" w:styleId="ListLabel4004" w:customStyle="1">
    <w:name w:val="ListLabel 4004"/>
    <w:qFormat/>
    <w:rPr>
      <w:rFonts w:cs="OpenSymbol"/>
    </w:rPr>
  </w:style>
  <w:style w:type="character" w:styleId="ListLabel4005" w:customStyle="1">
    <w:name w:val="ListLabel 4005"/>
    <w:qFormat/>
    <w:rPr>
      <w:rFonts w:cs="OpenSymbol"/>
    </w:rPr>
  </w:style>
  <w:style w:type="character" w:styleId="ListLabel4006" w:customStyle="1">
    <w:name w:val="ListLabel 4006"/>
    <w:qFormat/>
    <w:rPr>
      <w:rFonts w:cs="OpenSymbol"/>
    </w:rPr>
  </w:style>
  <w:style w:type="character" w:styleId="ListLabel4007" w:customStyle="1">
    <w:name w:val="ListLabel 4007"/>
    <w:qFormat/>
    <w:rPr>
      <w:rFonts w:cs="OpenSymbol"/>
    </w:rPr>
  </w:style>
  <w:style w:type="character" w:styleId="ListLabel4008" w:customStyle="1">
    <w:name w:val="ListLabel 4008"/>
    <w:qFormat/>
    <w:rPr>
      <w:rFonts w:cs="OpenSymbol"/>
    </w:rPr>
  </w:style>
  <w:style w:type="character" w:styleId="ListLabel4009" w:customStyle="1">
    <w:name w:val="ListLabel 4009"/>
    <w:qFormat/>
    <w:rPr>
      <w:rFonts w:cs="OpenSymbol"/>
    </w:rPr>
  </w:style>
  <w:style w:type="character" w:styleId="ListLabel4010" w:customStyle="1">
    <w:name w:val="ListLabel 4010"/>
    <w:qFormat/>
    <w:rPr>
      <w:rFonts w:cs="OpenSymbol"/>
    </w:rPr>
  </w:style>
  <w:style w:type="character" w:styleId="ListLabel4011" w:customStyle="1">
    <w:name w:val="ListLabel 4011"/>
    <w:qFormat/>
    <w:rPr>
      <w:rFonts w:cs="OpenSymbol"/>
    </w:rPr>
  </w:style>
  <w:style w:type="character" w:styleId="ListLabel4012" w:customStyle="1">
    <w:name w:val="ListLabel 4012"/>
    <w:qFormat/>
    <w:rPr>
      <w:rFonts w:cs="OpenSymbol"/>
    </w:rPr>
  </w:style>
  <w:style w:type="character" w:styleId="ListLabel4013" w:customStyle="1">
    <w:name w:val="ListLabel 4013"/>
    <w:qFormat/>
    <w:rPr>
      <w:rFonts w:cs="OpenSymbol"/>
    </w:rPr>
  </w:style>
  <w:style w:type="character" w:styleId="ListLabel4014" w:customStyle="1">
    <w:name w:val="ListLabel 4014"/>
    <w:qFormat/>
    <w:rPr>
      <w:rFonts w:cs="OpenSymbol"/>
    </w:rPr>
  </w:style>
  <w:style w:type="character" w:styleId="ListLabel4015" w:customStyle="1">
    <w:name w:val="ListLabel 4015"/>
    <w:qFormat/>
    <w:rPr>
      <w:rFonts w:cs="OpenSymbol"/>
    </w:rPr>
  </w:style>
  <w:style w:type="character" w:styleId="ListLabel4016" w:customStyle="1">
    <w:name w:val="ListLabel 4016"/>
    <w:qFormat/>
    <w:rPr>
      <w:rFonts w:cs="OpenSymbol"/>
    </w:rPr>
  </w:style>
  <w:style w:type="character" w:styleId="ListLabel4017" w:customStyle="1">
    <w:name w:val="ListLabel 4017"/>
    <w:qFormat/>
    <w:rPr>
      <w:rFonts w:cs="OpenSymbol"/>
    </w:rPr>
  </w:style>
  <w:style w:type="character" w:styleId="ListLabel4018" w:customStyle="1">
    <w:name w:val="ListLabel 4018"/>
    <w:qFormat/>
    <w:rPr>
      <w:rFonts w:cs="OpenSymbol"/>
    </w:rPr>
  </w:style>
  <w:style w:type="character" w:styleId="ListLabel4019" w:customStyle="1">
    <w:name w:val="ListLabel 4019"/>
    <w:qFormat/>
    <w:rPr>
      <w:rFonts w:cs="OpenSymbol"/>
    </w:rPr>
  </w:style>
  <w:style w:type="character" w:styleId="ListLabel4020" w:customStyle="1">
    <w:name w:val="ListLabel 4020"/>
    <w:qFormat/>
    <w:rPr>
      <w:rFonts w:cs="OpenSymbol"/>
    </w:rPr>
  </w:style>
  <w:style w:type="character" w:styleId="ListLabel4021" w:customStyle="1">
    <w:name w:val="ListLabel 4021"/>
    <w:qFormat/>
    <w:rPr>
      <w:rFonts w:cs="OpenSymbol"/>
    </w:rPr>
  </w:style>
  <w:style w:type="character" w:styleId="ListLabel4022" w:customStyle="1">
    <w:name w:val="ListLabel 4022"/>
    <w:qFormat/>
    <w:rPr>
      <w:rFonts w:cs="OpenSymbol"/>
    </w:rPr>
  </w:style>
  <w:style w:type="character" w:styleId="ListLabel4023" w:customStyle="1">
    <w:name w:val="ListLabel 4023"/>
    <w:qFormat/>
    <w:rPr>
      <w:rFonts w:cs="OpenSymbol"/>
    </w:rPr>
  </w:style>
  <w:style w:type="character" w:styleId="ListLabel4024" w:customStyle="1">
    <w:name w:val="ListLabel 4024"/>
    <w:qFormat/>
    <w:rPr>
      <w:rFonts w:cs="OpenSymbol"/>
    </w:rPr>
  </w:style>
  <w:style w:type="character" w:styleId="ListLabel4025" w:customStyle="1">
    <w:name w:val="ListLabel 4025"/>
    <w:qFormat/>
    <w:rPr>
      <w:rFonts w:cs="OpenSymbol"/>
    </w:rPr>
  </w:style>
  <w:style w:type="character" w:styleId="ListLabel4026" w:customStyle="1">
    <w:name w:val="ListLabel 4026"/>
    <w:qFormat/>
    <w:rPr>
      <w:rFonts w:cs="OpenSymbol"/>
    </w:rPr>
  </w:style>
  <w:style w:type="character" w:styleId="ListLabel4027" w:customStyle="1">
    <w:name w:val="ListLabel 4027"/>
    <w:qFormat/>
    <w:rPr>
      <w:rFonts w:cs="OpenSymbol"/>
    </w:rPr>
  </w:style>
  <w:style w:type="character" w:styleId="ListLabel4028" w:customStyle="1">
    <w:name w:val="ListLabel 4028"/>
    <w:qFormat/>
    <w:rPr>
      <w:rFonts w:cs="OpenSymbol"/>
    </w:rPr>
  </w:style>
  <w:style w:type="character" w:styleId="ListLabel4029" w:customStyle="1">
    <w:name w:val="ListLabel 4029"/>
    <w:qFormat/>
    <w:rPr>
      <w:rFonts w:cs="OpenSymbol"/>
    </w:rPr>
  </w:style>
  <w:style w:type="character" w:styleId="ListLabel4030" w:customStyle="1">
    <w:name w:val="ListLabel 4030"/>
    <w:qFormat/>
    <w:rPr>
      <w:rFonts w:cs="OpenSymbol"/>
    </w:rPr>
  </w:style>
  <w:style w:type="character" w:styleId="ListLabel4031" w:customStyle="1">
    <w:name w:val="ListLabel 4031"/>
    <w:qFormat/>
    <w:rPr>
      <w:rFonts w:cs="OpenSymbol"/>
    </w:rPr>
  </w:style>
  <w:style w:type="character" w:styleId="ListLabel4032" w:customStyle="1">
    <w:name w:val="ListLabel 4032"/>
    <w:qFormat/>
    <w:rPr>
      <w:rFonts w:cs="Symbol"/>
    </w:rPr>
  </w:style>
  <w:style w:type="character" w:styleId="ListLabel4033" w:customStyle="1">
    <w:name w:val="ListLabel 4033"/>
    <w:qFormat/>
    <w:rPr>
      <w:rFonts w:cs="Courier New"/>
    </w:rPr>
  </w:style>
  <w:style w:type="character" w:styleId="ListLabel4034" w:customStyle="1">
    <w:name w:val="ListLabel 4034"/>
    <w:qFormat/>
    <w:rPr>
      <w:rFonts w:cs="Wingdings"/>
    </w:rPr>
  </w:style>
  <w:style w:type="character" w:styleId="ListLabel4035" w:customStyle="1">
    <w:name w:val="ListLabel 4035"/>
    <w:qFormat/>
    <w:rPr>
      <w:rFonts w:cs="Symbol"/>
    </w:rPr>
  </w:style>
  <w:style w:type="character" w:styleId="ListLabel4036" w:customStyle="1">
    <w:name w:val="ListLabel 4036"/>
    <w:qFormat/>
    <w:rPr>
      <w:rFonts w:cs="Courier New"/>
    </w:rPr>
  </w:style>
  <w:style w:type="character" w:styleId="ListLabel4037" w:customStyle="1">
    <w:name w:val="ListLabel 4037"/>
    <w:qFormat/>
    <w:rPr>
      <w:rFonts w:cs="Wingdings"/>
    </w:rPr>
  </w:style>
  <w:style w:type="character" w:styleId="ListLabel4038" w:customStyle="1">
    <w:name w:val="ListLabel 4038"/>
    <w:qFormat/>
    <w:rPr>
      <w:rFonts w:cs="Symbol"/>
    </w:rPr>
  </w:style>
  <w:style w:type="character" w:styleId="ListLabel4039" w:customStyle="1">
    <w:name w:val="ListLabel 4039"/>
    <w:qFormat/>
    <w:rPr>
      <w:rFonts w:cs="Courier New"/>
    </w:rPr>
  </w:style>
  <w:style w:type="character" w:styleId="ListLabel4040" w:customStyle="1">
    <w:name w:val="ListLabel 4040"/>
    <w:qFormat/>
    <w:rPr>
      <w:rFonts w:cs="Wingdings"/>
    </w:rPr>
  </w:style>
  <w:style w:type="character" w:styleId="ListLabel4041" w:customStyle="1">
    <w:name w:val="ListLabel 4041"/>
    <w:qFormat/>
    <w:rPr>
      <w:rFonts w:cs="OpenSymbol"/>
    </w:rPr>
  </w:style>
  <w:style w:type="character" w:styleId="ListLabel4042" w:customStyle="1">
    <w:name w:val="ListLabel 4042"/>
    <w:qFormat/>
    <w:rPr>
      <w:rFonts w:cs="OpenSymbol"/>
    </w:rPr>
  </w:style>
  <w:style w:type="character" w:styleId="ListLabel4043" w:customStyle="1">
    <w:name w:val="ListLabel 4043"/>
    <w:qFormat/>
    <w:rPr>
      <w:rFonts w:cs="OpenSymbol"/>
    </w:rPr>
  </w:style>
  <w:style w:type="character" w:styleId="ListLabel4044" w:customStyle="1">
    <w:name w:val="ListLabel 4044"/>
    <w:qFormat/>
    <w:rPr>
      <w:rFonts w:cs="OpenSymbol"/>
    </w:rPr>
  </w:style>
  <w:style w:type="character" w:styleId="ListLabel4045" w:customStyle="1">
    <w:name w:val="ListLabel 4045"/>
    <w:qFormat/>
    <w:rPr>
      <w:rFonts w:cs="OpenSymbol"/>
    </w:rPr>
  </w:style>
  <w:style w:type="character" w:styleId="ListLabel4046" w:customStyle="1">
    <w:name w:val="ListLabel 4046"/>
    <w:qFormat/>
    <w:rPr>
      <w:rFonts w:cs="OpenSymbol"/>
    </w:rPr>
  </w:style>
  <w:style w:type="character" w:styleId="ListLabel4047" w:customStyle="1">
    <w:name w:val="ListLabel 4047"/>
    <w:qFormat/>
    <w:rPr>
      <w:rFonts w:cs="OpenSymbol"/>
    </w:rPr>
  </w:style>
  <w:style w:type="character" w:styleId="ListLabel4048" w:customStyle="1">
    <w:name w:val="ListLabel 4048"/>
    <w:qFormat/>
    <w:rPr>
      <w:rFonts w:cs="OpenSymbol"/>
    </w:rPr>
  </w:style>
  <w:style w:type="character" w:styleId="ListLabel4049" w:customStyle="1">
    <w:name w:val="ListLabel 4049"/>
    <w:qFormat/>
    <w:rPr>
      <w:rFonts w:cs="OpenSymbol"/>
    </w:rPr>
  </w:style>
  <w:style w:type="character" w:styleId="ListLabel4050" w:customStyle="1">
    <w:name w:val="ListLabel 4050"/>
    <w:qFormat/>
    <w:rPr>
      <w:rFonts w:cs="OpenSymbol"/>
    </w:rPr>
  </w:style>
  <w:style w:type="character" w:styleId="ListLabel4051" w:customStyle="1">
    <w:name w:val="ListLabel 4051"/>
    <w:qFormat/>
    <w:rPr>
      <w:rFonts w:cs="OpenSymbol"/>
    </w:rPr>
  </w:style>
  <w:style w:type="character" w:styleId="ListLabel4052" w:customStyle="1">
    <w:name w:val="ListLabel 4052"/>
    <w:qFormat/>
    <w:rPr>
      <w:rFonts w:cs="OpenSymbol"/>
    </w:rPr>
  </w:style>
  <w:style w:type="character" w:styleId="ListLabel4053" w:customStyle="1">
    <w:name w:val="ListLabel 4053"/>
    <w:qFormat/>
    <w:rPr>
      <w:rFonts w:cs="OpenSymbol"/>
    </w:rPr>
  </w:style>
  <w:style w:type="character" w:styleId="ListLabel4054" w:customStyle="1">
    <w:name w:val="ListLabel 4054"/>
    <w:qFormat/>
    <w:rPr>
      <w:rFonts w:cs="OpenSymbol"/>
    </w:rPr>
  </w:style>
  <w:style w:type="character" w:styleId="ListLabel4055" w:customStyle="1">
    <w:name w:val="ListLabel 4055"/>
    <w:qFormat/>
    <w:rPr>
      <w:rFonts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www.solvetic.com/tutoriales/article/6199-caracteristicas-y-como-instalar-fedora-29/" TargetMode="External"/><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mailto:onos@IP-ONOS" TargetMode="External"/><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hyperlink" Target="https://www.ciena.com.mx/insights/what-is/What-is-SDN_es_LA.html" TargetMode="External"/><Relationship Id="rId78" Type="http://schemas.openxmlformats.org/officeDocument/2006/relationships/hyperlink" Target="https://es.wikipedia.org/wiki/Redes_definidas_por_software" TargetMode="External"/><Relationship Id="rId79" Type="http://schemas.openxmlformats.org/officeDocument/2006/relationships/hyperlink" Target="https://openzen.wordpress.com/2015/02/12/historia-del-sdn/" TargetMode="External"/><Relationship Id="rId80" Type="http://schemas.openxmlformats.org/officeDocument/2006/relationships/hyperlink" Target="https://www.sdxcentral.com/networking/sdn/definitions/what-the-definition-of-software-defined-networking-sdn/" TargetMode="External"/><Relationship Id="rId81" Type="http://schemas.openxmlformats.org/officeDocument/2006/relationships/hyperlink" Target="https://blogthinkbig.com/sdn-software-defined-networking-cambiando-de-paradigma-en-la-red" TargetMode="External"/><Relationship Id="rId82" Type="http://schemas.openxmlformats.org/officeDocument/2006/relationships/hyperlink" Target="https://computingforgeeks.com/how-to-install-gns3-on-fedora-29-fedora-28/" TargetMode="External"/><Relationship Id="rId83" Type="http://schemas.openxmlformats.org/officeDocument/2006/relationships/hyperlink" Target="https://riunet.upv.es/bitstream/handle/10251/16310/Art&#237;culo docente configuraci&#243;n b&#225;sica VLANs.pdf" TargetMode="External"/><Relationship Id="rId84" Type="http://schemas.openxmlformats.org/officeDocument/2006/relationships/hyperlink" Target="https://floodlight.atlassian.net/wiki/spaces/floodlightcontroller/pages/7995427/How+to+Work+with+Fast-Failover+OpenFlow+Groups" TargetMode="External"/><Relationship Id="rId85" Type="http://schemas.openxmlformats.org/officeDocument/2006/relationships/footer" Target="footer1.xml"/><Relationship Id="rId86" Type="http://schemas.openxmlformats.org/officeDocument/2006/relationships/comments" Target="comments.xml"/><Relationship Id="rId87" Type="http://schemas.openxmlformats.org/officeDocument/2006/relationships/numbering" Target="numbering.xml"/><Relationship Id="rId88" Type="http://schemas.openxmlformats.org/officeDocument/2006/relationships/fontTable" Target="fontTable.xml"/><Relationship Id="rId89" Type="http://schemas.openxmlformats.org/officeDocument/2006/relationships/settings" Target="settings.xml"/><Relationship Id="rId90" Type="http://schemas.openxmlformats.org/officeDocument/2006/relationships/theme" Target="theme/theme1.xml"/><Relationship Id="rId91"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F2800-D5A7-4C01-A3BD-11482F1CD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2131</TotalTime>
  <Application>LibreOffice/6.1.5.2$Linux_X86_64 LibreOffice_project/10$Build-2</Application>
  <Pages>88</Pages>
  <Words>15213</Words>
  <Characters>79533</Characters>
  <CharactersWithSpaces>94312</CharactersWithSpaces>
  <Paragraphs>711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2019-06-23T18:55:23Z</dcterms:modified>
  <cp:revision>153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