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71.png" ContentType="image/png"/>
  <Override PartName="/word/media/image7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69.png" ContentType="image/png"/>
  <Override PartName="/word/media/image44.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media/image68.png" ContentType="image/png"/>
  <Override PartName="/word/media/image43.png" ContentType="image/png"/>
  <Override PartName="/word/media/image1.gif" ContentType="image/gif"/>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173"/>
                <wp:lineTo x="20505" y="20173"/>
                <wp:lineTo x="20505"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Normal"/>
        <w:rPr/>
      </w:pPr>
      <w:r>
        <w:rPr/>
      </w:r>
      <w:bookmarkStart w:id="0" w:name="_Toc526778430"/>
      <w:bookmarkStart w:id="1" w:name="_Toc526778430"/>
      <w:bookmarkEnd w:id="1"/>
    </w:p>
    <w:p>
      <w:pPr>
        <w:pStyle w:val="Normal"/>
        <w:rPr/>
      </w:pPr>
      <w:r>
        <w:rPr>
          <w:b/>
        </w:rPr>
        <w:t>INTRODUCCIÓN</w:t>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w:t>
      </w:r>
      <w:r>
        <w:rPr>
          <w:i w:val="false"/>
          <w:iCs w:val="false"/>
        </w:rPr>
        <w:t xml:space="preserve">, esta aplicación permite limitar el número de pings que pueden intercambiarse 2 hosts cualesquiera de una red. (ii) </w:t>
      </w:r>
      <w:r>
        <w:rPr>
          <w:i/>
          <w:iCs/>
        </w:rPr>
        <w:t xml:space="preserve">statsshow: </w:t>
      </w:r>
      <w:r>
        <w:rPr>
          <w:i w:val="false"/>
          <w:iCs w:val="false"/>
        </w:rPr>
        <w:t xml:space="preserve">Permite conocer la cantidad de datos que están enviando y recibiendo los hosts conectados a la red. (iii) </w:t>
      </w:r>
      <w:r>
        <w:rPr>
          <w:i/>
          <w:iCs/>
        </w:rPr>
        <w:t xml:space="preserve">detectHost: </w:t>
      </w:r>
      <w:r>
        <w:rPr>
          <w:i w:val="false"/>
          <w:iCs w:val="false"/>
        </w:rPr>
        <w:t xml:space="preserve">Permite conocer la MAC, el número de hosts y el puerto al que están conectados los hosts a los dispositivos controlados por el controlador. (iv) </w:t>
      </w:r>
      <w:r>
        <w:rPr>
          <w:i/>
          <w:iCs/>
        </w:rPr>
        <w:t>detectHostBan</w:t>
      </w:r>
      <w:r>
        <w:rPr>
          <w:i w:val="false"/>
          <w:iCs w:val="false"/>
        </w:rPr>
        <w:t xml:space="preserve">: Aplicación que permite banear el envío de tráfico por parte de cualquier host de la red cuando supera un cierto umbral. (v) </w:t>
      </w:r>
      <w:r>
        <w:rPr>
          <w:i/>
          <w:iCs/>
        </w:rPr>
        <w:t xml:space="preserve">Vlan: </w:t>
      </w:r>
      <w:r>
        <w:rPr>
          <w:i w:val="false"/>
          <w:iCs w:val="false"/>
        </w:rPr>
        <w:t xml:space="preserve">Aplicación que permite asignar a los hosts de la red una VLAN para poder crear subredes virtuales. (vi) </w:t>
      </w:r>
      <w:r>
        <w:rPr>
          <w:i/>
          <w:iCs/>
        </w:rPr>
        <w:t xml:space="preserve">fwdBalanceo: </w:t>
      </w:r>
      <w:r>
        <w:rPr>
          <w:i w:val="false"/>
          <w:iCs w:val="false"/>
        </w:rPr>
        <w:t xml:space="preserve">Esta aplicación permite realizar balanceo de carga cuando hay más de un enlace que comunica 2 dispositivos.(vii) </w:t>
      </w:r>
      <w:r>
        <w:rPr>
          <w:i/>
          <w:iCs/>
        </w:rPr>
        <w:t>FakeDHCP:</w:t>
      </w:r>
      <w:r>
        <w:rPr>
          <w:i w:val="false"/>
          <w:iCs w:val="false"/>
        </w:rPr>
        <w:t xml:space="preserve"> Esta aplicación permite detectar servidores DHCP falsos cuyo objetivo es interceptar el tráfico de los hosts con fines maliciosos.</w:t>
      </w:r>
    </w:p>
    <w:p>
      <w:pPr>
        <w:pStyle w:val="Normal"/>
        <w:rPr/>
      </w:pPr>
      <w:r>
        <w:rPr>
          <w:i w:val="false"/>
          <w:iCs w:val="false"/>
        </w:rPr>
        <w:t xml:space="preserve"> </w:t>
      </w:r>
    </w:p>
    <w:p>
      <w:pPr>
        <w:pStyle w:val="Normal"/>
        <w:rPr/>
      </w:pPr>
      <w:r>
        <w:rPr>
          <w:b/>
        </w:rPr>
        <w:t>CONCLUSIONES</w:t>
      </w:r>
      <w:bookmarkStart w:id="2" w:name="_Hlk525571393"/>
      <w:bookmarkEnd w:id="2"/>
    </w:p>
    <w:p>
      <w:pPr>
        <w:pStyle w:val="Normal"/>
        <w:rPr/>
      </w:pPr>
      <w:ins w:id="0" w:author="Rubén" w:date="2019-06-13T12:01:00Z">
        <w:r>
          <w:rPr/>
          <w:t xml:space="preserve">La principal conclusión que se puede extraer del trabajo realizado es que la gestión </w:t>
        </w:r>
      </w:ins>
      <w:ins w:id="1" w:author="Rubén" w:date="2019-06-13T12:10:00Z">
        <w:r>
          <w:rPr/>
          <w:t xml:space="preserve">(centralizada o distribuida) </w:t>
        </w:r>
      </w:ins>
      <w:ins w:id="2" w:author="Rubén" w:date="2019-06-13T12:01:00Z">
        <w:r>
          <w:rPr/>
          <w:t xml:space="preserve">mediante un </w:t>
        </w:r>
      </w:ins>
      <w:ins w:id="3" w:author="Rubén" w:date="2019-06-13T12:10:00Z">
        <w:r>
          <w:rPr/>
          <w:t xml:space="preserve">controlador consigue resolver </w:t>
        </w:r>
      </w:ins>
      <w:ins w:id="4" w:author="Rubén" w:date="2019-06-13T12:12:00Z">
        <w:r>
          <w:rPr/>
          <w:t xml:space="preserve">de manera eficaz </w:t>
        </w:r>
      </w:ins>
      <w:ins w:id="5" w:author="Rubén" w:date="2019-06-13T12:10:00Z">
        <w:r>
          <w:rPr/>
          <w:t>problemas</w:t>
        </w:r>
      </w:ins>
      <w:ins w:id="6" w:author="Rubén" w:date="2019-06-13T12:12:00Z">
        <w:r>
          <w:rPr/>
          <w:t xml:space="preserve"> </w:t>
        </w:r>
      </w:ins>
      <w:ins w:id="7" w:author="Rubén" w:date="2019-06-13T12:11:00Z">
        <w:r>
          <w:rPr/>
          <w:t xml:space="preserve">de redes que no son fácilmente resolubles </w:t>
        </w:r>
      </w:ins>
      <w:ins w:id="8" w:author="Rubén" w:date="2019-06-13T12:12:00Z">
        <w:r>
          <w:rPr/>
          <w:t>sin usar un enfoque de redes definidas por software.</w:t>
        </w:r>
      </w:ins>
    </w:p>
    <w:p>
      <w:pPr>
        <w:pStyle w:val="Normal"/>
        <w:rPr/>
      </w:pPr>
      <w:ins w:id="9" w:author="Rubén" w:date="2019-06-13T12:12:00Z">
        <w:r>
          <w:rPr/>
          <w:t>Las principales conclusiones secundarias son…</w:t>
        </w:r>
      </w:ins>
    </w:p>
    <w:p>
      <w:pPr>
        <w:pStyle w:val="Normal"/>
        <w:ind w:left="708" w:hanging="708"/>
        <w:rPr>
          <w:b/>
          <w:b/>
          <w:ins w:id="11" w:author="Rubén" w:date="2019-06-13T12:04:00Z"/>
        </w:rPr>
      </w:pPr>
      <w:ins w:id="10" w:author="Rubén" w:date="2019-06-13T12:04:00Z">
        <w:r>
          <w:rPr>
            <w:b/>
          </w:rPr>
        </w:r>
      </w:ins>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Normal"/>
        <w:ind w:left="113" w:hanging="0"/>
        <w:rPr>
          <w:lang w:val="en-US"/>
        </w:rPr>
      </w:pPr>
      <w:bookmarkStart w:id="3" w:name="_Toc526778431"/>
      <w:r>
        <w:rPr>
          <w:lang w:val="en-US"/>
        </w:rPr>
        <w:t>Abstract</w:t>
      </w:r>
      <w:bookmarkEnd w:id="3"/>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Normal"/>
        <w:rPr/>
      </w:pPr>
      <w:bookmarkStart w:id="4" w:name="_Toc526778432"/>
      <w:r>
        <w:rPr/>
        <w:t>Agradecimientos</w:t>
      </w:r>
      <w:bookmarkEnd w:id="4"/>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Normal"/>
        <w:rPr/>
      </w:pPr>
      <w:bookmarkStart w:id="5" w:name="_Toc526778433"/>
      <w:bookmarkStart w:id="6" w:name="_Toc511992075"/>
      <w:r>
        <w:rPr/>
        <w:t>Índice</w:t>
      </w:r>
      <w:bookmarkEnd w:id="5"/>
      <w:bookmarkEnd w:id="6"/>
    </w:p>
    <w:p>
      <w:pPr>
        <w:pStyle w:val="Normal"/>
        <w:spacing w:lineRule="auto" w:line="259"/>
        <w:jc w:val="left"/>
        <w:rPr/>
      </w:pPr>
      <w:r>
        <w:rPr/>
      </w:r>
      <w:r>
        <w:br w:type="page"/>
      </w:r>
    </w:p>
    <w:p>
      <w:pPr>
        <w:pStyle w:val="Normal"/>
        <w:ind w:left="113" w:hanging="0"/>
        <w:rPr/>
      </w:pPr>
      <w:bookmarkStart w:id="7" w:name="_Toc526778434"/>
      <w:r>
        <w:rPr/>
        <w:t>Índice de figuras y tablas</w:t>
      </w:r>
      <w:bookmarkEnd w:id="7"/>
    </w:p>
    <w:p>
      <w:pPr>
        <w:pStyle w:val="Normal"/>
        <w:spacing w:lineRule="auto" w:line="259"/>
        <w:jc w:val="left"/>
        <w:rPr/>
      </w:pPr>
      <w:r>
        <w:rPr/>
      </w:r>
      <w:r>
        <w:br w:type="page"/>
      </w:r>
    </w:p>
    <w:p>
      <w:pPr>
        <w:pStyle w:val="Normal"/>
        <w:ind w:left="1021" w:hanging="908"/>
        <w:rPr/>
      </w:pPr>
      <w:r>
        <w:rPr/>
        <w:t>Capítulo 1. Introducción</w:t>
      </w:r>
    </w:p>
    <w:p>
      <w:pPr>
        <w:pStyle w:val="Normal"/>
        <w:ind w:left="1021" w:hanging="908"/>
        <w:rPr/>
      </w:pPr>
      <w:r>
        <w:rPr/>
        <w:t>1.1 Objetivos del proyecto</w:t>
      </w:r>
    </w:p>
    <w:p>
      <w:pPr>
        <w:pStyle w:val="Normal"/>
        <w:ind w:left="1021" w:hanging="908"/>
        <w:rPr/>
      </w:pPr>
      <w:r>
        <w:rPr/>
        <w:t>Los objetivos del proyecto son los siguientes:</w:t>
      </w:r>
    </w:p>
    <w:p>
      <w:pPr>
        <w:pStyle w:val="Normal"/>
        <w:numPr>
          <w:ilvl w:val="0"/>
          <w:numId w:val="26"/>
        </w:numPr>
        <w:rPr/>
      </w:pPr>
      <w:r>
        <w:rPr/>
        <w:t>Introducción a las redes SDN y principales protocolos asociados</w:t>
      </w:r>
    </w:p>
    <w:p>
      <w:pPr>
        <w:pStyle w:val="Normal"/>
        <w:numPr>
          <w:ilvl w:val="0"/>
          <w:numId w:val="26"/>
        </w:numPr>
        <w:rPr/>
      </w:pPr>
      <w:r>
        <w:rPr/>
        <w:t>Estudio de los principales casos de uso de las redes SDN</w:t>
      </w:r>
    </w:p>
    <w:p>
      <w:pPr>
        <w:pStyle w:val="Normal"/>
        <w:numPr>
          <w:ilvl w:val="0"/>
          <w:numId w:val="26"/>
        </w:numPr>
        <w:rPr/>
      </w:pPr>
      <w:r>
        <w:rPr/>
        <w:t>Revisión del estado de la técnica referente a SDN para lograr redes auto-adaptativas</w:t>
      </w:r>
    </w:p>
    <w:p>
      <w:pPr>
        <w:pStyle w:val="Normal"/>
        <w:numPr>
          <w:ilvl w:val="0"/>
          <w:numId w:val="26"/>
        </w:numPr>
        <w:rPr/>
      </w:pPr>
      <w:r>
        <w:rPr/>
        <w:t>Propuesta de mecanismos SDN para avanzar hacia redes auto-adaptativas</w:t>
      </w:r>
    </w:p>
    <w:p>
      <w:pPr>
        <w:pStyle w:val="Normal"/>
        <w:numPr>
          <w:ilvl w:val="0"/>
          <w:numId w:val="26"/>
        </w:numPr>
        <w:rPr/>
      </w:pPr>
      <w:r>
        <w:rPr/>
        <w:t>Simulación de los mecanismos diseñados en el simulador de redes GNS3</w:t>
      </w:r>
    </w:p>
    <w:p>
      <w:pPr>
        <w:pStyle w:val="Normal"/>
        <w:ind w:left="833" w:hanging="0"/>
        <w:rPr/>
      </w:pPr>
      <w:r>
        <w:rPr/>
      </w:r>
    </w:p>
    <w:p>
      <w:pPr>
        <w:pStyle w:val="Normal"/>
        <w:ind w:left="1021" w:hanging="908"/>
        <w:rPr/>
      </w:pPr>
      <w:r>
        <w:rPr/>
        <w:t>1.2 Organización de la memoria</w:t>
      </w:r>
    </w:p>
    <w:p>
      <w:pPr>
        <w:pStyle w:val="Normal"/>
        <w:ind w:left="1021" w:hanging="908"/>
        <w:jc w:val="left"/>
        <w:rPr>
          <w:color w:val="CE181E"/>
        </w:rPr>
      </w:pPr>
      <w:r>
        <w:rPr>
          <w:color w:val="CE181E"/>
        </w:rPr>
        <w:t xml:space="preserve">La memoria está organizada en </w:t>
      </w:r>
      <w:r>
        <w:rPr>
          <w:rFonts w:eastAsia="Calibri" w:cs="" w:cstheme="minorBidi" w:eastAsiaTheme="minorHAnsi"/>
          <w:color w:val="CE181E"/>
          <w:highlight w:val="yellow"/>
        </w:rPr>
        <w:t>6</w:t>
      </w:r>
      <w:r>
        <w:rPr>
          <w:color w:val="CE181E"/>
        </w:rPr>
        <w:t xml:space="preserve"> capitulos. En el primero de ellos se detallan los objetivos del mismo, así como una introducción a las redes SDN, que incluye la historia y la arquitectura de las redes.</w:t>
      </w:r>
    </w:p>
    <w:p>
      <w:pPr>
        <w:pStyle w:val="Normal"/>
        <w:ind w:left="1021" w:hanging="908"/>
        <w:jc w:val="left"/>
        <w:rPr>
          <w:color w:val="CE181E"/>
        </w:rPr>
      </w:pPr>
      <w:r>
        <w:rPr>
          <w:color w:val="CE181E"/>
        </w:rPr>
        <w:t>A continuación, en el capitulo 2 se detallan los primeros pasos que fundamentalmente se refiere a la instalación del diverso software necesario como GNS3 u ONOS.</w:t>
      </w:r>
    </w:p>
    <w:p>
      <w:pPr>
        <w:pStyle w:val="Normal"/>
        <w:ind w:left="1021" w:hanging="908"/>
        <w:jc w:val="left"/>
        <w:rPr>
          <w:color w:val="CE181E"/>
        </w:rPr>
      </w:pPr>
      <w:r>
        <w:rPr>
          <w:color w:val="CE181E"/>
        </w:rPr>
        <w:t>En el capítulo 3, se explica como implementar y configurar la red con el GNS3 que se va a utilizar durante todo el transcurso del proyecto</w:t>
      </w:r>
    </w:p>
    <w:p>
      <w:pPr>
        <w:pStyle w:val="Normal"/>
        <w:ind w:left="1021" w:hanging="908"/>
        <w:jc w:val="left"/>
        <w:rPr>
          <w:color w:val="CE181E"/>
        </w:rPr>
      </w:pPr>
      <w:r>
        <w:rPr>
          <w:color w:val="CE181E"/>
        </w:rPr>
        <w:t>En los siguientes capitulos que abarcan desde el 4 hasta el PONER NUMERO,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pPr>
        <w:pStyle w:val="Normal"/>
        <w:ind w:left="1021" w:hanging="908"/>
        <w:jc w:val="left"/>
        <w:rPr>
          <w:color w:val="CE181E"/>
        </w:rPr>
      </w:pPr>
      <w:r>
        <w:rPr>
          <w:color w:val="CE181E"/>
        </w:rPr>
        <w:t>Finalmente, en el último capítulo se encuentran las conclusiones y líneas futuras.</w:t>
      </w:r>
    </w:p>
    <w:p>
      <w:pPr>
        <w:pStyle w:val="Normal"/>
        <w:ind w:left="1021" w:hanging="908"/>
        <w:rPr>
          <w:color w:val="CE181E"/>
        </w:rPr>
      </w:pPr>
      <w:r>
        <w:rPr>
          <w:color w:val="CE181E"/>
        </w:rPr>
      </w:r>
    </w:p>
    <w:p>
      <w:pPr>
        <w:pStyle w:val="Normal"/>
        <w:ind w:left="1021" w:hanging="908"/>
        <w:rPr/>
      </w:pPr>
      <w:r>
        <w:rPr/>
      </w:r>
    </w:p>
    <w:p>
      <w:pPr>
        <w:pStyle w:val="Normal"/>
        <w:ind w:left="1021" w:hanging="908"/>
        <w:rPr/>
      </w:pPr>
      <w:r>
        <w:rPr/>
        <w:t>Capítulo 2: Estado del arte</w:t>
      </w:r>
    </w:p>
    <w:p>
      <w:pPr>
        <w:pStyle w:val="Normal"/>
        <w:ind w:left="1021" w:hanging="908"/>
        <w:rPr/>
      </w:pPr>
      <w:r>
        <w:rPr/>
        <w:t>2.1 Historia de las redes SDN</w:t>
      </w:r>
    </w:p>
    <w:p>
      <w:pPr>
        <w:pStyle w:val="Normal"/>
        <w:rPr/>
      </w:pPr>
      <w:r>
        <w:rPr/>
        <w:t xml:space="preserve">Las redes SDN </w:t>
      </w:r>
      <w:r>
        <w:rPr>
          <w:i/>
        </w:rPr>
        <w:t xml:space="preserve">(Software Defined Networking) </w:t>
      </w:r>
      <w:r>
        <w:rPr/>
        <w:t>permiten a los ingenieros responder más rápidamente a diferentes requisitos a través de un control centralizado. Esta tecnología surgió hace aproximadamente 20 años y su historia se puede dividir en 3 etapas.</w:t>
      </w:r>
    </w:p>
    <w:p>
      <w:pPr>
        <w:pStyle w:val="Normal"/>
        <w:rPr/>
      </w:pPr>
      <w:r>
        <w:rPr/>
        <w:t xml:space="preserve">En primer lugar, el periodo denominado redes activas que abarca entre el año 1995 y el año 2000. Las redes activas surgieron como una forma de evitar los procesos de estandarización por parte de la IETF </w:t>
      </w:r>
      <w:r>
        <w:rPr>
          <w:rFonts w:eastAsia="Calibri" w:cs="" w:cstheme="minorBidi" w:eastAsiaTheme="minorHAnsi"/>
          <w:color w:val="auto"/>
          <w:kern w:val="0"/>
          <w:sz w:val="22"/>
          <w:szCs w:val="22"/>
          <w:lang w:val="es-ES" w:eastAsia="en-US" w:bidi="ar-SA"/>
        </w:rPr>
        <w:t>(</w:t>
      </w:r>
      <w:r>
        <w:rPr>
          <w:rFonts w:eastAsia="Calibri" w:cs="" w:cstheme="minorBidi" w:eastAsiaTheme="minorHAnsi"/>
          <w:b w:val="false"/>
          <w:i/>
          <w:iCs/>
          <w:caps w:val="false"/>
          <w:smallCaps w:val="false"/>
          <w:color w:val="auto"/>
          <w:spacing w:val="0"/>
          <w:kern w:val="0"/>
          <w:sz w:val="22"/>
          <w:szCs w:val="22"/>
          <w:lang w:val="es-ES" w:eastAsia="en-US" w:bidi="ar-SA"/>
        </w:rPr>
        <w:t>Internet Engineering Task Force)</w:t>
      </w:r>
      <w:r>
        <w:rPr>
          <w:rFonts w:eastAsia="Calibri" w:cs="" w:cstheme="minorBidi" w:eastAsiaTheme="minorHAnsi"/>
          <w:color w:val="auto"/>
          <w:kern w:val="0"/>
          <w:sz w:val="22"/>
          <w:szCs w:val="22"/>
          <w:lang w:val="es-ES" w:eastAsia="en-US" w:bidi="ar-SA"/>
        </w:rPr>
        <w:t xml:space="preserve"> ya que era un mecanismo m</w:t>
      </w:r>
      <w:r>
        <w:rPr/>
        <w:t>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forwarding.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el debug.</w:t>
      </w:r>
    </w:p>
    <w:p>
      <w:pPr>
        <w:pStyle w:val="Normal"/>
        <w:rPr/>
      </w:pPr>
      <w:r>
        <w:rPr/>
      </w:r>
    </w:p>
    <w:p>
      <w:pPr>
        <w:pStyle w:val="Normal"/>
        <w:rPr/>
      </w:pPr>
      <w:r>
        <w:rPr/>
        <w:t>La tercera etapa fue la aparición del protocolo Openflow que es considerado uno de los primeros estándares de las redes SDN y surgió a raíz de separar los planos. Su funcionamiento en detalle se mostrará en el apartado 1.4</w:t>
      </w:r>
    </w:p>
    <w:p>
      <w:pPr>
        <w:pStyle w:val="Normal"/>
        <w:rPr/>
      </w:pPr>
      <w:r>
        <w:rPr/>
        <w:t>Openflow es una tecnología de switching que empezó en la Universidad de Stanford y consiste básicamente en un protocolo de comunicación entre los controladores de la red, que deciden el encaminamiento y los switches que dispone la red. Cabe resaltar que los switches tradicionales no soportan este protocolo,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2.2 Definición y arquitectura de las redes SDN</w:t>
      </w:r>
    </w:p>
    <w:p>
      <w:pPr>
        <w:pStyle w:val="Normal"/>
        <w:rPr/>
      </w:pPr>
      <w:r>
        <w:rPr/>
        <w:t>Las redes definidas por software 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pPr>
        <w:pStyle w:val="Normal"/>
        <w:rPr/>
      </w:pPr>
      <w:r>
        <w:rPr/>
        <w:t>En este tipo de redes, no es necesario configurar separadamente cada dispositivo de encaminamiento (router o switch), sino que a través de un servidor central (controlador de la red) se proporcionan las reglas a través de las cuales se tratan los flujos de datos. Las características más importantes de este tipo de redes son:</w:t>
      </w:r>
    </w:p>
    <w:p>
      <w:pPr>
        <w:pStyle w:val="Normal"/>
        <w:numPr>
          <w:ilvl w:val="0"/>
          <w:numId w:val="28"/>
        </w:numPr>
        <w:rPr/>
      </w:pPr>
      <w:r>
        <w:rPr/>
        <w:t>Programabilidad: La red se puede configurar a través de aplicaciones escritas en lenguajes de alto nivel como Java o Python.</w:t>
      </w:r>
    </w:p>
    <w:p>
      <w:pPr>
        <w:pStyle w:val="Normal"/>
        <w:numPr>
          <w:ilvl w:val="0"/>
          <w:numId w:val="28"/>
        </w:numPr>
        <w:rPr/>
      </w:pPr>
      <w:r>
        <w:rPr/>
        <w:t>Gestión centralizada: A diferencia de una arquitectura tradicional en la cual cada router posee su propia inteligencia, la inteligencia de la red SDN está centralizada en el controlador que tiene una visión completa de la red y proporciona las instrucciones de control de flujo a los diferentes conmutadores.</w:t>
      </w:r>
    </w:p>
    <w:p>
      <w:pPr>
        <w:pStyle w:val="Normal"/>
        <w:numPr>
          <w:ilvl w:val="0"/>
          <w:numId w:val="28"/>
        </w:numPr>
        <w:rPr/>
      </w:pPr>
      <w:r>
        <w:rPr/>
        <w:t>Agilidad: Las redes SDN proporcionan una respuesta rápida ante cambios en la red. Además, por otro lado, las aplicaciones están en constante desarrollo e implementación lo que permite cumplir con los objetivos comerciales muy rápidamente.</w:t>
      </w:r>
    </w:p>
    <w:p>
      <w:pPr>
        <w:pStyle w:val="Normal"/>
        <w:rPr/>
      </w:pPr>
      <w:r>
        <w:rPr/>
      </w:r>
    </w:p>
    <w:p>
      <w:pPr>
        <w:pStyle w:val="Normal"/>
        <w:rPr/>
      </w:pPr>
      <w:r>
        <w:rPr/>
        <w:t>Todas las redes SDN están caracterizadas por tener estos elementos:</w:t>
      </w:r>
    </w:p>
    <w:p>
      <w:pPr>
        <w:pStyle w:val="Normal"/>
        <w:numPr>
          <w:ilvl w:val="0"/>
          <w:numId w:val="2"/>
        </w:numPr>
        <w:rPr/>
      </w:pPr>
      <w:r>
        <w:rPr/>
        <w:t>Aplicación SDN: Son programas que comunican el comportamiento deseado de la red al controlador SDN.</w:t>
      </w:r>
    </w:p>
    <w:p>
      <w:pPr>
        <w:pStyle w:val="Normal"/>
        <w:numPr>
          <w:ilvl w:val="0"/>
          <w:numId w:val="2"/>
        </w:numPr>
        <w:rPr/>
      </w:pPr>
      <w:r>
        <w:rPr/>
        <w:t>Plano de control: Es la capa intermedia en la que se implementan los controladores SDN. Su cometido es comunicar los eventos que ocurren en la red a las aplicaciones para que sean tratados y traducir la respuesta a instrucciones entendibles por los conmutadores.</w:t>
      </w:r>
    </w:p>
    <w:p>
      <w:pPr>
        <w:pStyle w:val="Normal"/>
        <w:numPr>
          <w:ilvl w:val="0"/>
          <w:numId w:val="2"/>
        </w:numPr>
        <w:rPr/>
      </w:pPr>
      <w:r>
        <w:rPr/>
        <w:t xml:space="preserve">Controlador SDN: Es el cerebro de la red y encargado de traducir las peticiones de la aplicación y enviarlas a los switches. Todos los controladores de la red juntos forman el plano de control. </w:t>
      </w:r>
    </w:p>
    <w:p>
      <w:pPr>
        <w:pStyle w:val="Normal"/>
        <w:numPr>
          <w:ilvl w:val="0"/>
          <w:numId w:val="2"/>
        </w:numPr>
        <w:rPr/>
      </w:pPr>
      <w:r>
        <w:rPr/>
        <w:t>Plano de datos: Compuesta por los diversos elementos de red como los switches o sistemas finales.</w:t>
      </w:r>
    </w:p>
    <w:p>
      <w:pPr>
        <w:pStyle w:val="Normal"/>
        <w:numPr>
          <w:ilvl w:val="0"/>
          <w:numId w:val="2"/>
        </w:numPr>
        <w:rPr/>
      </w:pPr>
      <w:r>
        <w:rPr/>
        <w:t>Interfaz hacia el norte: Es la API que comunica la aplicación SDN y los controladores.</w:t>
      </w:r>
    </w:p>
    <w:p>
      <w:pPr>
        <w:pStyle w:val="Normal"/>
        <w:numPr>
          <w:ilvl w:val="0"/>
          <w:numId w:val="2"/>
        </w:numPr>
        <w:rPr/>
      </w:pPr>
      <w:r>
        <w:rPr/>
        <w:t>Interfaz hacia el sur: Es el protocolo que comunica el plano de control con la capa de datos, generalmente es Openflow.</w:t>
      </w:r>
    </w:p>
    <w:p>
      <w:pPr>
        <w:pStyle w:val="Normal"/>
        <w:rPr/>
      </w:pPr>
      <w:r>
        <w:rPr/>
        <w:t>En la Ilustración 1 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2.3 Funcionamiento de una red SDN</w:t>
      </w:r>
    </w:p>
    <w:p>
      <w:pPr>
        <w:pStyle w:val="Normal"/>
        <w:spacing w:lineRule="auto" w:line="259"/>
        <w:jc w:val="left"/>
        <w:rPr/>
      </w:pPr>
      <w:r>
        <w:rPr/>
        <w:t>Para comprender mejor el funcionamiento de una red SDN vamos a poner un pequeño ejemplo que clarificará los conceptos. Para ello supongamos que tenemos una red formada por 2 hosts que denominaremos Host 1 y Host 2, intercomunicados por un switch que soporta el protocolo OpenFlow (Open vSwitch)  y el controlador.</w:t>
      </w:r>
    </w:p>
    <w:p>
      <w:pPr>
        <w:pStyle w:val="Normal"/>
        <w:spacing w:lineRule="auto" w:line="259"/>
        <w:jc w:val="left"/>
        <w:rPr/>
      </w:pPr>
      <w:r>
        <w:rPr/>
        <w:t>Supongamos que el Host 1 envía una trama al Host 2. La trama en primer lugar llega al open vSwitch. Si dicho switch posee una entrada de flujo para algún campo de capa 2, 3 o 4 se actúa según dicha regla, mientras que si el switch no posee una entrada en sus tablas envía el paquete al controlador para que este detalle cómo se debe conmutar dicha trama.</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2.4 Protocolo openFlow</w:t>
      </w:r>
    </w:p>
    <w:p>
      <w:pPr>
        <w:pStyle w:val="Normal"/>
        <w:spacing w:lineRule="auto" w:line="259"/>
        <w:jc w:val="left"/>
        <w:rPr/>
      </w:pPr>
      <w:r>
        <w:rPr/>
        <w:t>En este apartado se va a tratar el funcionamiento en detalle del protocolo openflow, ya que es el protocolo más utilizado para la comunicación entre la capa de datos y el controlador. Los conmutadores que funcionan a través de este protocolo se denominan open Vswitch.</w:t>
      </w:r>
    </w:p>
    <w:p>
      <w:pPr>
        <w:pStyle w:val="Normal"/>
        <w:spacing w:lineRule="auto" w:line="259"/>
        <w:jc w:val="left"/>
        <w:rPr/>
      </w:pPr>
      <w:r>
        <w:rPr/>
        <w:t>2.4.1 Componentes de un switch que soporta OpenFlow.</w:t>
      </w:r>
    </w:p>
    <w:p>
      <w:pPr>
        <w:pStyle w:val="Normal"/>
        <w:spacing w:lineRule="auto" w:line="259"/>
        <w:jc w:val="left"/>
        <w:rPr/>
      </w:pPr>
      <w:r>
        <w:rPr/>
        <w:t>Un switch OpenFlow tiene los componentes mostrados en la Ilustración 1</w:t>
      </w:r>
    </w:p>
    <w:p>
      <w:pPr>
        <w:pStyle w:val="Normal"/>
        <w:spacing w:lineRule="auto" w:line="259"/>
        <w:jc w:val="left"/>
        <w:rPr/>
      </w:pPr>
      <w:r>
        <w:rPr/>
        <w:drawing>
          <wp:anchor behindDoc="0" distT="0" distB="0" distL="0" distR="0" simplePos="0" locked="0" layoutInCell="1" allowOverlap="1" relativeHeight="39">
            <wp:simplePos x="0" y="0"/>
            <wp:positionH relativeFrom="column">
              <wp:posOffset>982345</wp:posOffset>
            </wp:positionH>
            <wp:positionV relativeFrom="paragraph">
              <wp:posOffset>100965</wp:posOffset>
            </wp:positionV>
            <wp:extent cx="3324860" cy="2439035"/>
            <wp:effectExtent l="0" t="0" r="0" b="0"/>
            <wp:wrapSquare wrapText="largest"/>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rcRect l="58549" t="28922" r="9042" b="28730"/>
                    <a:stretch>
                      <a:fillRect/>
                    </a:stretch>
                  </pic:blipFill>
                  <pic:spPr bwMode="auto">
                    <a:xfrm>
                      <a:off x="0" y="0"/>
                      <a:ext cx="3324860" cy="24390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Estos elementos se van a ir detallando en los siguientes apartados:</w:t>
      </w:r>
    </w:p>
    <w:p>
      <w:pPr>
        <w:pStyle w:val="Normal"/>
        <w:spacing w:lineRule="auto" w:line="259"/>
        <w:jc w:val="left"/>
        <w:rPr/>
      </w:pPr>
      <w:r>
        <w:rPr/>
      </w:r>
    </w:p>
    <w:p>
      <w:pPr>
        <w:pStyle w:val="Normal"/>
        <w:spacing w:lineRule="auto" w:line="259"/>
        <w:jc w:val="left"/>
        <w:rPr/>
      </w:pPr>
      <w:r>
        <w:rPr/>
        <w:t>2.4.2 Puertos OpenFlow</w:t>
      </w:r>
    </w:p>
    <w:p>
      <w:pPr>
        <w:pStyle w:val="Normal"/>
        <w:spacing w:lineRule="auto" w:line="259"/>
        <w:jc w:val="left"/>
        <w:rPr/>
      </w:pPr>
      <w:r>
        <w:rPr/>
        <w:t>El estándar openFlow incorpora 3 tipos diferentes de puertos:</w:t>
      </w:r>
    </w:p>
    <w:p>
      <w:pPr>
        <w:pStyle w:val="Normal"/>
        <w:numPr>
          <w:ilvl w:val="0"/>
          <w:numId w:val="29"/>
        </w:numPr>
        <w:spacing w:lineRule="auto" w:line="259"/>
        <w:jc w:val="left"/>
        <w:rPr/>
      </w:pPr>
      <w:r>
        <w:rPr/>
        <w:t xml:space="preserve">Puerto físico: Interfaz </w:t>
      </w:r>
      <w:r>
        <w:rPr>
          <w:i/>
          <w:iCs/>
        </w:rPr>
        <w:t xml:space="preserve">hardware </w:t>
      </w:r>
      <w:r>
        <w:rPr>
          <w:i w:val="false"/>
          <w:iCs w:val="false"/>
        </w:rPr>
        <w:t>del switch</w:t>
      </w:r>
    </w:p>
    <w:p>
      <w:pPr>
        <w:pStyle w:val="Normal"/>
        <w:numPr>
          <w:ilvl w:val="0"/>
          <w:numId w:val="29"/>
        </w:numPr>
        <w:spacing w:lineRule="auto" w:line="259"/>
        <w:jc w:val="left"/>
        <w:rPr/>
      </w:pPr>
      <w:r>
        <w:rPr>
          <w:i w:val="false"/>
          <w:iCs w:val="false"/>
        </w:rPr>
        <w:t xml:space="preserve">Puerto lógico: Idéntico al puerto físico pero no tiene interfaz </w:t>
      </w:r>
      <w:r>
        <w:rPr>
          <w:i/>
          <w:iCs/>
        </w:rPr>
        <w:t xml:space="preserve">hardware </w:t>
      </w:r>
      <w:r>
        <w:rPr>
          <w:i w:val="false"/>
          <w:iCs w:val="false"/>
        </w:rPr>
        <w:t xml:space="preserve">propia. Un puerto físico puede contener varios puertos lógicos.  La diferencia fundamental entre los puertos físicos y lógicos consiste en que los paquetes asociados a los puertos lógicos contienen un campo a mayores denominado </w:t>
      </w:r>
      <w:r>
        <w:rPr>
          <w:i/>
          <w:iCs/>
        </w:rPr>
        <w:t>Tunnel-Id</w:t>
      </w:r>
      <w:r>
        <w:rPr>
          <w:i w:val="false"/>
          <w:iCs w:val="false"/>
        </w:rPr>
        <w:t>. Cuando un paquete se recibe en un puerto lógico se envia al controlador.</w:t>
      </w:r>
    </w:p>
    <w:p>
      <w:pPr>
        <w:pStyle w:val="Normal"/>
        <w:numPr>
          <w:ilvl w:val="0"/>
          <w:numId w:val="29"/>
        </w:numPr>
        <w:spacing w:lineRule="auto" w:line="259"/>
        <w:jc w:val="left"/>
        <w:rPr/>
      </w:pPr>
      <w:r>
        <w:rPr>
          <w:i w:val="false"/>
          <w:iCs w:val="false"/>
        </w:rPr>
        <w:t>Puerto reservado: Utilizado para la comunicación con el controlador o para la conmuntación tradicional (sin hacer uso del protocolo openflow). A continuación se detallan los puertos reservados que obligatoriamente debe poseer un open Vswitch.</w:t>
      </w:r>
    </w:p>
    <w:p>
      <w:pPr>
        <w:pStyle w:val="Normal"/>
        <w:numPr>
          <w:ilvl w:val="1"/>
          <w:numId w:val="29"/>
        </w:numPr>
        <w:spacing w:lineRule="auto" w:line="259"/>
        <w:jc w:val="left"/>
        <w:rPr/>
      </w:pPr>
      <w:r>
        <w:rPr>
          <w:i w:val="false"/>
          <w:iCs w:val="false"/>
        </w:rPr>
        <w:t>ALL: Representa todos los puertos que un switch puede usar para reenviar un paquete. Solo se puede utilizar como puerto de salida (no puede recibir tráfico)</w:t>
      </w:r>
    </w:p>
    <w:p>
      <w:pPr>
        <w:pStyle w:val="Normal"/>
        <w:numPr>
          <w:ilvl w:val="1"/>
          <w:numId w:val="29"/>
        </w:numPr>
        <w:spacing w:lineRule="auto" w:line="259"/>
        <w:jc w:val="left"/>
        <w:rPr/>
      </w:pPr>
      <w:r>
        <w:rPr>
          <w:i w:val="false"/>
          <w:iCs w:val="false"/>
        </w:rPr>
        <w:t>CONTROLLER: Representa el puerto que conecta con el controlador. Puede ser usado tanto como puerto de entrada como de salida</w:t>
      </w:r>
    </w:p>
    <w:p>
      <w:pPr>
        <w:pStyle w:val="Normal"/>
        <w:numPr>
          <w:ilvl w:val="1"/>
          <w:numId w:val="29"/>
        </w:numPr>
        <w:spacing w:lineRule="auto" w:line="259"/>
        <w:jc w:val="left"/>
        <w:rPr/>
      </w:pPr>
      <w:r>
        <w:rPr>
          <w:i w:val="false"/>
          <w:iCs w:val="false"/>
        </w:rPr>
        <w:t xml:space="preserve">TABLE: Representa el inicio de las </w:t>
      </w:r>
      <w:r>
        <w:rPr>
          <w:i/>
          <w:iCs/>
        </w:rPr>
        <w:t xml:space="preserve">pipeline </w:t>
      </w:r>
      <w:r>
        <w:rPr>
          <w:i w:val="false"/>
          <w:iCs w:val="false"/>
        </w:rPr>
        <w:t>de OpenFlow. Envía el paquete a la primera tabla de flujo para que pueda ser procesado.</w:t>
      </w:r>
    </w:p>
    <w:p>
      <w:pPr>
        <w:pStyle w:val="Normal"/>
        <w:numPr>
          <w:ilvl w:val="1"/>
          <w:numId w:val="29"/>
        </w:numPr>
        <w:spacing w:lineRule="auto" w:line="259"/>
        <w:jc w:val="left"/>
        <w:rPr/>
      </w:pPr>
      <w:r>
        <w:rPr>
          <w:i w:val="false"/>
          <w:iCs w:val="false"/>
        </w:rPr>
        <w:t>IN_PORT: Representa el puerto de entrada del paquete. Puede ser usado como puerto de salida con el objetivo de enviar el paquete por el mismo puerto por el que entró.</w:t>
      </w:r>
    </w:p>
    <w:p>
      <w:pPr>
        <w:pStyle w:val="Normal"/>
        <w:numPr>
          <w:ilvl w:val="1"/>
          <w:numId w:val="29"/>
        </w:numPr>
        <w:spacing w:lineRule="auto" w:line="259"/>
        <w:jc w:val="left"/>
        <w:rPr/>
      </w:pPr>
      <w:r>
        <w:rPr>
          <w:i w:val="false"/>
          <w:iCs w:val="false"/>
        </w:rPr>
        <w:t xml:space="preserve">ANY: Valor especial utilizado cuando no se especifica ningún puerto </w:t>
      </w:r>
      <w:r>
        <w:rPr>
          <w:i w:val="false"/>
          <w:iCs w:val="false"/>
          <w:color w:val="CE181E"/>
        </w:rPr>
        <w:t>NO CONSIGO TRADUCIR ESTO DE LA ESPECIFICACION</w:t>
      </w:r>
    </w:p>
    <w:p>
      <w:pPr>
        <w:pStyle w:val="Normal"/>
        <w:numPr>
          <w:ilvl w:val="1"/>
          <w:numId w:val="29"/>
        </w:numPr>
        <w:spacing w:lineRule="auto" w:line="259"/>
        <w:jc w:val="left"/>
        <w:rPr/>
      </w:pPr>
      <w:r>
        <w:rPr>
          <w:i w:val="false"/>
          <w:iCs w:val="false"/>
          <w:color w:val="000000"/>
        </w:rPr>
        <w:t xml:space="preserve">UNSET: Valor especial que indica que el puerto de salida no debe incluirse en el </w:t>
      </w:r>
      <w:r>
        <w:rPr>
          <w:i/>
          <w:iCs/>
          <w:color w:val="000000"/>
        </w:rPr>
        <w:t>Action-Set</w:t>
      </w:r>
      <w:r>
        <w:rPr>
          <w:i w:val="false"/>
          <w:iCs w:val="false"/>
          <w:color w:val="000000"/>
        </w:rPr>
        <w:t>. No puede ser usado ni como puerto de salida no como puerto de entrada.</w:t>
      </w:r>
    </w:p>
    <w:p>
      <w:pPr>
        <w:pStyle w:val="Normal"/>
        <w:spacing w:lineRule="auto" w:line="259"/>
        <w:jc w:val="left"/>
        <w:rPr>
          <w:i w:val="false"/>
          <w:i w:val="false"/>
          <w:iCs w:val="false"/>
          <w:color w:val="000000"/>
        </w:rPr>
      </w:pPr>
      <w:r>
        <w:rPr>
          <w:i w:val="false"/>
          <w:iCs w:val="false"/>
          <w:color w:val="000000"/>
        </w:rPr>
      </w:r>
    </w:p>
    <w:p>
      <w:pPr>
        <w:pStyle w:val="Normal"/>
        <w:spacing w:lineRule="auto" w:line="259"/>
        <w:jc w:val="left"/>
        <w:rPr>
          <w:color w:val="000000"/>
        </w:rPr>
      </w:pPr>
      <w:r>
        <w:rPr>
          <w:i w:val="false"/>
          <w:iCs w:val="false"/>
          <w:color w:val="000000"/>
        </w:rPr>
        <w:tab/>
        <w:t xml:space="preserve">Finalmente se detallan los puertos reservados que opcionalmente puede poseer un </w:t>
        <w:tab/>
        <w:t>switch que soporte OpenFlow.</w:t>
      </w:r>
    </w:p>
    <w:p>
      <w:pPr>
        <w:pStyle w:val="Normal"/>
        <w:numPr>
          <w:ilvl w:val="1"/>
          <w:numId w:val="29"/>
        </w:numPr>
        <w:spacing w:lineRule="auto" w:line="259"/>
        <w:jc w:val="left"/>
        <w:rPr>
          <w:color w:val="000000"/>
        </w:rPr>
      </w:pPr>
      <w:r>
        <w:rPr>
          <w:color w:val="000000"/>
        </w:rPr>
        <w:t>LOCAL: Representa la red local del switch</w:t>
      </w:r>
    </w:p>
    <w:p>
      <w:pPr>
        <w:pStyle w:val="Normal"/>
        <w:numPr>
          <w:ilvl w:val="1"/>
          <w:numId w:val="29"/>
        </w:numPr>
        <w:spacing w:lineRule="auto" w:line="259"/>
        <w:jc w:val="left"/>
        <w:rPr>
          <w:color w:val="000000"/>
        </w:rPr>
      </w:pPr>
      <w:r>
        <w:rPr>
          <w:i w:val="false"/>
          <w:iCs w:val="false"/>
          <w:color w:val="000000"/>
        </w:rPr>
        <w:t>NORMAL: Representa el reenvio utilizando la forma tradicional (sin utilización del protocolo OpenFlow)</w:t>
      </w:r>
    </w:p>
    <w:p>
      <w:pPr>
        <w:pStyle w:val="Normal"/>
        <w:numPr>
          <w:ilvl w:val="1"/>
          <w:numId w:val="29"/>
        </w:numPr>
        <w:spacing w:lineRule="auto" w:line="259"/>
        <w:jc w:val="left"/>
        <w:rPr>
          <w:color w:val="000000"/>
        </w:rPr>
      </w:pPr>
      <w:r>
        <w:rPr>
          <w:i w:val="false"/>
          <w:iCs w:val="false"/>
          <w:color w:val="000000"/>
        </w:rPr>
        <w:t>FLOOD: Representa todos los puertos menos el de entrada. Utilizado cuando se desea inundar una red (por ejemplo a la hora de utilizar el protocolo ARP)</w:t>
      </w:r>
    </w:p>
    <w:p>
      <w:pPr>
        <w:pStyle w:val="Normal"/>
        <w:numPr>
          <w:ilvl w:val="0"/>
          <w:numId w:val="0"/>
        </w:numPr>
        <w:spacing w:lineRule="auto" w:line="259"/>
        <w:ind w:left="1080" w:hanging="0"/>
        <w:jc w:val="left"/>
        <w:rPr>
          <w:i w:val="false"/>
          <w:i w:val="false"/>
          <w:iCs w:val="false"/>
        </w:rPr>
      </w:pPr>
      <w:r>
        <w:rPr>
          <w:i w:val="false"/>
          <w:iCs w:val="false"/>
        </w:rPr>
      </w:r>
    </w:p>
    <w:p>
      <w:pPr>
        <w:pStyle w:val="Normal"/>
        <w:spacing w:lineRule="auto" w:line="259"/>
        <w:jc w:val="left"/>
        <w:rPr/>
      </w:pPr>
      <w:r>
        <w:rPr/>
      </w:r>
    </w:p>
    <w:p>
      <w:pPr>
        <w:pStyle w:val="Normal"/>
        <w:spacing w:lineRule="auto" w:line="259"/>
        <w:jc w:val="left"/>
        <w:rPr/>
      </w:pPr>
      <w:r>
        <w:rPr/>
        <w:t>2.4.3Tablas de OpenFlow</w:t>
      </w:r>
    </w:p>
    <w:p>
      <w:pPr>
        <w:pStyle w:val="Normal"/>
        <w:spacing w:lineRule="auto" w:line="259"/>
        <w:jc w:val="left"/>
        <w:rPr/>
      </w:pPr>
      <w:r>
        <w:rPr/>
        <w:t xml:space="preserve">En este apartado se detallan en primer lugar el proceso de pipeline de OpenFlow, los componentes de las tablas de flujo y de grupo, a continuación el mecanismo de </w:t>
      </w:r>
      <w:r>
        <w:rPr>
          <w:i/>
          <w:iCs/>
        </w:rPr>
        <w:t>matching</w:t>
      </w:r>
      <w:r>
        <w:rPr>
          <w:i w:val="false"/>
          <w:iCs w:val="false"/>
        </w:rPr>
        <w:t xml:space="preserve"> y finalmente el gestionador de acciones.</w:t>
      </w:r>
    </w:p>
    <w:p>
      <w:pPr>
        <w:pStyle w:val="Normal"/>
        <w:spacing w:lineRule="auto" w:line="259"/>
        <w:jc w:val="left"/>
        <w:rPr/>
      </w:pPr>
      <w:r>
        <w:rPr>
          <w:i w:val="false"/>
          <w:iCs w:val="false"/>
        </w:rPr>
        <w:t xml:space="preserve">2.4.3.1 Proceso de </w:t>
      </w:r>
      <w:r>
        <w:rPr>
          <w:i/>
          <w:iCs/>
        </w:rPr>
        <w:t>pipeline</w:t>
      </w:r>
    </w:p>
    <w:p>
      <w:pPr>
        <w:pStyle w:val="Normal"/>
        <w:spacing w:lineRule="auto" w:line="259"/>
        <w:jc w:val="left"/>
        <w:rPr/>
      </w:pPr>
      <w:r>
        <w:rPr/>
        <w:t xml:space="preserve">Los switches OpenFlow pueden dividirse en 2 tipos: </w:t>
      </w:r>
      <w:r>
        <w:rPr>
          <w:i/>
          <w:iCs/>
        </w:rPr>
        <w:t>OpenFlow-only</w:t>
      </w:r>
      <w:r>
        <w:rPr/>
        <w:t xml:space="preserve"> y </w:t>
      </w:r>
      <w:r>
        <w:rPr>
          <w:i/>
          <w:iCs/>
        </w:rPr>
        <w:t xml:space="preserve">OpenFlow-hybrid. </w:t>
      </w:r>
      <w:r>
        <w:rPr>
          <w:i w:val="false"/>
          <w:iCs w:val="false"/>
        </w:rPr>
        <w:t xml:space="preserve">Los primeros soportan únicamente las operaciones relacionadas como el protocolo OpenFlow y, por tanto, todos los paquetes son procesador por el </w:t>
      </w:r>
      <w:r>
        <w:rPr>
          <w:i/>
          <w:iCs/>
        </w:rPr>
        <w:t xml:space="preserve">pipeline </w:t>
      </w:r>
      <w:r>
        <w:rPr>
          <w:i w:val="false"/>
          <w:iCs w:val="false"/>
        </w:rPr>
        <w:t>de OpenFlow, mientras que los segundos admiten tanto las funcionalidades OpenFlow como las normales que aporta la conmutación Ethernet.</w:t>
      </w:r>
    </w:p>
    <w:p>
      <w:pPr>
        <w:pStyle w:val="Normal"/>
        <w:spacing w:lineRule="auto" w:line="259"/>
        <w:jc w:val="left"/>
        <w:rPr/>
      </w:pPr>
      <w:r>
        <w:rPr>
          <w:i w:val="false"/>
          <w:iCs w:val="false"/>
        </w:rPr>
        <w:t xml:space="preserve">El </w:t>
      </w:r>
      <w:r>
        <w:rPr>
          <w:i/>
          <w:iCs/>
        </w:rPr>
        <w:t xml:space="preserve">pipeline </w:t>
      </w:r>
      <w:r>
        <w:rPr>
          <w:i w:val="false"/>
          <w:iCs w:val="false"/>
        </w:rPr>
        <w:t>de OpenFlow de todos los switches contiene tablas de flujo, y cada tabla de flujo contiene multiples entradas. Este define como interaccionan los paquetes con las tablas de flujo. En la Ilustración X se muestra como es el flujo de los paquetes cuando tenemos más de una tabla de flujo.</w:t>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40">
            <wp:simplePos x="0" y="0"/>
            <wp:positionH relativeFrom="column">
              <wp:posOffset>17780</wp:posOffset>
            </wp:positionH>
            <wp:positionV relativeFrom="paragraph">
              <wp:posOffset>91440</wp:posOffset>
            </wp:positionV>
            <wp:extent cx="5311140" cy="1229360"/>
            <wp:effectExtent l="0" t="0" r="0" b="0"/>
            <wp:wrapSquare wrapText="largest"/>
            <wp:docPr id="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descr=""/>
                    <pic:cNvPicPr>
                      <a:picLocks noChangeAspect="1" noChangeArrowheads="1"/>
                    </pic:cNvPicPr>
                  </pic:nvPicPr>
                  <pic:blipFill>
                    <a:blip r:embed="rId5"/>
                    <a:srcRect l="24464" t="42411" r="25972" b="37150"/>
                    <a:stretch>
                      <a:fillRect/>
                    </a:stretch>
                  </pic:blipFill>
                  <pic:spPr bwMode="auto">
                    <a:xfrm>
                      <a:off x="0" y="0"/>
                      <a:ext cx="5311140" cy="1229360"/>
                    </a:xfrm>
                    <a:prstGeom prst="rect">
                      <a:avLst/>
                    </a:prstGeom>
                  </pic:spPr>
                </pic:pic>
              </a:graphicData>
            </a:graphic>
          </wp:anchor>
        </w:drawing>
      </w:r>
    </w:p>
    <w:p>
      <w:pPr>
        <w:pStyle w:val="Normal"/>
        <w:spacing w:lineRule="auto" w:line="259"/>
        <w:jc w:val="left"/>
        <w:rPr/>
      </w:pPr>
      <w:r>
        <w:rPr>
          <w:i w:val="false"/>
          <w:iCs w:val="false"/>
        </w:rPr>
        <w:t xml:space="preserve">Estas tablas, como se puede observar, son numeradas secuencialmente empezando por el índice 0. </w:t>
      </w:r>
    </w:p>
    <w:p>
      <w:pPr>
        <w:pStyle w:val="Normal"/>
        <w:spacing w:lineRule="auto" w:line="259"/>
        <w:jc w:val="left"/>
        <w:rPr/>
      </w:pPr>
      <w:r>
        <w:rPr>
          <w:i w:val="false"/>
          <w:iCs w:val="false"/>
        </w:rPr>
        <w:t xml:space="preserve">El proceso de </w:t>
      </w:r>
      <w:r>
        <w:rPr>
          <w:i/>
          <w:iCs/>
        </w:rPr>
        <w:t>pipeline</w:t>
      </w:r>
      <w:r>
        <w:rPr>
          <w:i w:val="false"/>
          <w:iCs w:val="false"/>
        </w:rPr>
        <w:t xml:space="preserve"> siempre comienza por la primera tabla de flujo del procesamiento de entrada: en primer lugar se comprueba el </w:t>
      </w:r>
      <w:r>
        <w:rPr>
          <w:i/>
          <w:iCs/>
        </w:rPr>
        <w:t xml:space="preserve">match </w:t>
      </w:r>
      <w:r>
        <w:rPr>
          <w:i w:val="false"/>
          <w:iCs w:val="false"/>
        </w:rPr>
        <w:t xml:space="preserve">(ver apartado </w:t>
      </w:r>
      <w:r>
        <w:rPr>
          <w:i w:val="false"/>
          <w:iCs w:val="false"/>
          <w:color w:val="CE181E"/>
        </w:rPr>
        <w:t>XXXX</w:t>
      </w:r>
      <w:r>
        <w:rPr>
          <w:i w:val="false"/>
          <w:iCs w:val="false"/>
        </w:rPr>
        <w:t xml:space="preserve">) entre el paquete y las entradas de flujo de la tabla 0. El resto de tablas de entrada se utiliza en función del resultado de la primera tabla. </w:t>
      </w:r>
    </w:p>
    <w:p>
      <w:pPr>
        <w:pStyle w:val="Normal"/>
        <w:spacing w:lineRule="auto" w:line="259"/>
        <w:jc w:val="left"/>
        <w:rPr/>
      </w:pPr>
      <w:r>
        <w:rPr>
          <w:i w:val="false"/>
          <w:iCs w:val="false"/>
        </w:rPr>
        <w:t xml:space="preserve">Cuando un paquete es procesado por una tabla de flujo, se hace el proceso de </w:t>
      </w:r>
      <w:r>
        <w:rPr>
          <w:i/>
          <w:iCs/>
        </w:rPr>
        <w:t>matching</w:t>
      </w:r>
      <w:r>
        <w:rPr>
          <w:i w:val="false"/>
          <w:iCs w:val="false"/>
        </w:rPr>
        <w:t xml:space="preserve"> con las entradas de dicha tabla. En caso de existir coincidencia se realizan las instrucciones correspondientes que contuviera dicha entrada. Estas instrucciones estan detalladas en el apartado </w:t>
      </w:r>
      <w:r>
        <w:rPr>
          <w:i w:val="false"/>
          <w:iCs w:val="false"/>
          <w:color w:val="CE181E"/>
        </w:rPr>
        <w:t xml:space="preserve">XXXX, </w:t>
      </w:r>
      <w:r>
        <w:rPr>
          <w:i w:val="false"/>
          <w:iCs w:val="false"/>
          <w:color w:val="000000"/>
        </w:rPr>
        <w:t xml:space="preserve">aunque se detalla que una de ellas es enviar el paquete a otra tabla de flujo, que ha de ser de índice mayor, en cuyo caso el procedimiento se repite. En caso de que no se encuentre esta instrucción el proceso de </w:t>
      </w:r>
      <w:r>
        <w:rPr>
          <w:i/>
          <w:iCs/>
          <w:color w:val="000000"/>
        </w:rPr>
        <w:t xml:space="preserve">pipeline </w:t>
      </w:r>
      <w:r>
        <w:rPr>
          <w:i w:val="false"/>
          <w:iCs w:val="false"/>
          <w:color w:val="000000"/>
        </w:rPr>
        <w:t>finaliza, y el paquete es enviado por el puerto correspondiente.</w:t>
      </w:r>
    </w:p>
    <w:p>
      <w:pPr>
        <w:pStyle w:val="Normal"/>
        <w:spacing w:lineRule="auto" w:line="259"/>
        <w:jc w:val="left"/>
        <w:rPr/>
      </w:pPr>
      <w:r>
        <w:rPr>
          <w:i w:val="false"/>
          <w:iCs w:val="false"/>
          <w:color w:val="000000"/>
        </w:rPr>
        <w:t xml:space="preserve">Otro caso que puede ocurrir es que ninguna entrada de la tabla de flujo coincida con el paquete, en cuyo caso se denomina </w:t>
      </w:r>
      <w:r>
        <w:rPr>
          <w:i/>
          <w:iCs/>
          <w:color w:val="000000"/>
        </w:rPr>
        <w:t>table miss</w:t>
      </w:r>
      <w:r>
        <w:rPr>
          <w:i w:val="false"/>
          <w:iCs w:val="false"/>
          <w:color w:val="000000"/>
        </w:rPr>
        <w:t>. El comportamiento de esta tabla depende de la configuración, pero algunos comportamientos habituales son descartar el paquete, enviarlo a otra tabla o directamente al controlador.</w:t>
      </w:r>
    </w:p>
    <w:p>
      <w:pPr>
        <w:pStyle w:val="Normal"/>
        <w:spacing w:lineRule="auto" w:line="259"/>
        <w:jc w:val="left"/>
        <w:rPr/>
      </w:pPr>
      <w:r>
        <w:rPr>
          <w:i w:val="false"/>
          <w:iCs w:val="false"/>
          <w:color w:val="000000"/>
        </w:rPr>
        <w:t>2.4.3.2 Tablas de flujo y entradas</w:t>
      </w:r>
    </w:p>
    <w:p>
      <w:pPr>
        <w:pStyle w:val="Normal"/>
        <w:spacing w:lineRule="auto" w:line="259"/>
        <w:jc w:val="left"/>
        <w:rPr/>
      </w:pPr>
      <w:r>
        <w:rPr>
          <w:i w:val="false"/>
          <w:iCs w:val="false"/>
          <w:color w:val="000000"/>
        </w:rPr>
        <w:t>Como ya se ha comentado, una tabla de flujo contiene diferentes entradas, cuya estructura es la siguiente:</w:t>
      </w:r>
    </w:p>
    <w:tbl>
      <w:tblPr>
        <w:tblW w:w="8504"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Pr>
      <w:tblGrid>
        <w:gridCol w:w="1438"/>
        <w:gridCol w:w="991"/>
        <w:gridCol w:w="1215"/>
        <w:gridCol w:w="1216"/>
        <w:gridCol w:w="1215"/>
        <w:gridCol w:w="1215"/>
        <w:gridCol w:w="1213"/>
      </w:tblGrid>
      <w:tr>
        <w:trPr/>
        <w:tc>
          <w:tcPr>
            <w:tcW w:w="1438"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Match Fields</w:t>
            </w:r>
          </w:p>
        </w:tc>
        <w:tc>
          <w:tcPr>
            <w:tcW w:w="991"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Priority</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Counters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Instructions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Timeouts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Cookie</w:t>
            </w:r>
          </w:p>
        </w:tc>
        <w:tc>
          <w:tcPr>
            <w:tcW w:w="1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before="0" w:after="160"/>
              <w:rPr/>
            </w:pPr>
            <w:r>
              <w:rPr/>
              <w:t>Flags</w:t>
            </w:r>
          </w:p>
        </w:tc>
      </w:tr>
    </w:tbl>
    <w:p>
      <w:pPr>
        <w:pStyle w:val="Normal"/>
        <w:spacing w:lineRule="auto" w:line="259"/>
        <w:jc w:val="left"/>
        <w:rPr>
          <w:color w:val="CE181E"/>
        </w:rPr>
      </w:pPr>
      <w:r>
        <w:rPr>
          <w:color w:val="CE181E"/>
        </w:rPr>
        <w:t>PONER REFERENCIA DE TABLA CON WORD</w:t>
      </w:r>
    </w:p>
    <w:p>
      <w:pPr>
        <w:pStyle w:val="Normal"/>
        <w:spacing w:lineRule="auto" w:line="259"/>
        <w:jc w:val="left"/>
        <w:rPr/>
      </w:pPr>
      <w:r>
        <w:rPr/>
        <w:t>Donde:</w:t>
      </w:r>
    </w:p>
    <w:p>
      <w:pPr>
        <w:pStyle w:val="Normal"/>
        <w:numPr>
          <w:ilvl w:val="0"/>
          <w:numId w:val="30"/>
        </w:numPr>
        <w:spacing w:lineRule="auto" w:line="259"/>
        <w:jc w:val="left"/>
        <w:rPr/>
      </w:pPr>
      <w:r>
        <w:rPr/>
        <w:t>Match Fields: Campos que permiten hacer la operación de</w:t>
      </w:r>
      <w:r>
        <w:rPr>
          <w:i/>
          <w:iCs/>
        </w:rPr>
        <w:t xml:space="preserve"> matching</w:t>
      </w:r>
      <w:r>
        <w:rPr>
          <w:i w:val="false"/>
          <w:iCs w:val="false"/>
        </w:rPr>
        <w:t>. Consiste en el puerto de entrada y las cabecera del paquete.</w:t>
      </w:r>
    </w:p>
    <w:p>
      <w:pPr>
        <w:pStyle w:val="Normal"/>
        <w:numPr>
          <w:ilvl w:val="0"/>
          <w:numId w:val="30"/>
        </w:numPr>
        <w:spacing w:lineRule="auto" w:line="259"/>
        <w:jc w:val="left"/>
        <w:rPr/>
      </w:pPr>
      <w:r>
        <w:rPr>
          <w:i w:val="false"/>
          <w:iCs w:val="false"/>
        </w:rPr>
        <w:t>Priority: precedencia de</w:t>
      </w:r>
      <w:r>
        <w:rPr>
          <w:i/>
          <w:iCs/>
        </w:rPr>
        <w:t xml:space="preserve"> matching</w:t>
      </w:r>
      <w:r>
        <w:rPr>
          <w:i w:val="false"/>
          <w:iCs w:val="false"/>
        </w:rPr>
        <w:t xml:space="preserve"> de una entrada de flujo</w:t>
      </w:r>
    </w:p>
    <w:p>
      <w:pPr>
        <w:pStyle w:val="Normal"/>
        <w:numPr>
          <w:ilvl w:val="0"/>
          <w:numId w:val="30"/>
        </w:numPr>
        <w:spacing w:lineRule="auto" w:line="259"/>
        <w:jc w:val="left"/>
        <w:rPr/>
      </w:pPr>
      <w:r>
        <w:rPr>
          <w:i w:val="false"/>
          <w:iCs w:val="false"/>
        </w:rPr>
        <w:t xml:space="preserve">Counters: </w:t>
      </w:r>
      <w:r>
        <w:rPr>
          <w:i/>
          <w:iCs/>
        </w:rPr>
        <w:t xml:space="preserve"> </w:t>
      </w:r>
      <w:r>
        <w:rPr>
          <w:i w:val="false"/>
          <w:iCs w:val="false"/>
        </w:rPr>
        <w:t>Actualizados cuando el paquete tiene una coincidencia</w:t>
      </w:r>
    </w:p>
    <w:p>
      <w:pPr>
        <w:pStyle w:val="Normal"/>
        <w:numPr>
          <w:ilvl w:val="0"/>
          <w:numId w:val="30"/>
        </w:numPr>
        <w:spacing w:lineRule="auto" w:line="259"/>
        <w:jc w:val="left"/>
        <w:rPr/>
      </w:pPr>
      <w:r>
        <w:rPr>
          <w:i w:val="false"/>
          <w:iCs w:val="false"/>
        </w:rPr>
        <w:t xml:space="preserve">Instructions:  Modifican el conjunto de acciones o el procesamiento </w:t>
      </w:r>
      <w:r>
        <w:rPr>
          <w:i/>
          <w:iCs/>
        </w:rPr>
        <w:t>pipeline</w:t>
      </w:r>
      <w:r>
        <w:rPr>
          <w:i w:val="false"/>
          <w:iCs w:val="false"/>
        </w:rPr>
        <w:t>.</w:t>
      </w:r>
    </w:p>
    <w:p>
      <w:pPr>
        <w:pStyle w:val="Normal"/>
        <w:numPr>
          <w:ilvl w:val="0"/>
          <w:numId w:val="30"/>
        </w:numPr>
        <w:spacing w:lineRule="auto" w:line="259"/>
        <w:jc w:val="left"/>
        <w:rPr/>
      </w:pPr>
      <w:r>
        <w:rPr>
          <w:i w:val="false"/>
          <w:iCs w:val="false"/>
        </w:rPr>
        <w:t>Timeouts: Tiempo máximo antes de que un flujo expire en el switch</w:t>
      </w:r>
    </w:p>
    <w:p>
      <w:pPr>
        <w:pStyle w:val="Normal"/>
        <w:numPr>
          <w:ilvl w:val="0"/>
          <w:numId w:val="30"/>
        </w:numPr>
        <w:spacing w:lineRule="auto" w:line="259"/>
        <w:jc w:val="left"/>
        <w:rPr/>
      </w:pPr>
      <w:r>
        <w:rPr>
          <w:i w:val="false"/>
          <w:iCs w:val="false"/>
        </w:rPr>
        <w:t>Cookie: Dato seleccionado por el controlador. Su objetivo es filtrar las estadísticas de flujos, la modificación de ellos y su eliminación. No se usa cuando se procesan paquetes.</w:t>
      </w:r>
    </w:p>
    <w:p>
      <w:pPr>
        <w:pStyle w:val="Normal"/>
        <w:numPr>
          <w:ilvl w:val="0"/>
          <w:numId w:val="30"/>
        </w:numPr>
        <w:spacing w:lineRule="auto" w:line="259"/>
        <w:jc w:val="left"/>
        <w:rPr/>
      </w:pPr>
      <w:r>
        <w:rPr>
          <w:i w:val="false"/>
          <w:iCs w:val="false"/>
        </w:rPr>
        <w:t>Flags: Permiten alterar la forma en que se gestionan las entradas de flujo</w:t>
      </w:r>
    </w:p>
    <w:p>
      <w:pPr>
        <w:pStyle w:val="Normal"/>
        <w:spacing w:lineRule="auto" w:line="259"/>
        <w:jc w:val="left"/>
        <w:rPr/>
      </w:pPr>
      <w:r>
        <w:rPr/>
      </w:r>
    </w:p>
    <w:p>
      <w:pPr>
        <w:pStyle w:val="Normal"/>
        <w:spacing w:lineRule="auto" w:line="259"/>
        <w:jc w:val="left"/>
        <w:rPr/>
      </w:pPr>
      <w:r>
        <w:rPr/>
        <w:t>2.4.3.3 Matching</w:t>
      </w:r>
    </w:p>
    <w:p>
      <w:pPr>
        <w:pStyle w:val="Normal"/>
        <w:spacing w:lineRule="auto" w:line="259"/>
        <w:jc w:val="left"/>
        <w:rPr/>
      </w:pPr>
      <w:r>
        <w:rPr/>
        <w:t xml:space="preserve">Cuando el OpenFlow Switch recibe un paquete se activa el diagrama de flujo que se puede ver en la Ilustración X. </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44">
            <wp:simplePos x="0" y="0"/>
            <wp:positionH relativeFrom="column">
              <wp:posOffset>109855</wp:posOffset>
            </wp:positionH>
            <wp:positionV relativeFrom="paragraph">
              <wp:posOffset>-114300</wp:posOffset>
            </wp:positionV>
            <wp:extent cx="5581015" cy="2976245"/>
            <wp:effectExtent l="0" t="0" r="0" b="0"/>
            <wp:wrapSquare wrapText="largest"/>
            <wp:docPr id="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4" descr=""/>
                    <pic:cNvPicPr>
                      <a:picLocks noChangeAspect="1" noChangeArrowheads="1"/>
                    </pic:cNvPicPr>
                  </pic:nvPicPr>
                  <pic:blipFill>
                    <a:blip r:embed="rId6"/>
                    <a:srcRect l="27109" t="28479" r="31619" b="32376"/>
                    <a:stretch>
                      <a:fillRect/>
                    </a:stretch>
                  </pic:blipFill>
                  <pic:spPr bwMode="auto">
                    <a:xfrm>
                      <a:off x="0" y="0"/>
                      <a:ext cx="5581015" cy="2976245"/>
                    </a:xfrm>
                    <a:prstGeom prst="rect">
                      <a:avLst/>
                    </a:prstGeom>
                  </pic:spPr>
                </pic:pic>
              </a:graphicData>
            </a:graphic>
          </wp:anchor>
        </w:drawing>
      </w:r>
    </w:p>
    <w:p>
      <w:pPr>
        <w:pStyle w:val="Normal"/>
        <w:spacing w:lineRule="auto" w:line="259"/>
        <w:jc w:val="left"/>
        <w:rPr>
          <w:color w:val="CE181E"/>
        </w:rPr>
      </w:pPr>
      <w:r>
        <w:rPr>
          <w:color w:val="CE181E"/>
        </w:rPr>
        <w:t>Y EL MATCHING CON LOS GRUPOS???</w:t>
      </w:r>
    </w:p>
    <w:p>
      <w:pPr>
        <w:pStyle w:val="Normal"/>
        <w:spacing w:lineRule="auto" w:line="259"/>
        <w:jc w:val="left"/>
        <w:rPr/>
      </w:pPr>
      <w:r>
        <w:rPr/>
      </w:r>
    </w:p>
    <w:p>
      <w:pPr>
        <w:pStyle w:val="Normal"/>
        <w:spacing w:lineRule="auto" w:line="259"/>
        <w:jc w:val="left"/>
        <w:rPr/>
      </w:pPr>
      <w:r>
        <w:rPr/>
        <w:t xml:space="preserve">El switch comienza realizando una búsqueda en la primera tabla de flujo del procesamiento de entrada, y basado en el procesamiento </w:t>
      </w:r>
      <w:r>
        <w:rPr>
          <w:i/>
          <w:iCs/>
        </w:rPr>
        <w:t xml:space="preserve">pipeline, </w:t>
      </w:r>
      <w:r>
        <w:rPr>
          <w:i w:val="false"/>
          <w:iCs w:val="false"/>
        </w:rPr>
        <w:t xml:space="preserve">realiza búsquedas en otras tablas si fuera necesario. A continuación, se comprueba si hay tabla de grupo que modifique las acciones </w:t>
      </w:r>
    </w:p>
    <w:p>
      <w:pPr>
        <w:pStyle w:val="Normal"/>
        <w:spacing w:lineRule="auto" w:line="259"/>
        <w:jc w:val="left"/>
        <w:rPr/>
      </w:pPr>
      <w:r>
        <w:rPr/>
      </w:r>
    </w:p>
    <w:p>
      <w:pPr>
        <w:pStyle w:val="Normal"/>
        <w:spacing w:lineRule="auto" w:line="259"/>
        <w:jc w:val="left"/>
        <w:rPr/>
      </w:pPr>
      <w:r>
        <w:rPr/>
        <w:t>2.4.3.4 Acciones</w:t>
      </w:r>
    </w:p>
    <w:p>
      <w:pPr>
        <w:pStyle w:val="Normal"/>
        <w:spacing w:lineRule="auto" w:line="259"/>
        <w:jc w:val="left"/>
        <w:rPr/>
      </w:pPr>
      <w:r>
        <w:rPr/>
        <w:t>Cada paquete procesado tiene una serie de acciones a procesar que pueden ser modificadas por las entradas de las tablas de flujo, algunas de las más importantes son:</w:t>
      </w:r>
    </w:p>
    <w:p>
      <w:pPr>
        <w:pStyle w:val="Normal"/>
        <w:numPr>
          <w:ilvl w:val="0"/>
          <w:numId w:val="31"/>
        </w:numPr>
        <w:spacing w:lineRule="auto" w:line="259"/>
        <w:jc w:val="left"/>
        <w:rPr/>
      </w:pPr>
      <w:r>
        <w:rPr/>
        <w:t xml:space="preserve">Output </w:t>
      </w:r>
      <w:r>
        <w:rPr>
          <w:i/>
          <w:iCs/>
        </w:rPr>
        <w:t>port_no</w:t>
      </w:r>
      <w:r>
        <w:rPr/>
        <w:t xml:space="preserve">: Envía el paquete por el puerto indicado en el campo </w:t>
      </w:r>
      <w:r>
        <w:rPr>
          <w:i/>
          <w:iCs/>
        </w:rPr>
        <w:t>port_no.</w:t>
      </w:r>
    </w:p>
    <w:p>
      <w:pPr>
        <w:pStyle w:val="Normal"/>
        <w:numPr>
          <w:ilvl w:val="0"/>
          <w:numId w:val="31"/>
        </w:numPr>
        <w:spacing w:lineRule="auto" w:line="259"/>
        <w:jc w:val="left"/>
        <w:rPr>
          <w:i w:val="false"/>
          <w:i w:val="false"/>
          <w:iCs w:val="false"/>
        </w:rPr>
      </w:pPr>
      <w:r>
        <w:rPr>
          <w:i w:val="false"/>
          <w:iCs w:val="false"/>
        </w:rPr>
        <w:t xml:space="preserve">Group </w:t>
      </w:r>
      <w:r>
        <w:rPr>
          <w:i/>
          <w:iCs/>
        </w:rPr>
        <w:t xml:space="preserve">group_id: </w:t>
      </w:r>
      <w:r>
        <w:rPr>
          <w:i w:val="false"/>
          <w:iCs w:val="false"/>
        </w:rPr>
        <w:t>Procesa el paquete a través del grupo especificado</w:t>
      </w:r>
    </w:p>
    <w:p>
      <w:pPr>
        <w:pStyle w:val="Normal"/>
        <w:numPr>
          <w:ilvl w:val="0"/>
          <w:numId w:val="31"/>
        </w:numPr>
        <w:spacing w:lineRule="auto" w:line="259"/>
        <w:jc w:val="left"/>
        <w:rPr>
          <w:i w:val="false"/>
          <w:i w:val="false"/>
          <w:iCs w:val="false"/>
        </w:rPr>
      </w:pPr>
      <w:r>
        <w:rPr>
          <w:i w:val="false"/>
          <w:iCs w:val="false"/>
        </w:rPr>
        <w:t>Drop: Descarta el paquete</w:t>
      </w:r>
    </w:p>
    <w:p>
      <w:pPr>
        <w:pStyle w:val="Normal"/>
        <w:numPr>
          <w:ilvl w:val="0"/>
          <w:numId w:val="31"/>
        </w:numPr>
        <w:spacing w:lineRule="auto" w:line="259"/>
        <w:jc w:val="left"/>
        <w:rPr>
          <w:i w:val="false"/>
          <w:i w:val="false"/>
          <w:iCs w:val="false"/>
        </w:rPr>
      </w:pPr>
      <w:r>
        <w:rPr>
          <w:i w:val="false"/>
          <w:iCs w:val="false"/>
        </w:rPr>
        <w:t>Push VLAN header: Añade el campo VLAN a la que pertenece el paquete (ver apartado 4.3.1)</w:t>
      </w:r>
    </w:p>
    <w:p>
      <w:pPr>
        <w:pStyle w:val="Normal"/>
        <w:numPr>
          <w:ilvl w:val="0"/>
          <w:numId w:val="31"/>
        </w:numPr>
        <w:spacing w:lineRule="auto" w:line="259"/>
        <w:jc w:val="left"/>
        <w:rPr>
          <w:i w:val="false"/>
          <w:i w:val="false"/>
          <w:iCs w:val="false"/>
        </w:rPr>
      </w:pPr>
      <w:r>
        <w:rPr>
          <w:i w:val="false"/>
          <w:iCs w:val="false"/>
        </w:rPr>
        <w:t>Pop VLAN header: Elimina el campo VLAN de la cabecera del paquete</w:t>
      </w:r>
    </w:p>
    <w:p>
      <w:pPr>
        <w:pStyle w:val="Normal"/>
        <w:spacing w:lineRule="auto" w:line="259"/>
        <w:jc w:val="left"/>
        <w:rPr>
          <w:i w:val="false"/>
          <w:i w:val="false"/>
          <w:iCs w:val="false"/>
        </w:rPr>
      </w:pPr>
      <w:r>
        <w:rPr>
          <w:i w:val="false"/>
          <w:iCs w:val="false"/>
        </w:rPr>
        <w:t>Estas acciones serán utilizadas a la hora de crear reglas de flujo en nuestras aplicaciones.</w:t>
      </w:r>
    </w:p>
    <w:p>
      <w:pPr>
        <w:pStyle w:val="Normal"/>
        <w:spacing w:lineRule="auto" w:line="259"/>
        <w:jc w:val="left"/>
        <w:rPr>
          <w:i w:val="false"/>
          <w:i w:val="false"/>
          <w:iCs w:val="false"/>
        </w:rPr>
      </w:pPr>
      <w:r>
        <w:rPr>
          <w:i w:val="false"/>
          <w:iCs w:val="false"/>
        </w:rPr>
      </w:r>
    </w:p>
    <w:p>
      <w:pPr>
        <w:pStyle w:val="Normal"/>
        <w:spacing w:lineRule="auto" w:line="259"/>
        <w:jc w:val="left"/>
        <w:rPr/>
      </w:pPr>
      <w:r>
        <w:rPr/>
        <w:t>2.4.4 Mensajes de OpenFlow</w:t>
      </w:r>
    </w:p>
    <w:p>
      <w:pPr>
        <w:pStyle w:val="Normal"/>
        <w:spacing w:lineRule="auto" w:line="259"/>
        <w:jc w:val="left"/>
        <w:rPr/>
      </w:pPr>
      <w:r>
        <w:rPr/>
        <w:t>A la hora de comunicar el switch OpenFlow con el controlador se utiliza el canal de control. A través de este canal el controlador configura y gestiona el switch, recibe los eventos del switch y le envía los paquetes. Todo esto se hace a través de 3 tipos de mensajes: mensajes controlador a switch, asíncronos y síncronos.</w:t>
      </w:r>
    </w:p>
    <w:p>
      <w:pPr>
        <w:pStyle w:val="Normal"/>
        <w:spacing w:lineRule="auto" w:line="259"/>
        <w:jc w:val="left"/>
        <w:rPr/>
      </w:pPr>
      <w:r>
        <w:rPr/>
        <w:t>2.4.4.1 Mensajes controlador a switch</w:t>
      </w:r>
    </w:p>
    <w:p>
      <w:pPr>
        <w:pStyle w:val="Normal"/>
        <w:spacing w:lineRule="auto" w:line="259"/>
        <w:jc w:val="left"/>
        <w:rPr/>
      </w:pPr>
      <w:r>
        <w:rPr/>
        <w:t>Estos mensajes se generan en el controlador y el switch puede, o no, responder a ellos. Dentro de este tipo se encuentran, entre otros, los siguientes mensajes:</w:t>
      </w:r>
    </w:p>
    <w:p>
      <w:pPr>
        <w:pStyle w:val="Normal"/>
        <w:numPr>
          <w:ilvl w:val="0"/>
          <w:numId w:val="32"/>
        </w:numPr>
        <w:spacing w:lineRule="auto" w:line="259"/>
        <w:jc w:val="left"/>
        <w:rPr/>
      </w:pPr>
      <w:r>
        <w:rPr>
          <w:i/>
          <w:iCs/>
        </w:rPr>
        <w:t xml:space="preserve">Features: </w:t>
      </w:r>
      <w:r>
        <w:rPr>
          <w:i w:val="false"/>
          <w:iCs w:val="false"/>
        </w:rPr>
        <w:t>Se envía cuando el controlador solicita la identidad y características básicas del switch. Enviado cuando se establece el canal</w:t>
      </w:r>
    </w:p>
    <w:p>
      <w:pPr>
        <w:pStyle w:val="Normal"/>
        <w:numPr>
          <w:ilvl w:val="0"/>
          <w:numId w:val="32"/>
        </w:numPr>
        <w:spacing w:lineRule="auto" w:line="259"/>
        <w:jc w:val="left"/>
        <w:rPr>
          <w:i/>
          <w:i/>
          <w:iCs/>
        </w:rPr>
      </w:pPr>
      <w:r>
        <w:rPr>
          <w:i/>
          <w:iCs/>
        </w:rPr>
        <w:t xml:space="preserve">Configuration: </w:t>
      </w:r>
      <w:r>
        <w:rPr>
          <w:i w:val="false"/>
          <w:iCs w:val="false"/>
        </w:rPr>
        <w:t>Mensajes de consulta de los parámetros de configuración</w:t>
      </w:r>
    </w:p>
    <w:p>
      <w:pPr>
        <w:pStyle w:val="Normal"/>
        <w:numPr>
          <w:ilvl w:val="0"/>
          <w:numId w:val="32"/>
        </w:numPr>
        <w:spacing w:lineRule="auto" w:line="259"/>
        <w:jc w:val="left"/>
        <w:rPr>
          <w:i/>
          <w:i/>
          <w:iCs/>
        </w:rPr>
      </w:pPr>
      <w:r>
        <w:rPr>
          <w:i/>
          <w:iCs/>
        </w:rPr>
        <w:t xml:space="preserve">Modify-state: </w:t>
      </w:r>
      <w:r>
        <w:rPr>
          <w:i w:val="false"/>
          <w:iCs w:val="false"/>
        </w:rPr>
        <w:t>Mensajes que gestionan el estado del switch. Por ejemplo para añadir o eliminar flujos.</w:t>
      </w:r>
    </w:p>
    <w:p>
      <w:pPr>
        <w:pStyle w:val="Normal"/>
        <w:numPr>
          <w:ilvl w:val="0"/>
          <w:numId w:val="32"/>
        </w:numPr>
        <w:spacing w:lineRule="auto" w:line="259"/>
        <w:jc w:val="left"/>
        <w:rPr>
          <w:i/>
          <w:i/>
          <w:iCs/>
        </w:rPr>
      </w:pPr>
      <w:r>
        <w:rPr>
          <w:i/>
          <w:iCs/>
        </w:rPr>
        <w:t xml:space="preserve">Read-State: </w:t>
      </w:r>
      <w:r>
        <w:rPr>
          <w:i w:val="false"/>
          <w:iCs w:val="false"/>
        </w:rPr>
        <w:t>Mensajes que consigue información acerca del switch, como estadísticas o configuración actual.</w:t>
      </w:r>
    </w:p>
    <w:p>
      <w:pPr>
        <w:pStyle w:val="Normal"/>
        <w:numPr>
          <w:ilvl w:val="0"/>
          <w:numId w:val="32"/>
        </w:numPr>
        <w:spacing w:lineRule="auto" w:line="259"/>
        <w:jc w:val="left"/>
        <w:rPr/>
      </w:pPr>
      <w:r>
        <w:rPr>
          <w:i/>
          <w:iCs/>
        </w:rPr>
        <w:t xml:space="preserve">Packet-out: </w:t>
      </w:r>
      <w:r>
        <w:rPr>
          <w:i w:val="false"/>
          <w:iCs w:val="false"/>
        </w:rPr>
        <w:t>Mensajes mediante los cuales el controlador puede enviar paquetes por un puerto concreto del switch o redireccionar paquetes que han llegado modificando las acciones que se le aplican.</w:t>
      </w:r>
    </w:p>
    <w:p>
      <w:pPr>
        <w:pStyle w:val="Normal"/>
        <w:spacing w:lineRule="auto" w:line="259"/>
        <w:jc w:val="left"/>
        <w:rPr/>
      </w:pPr>
      <w:r>
        <w:rPr>
          <w:i w:val="false"/>
          <w:iCs w:val="false"/>
        </w:rPr>
        <w:t>2.4.4.2 Mensajes asíncronos</w:t>
      </w:r>
    </w:p>
    <w:p>
      <w:pPr>
        <w:pStyle w:val="Normal"/>
        <w:spacing w:lineRule="auto" w:line="259"/>
        <w:jc w:val="left"/>
        <w:rPr/>
      </w:pPr>
      <w:r>
        <w:rPr>
          <w:i w:val="false"/>
          <w:iCs w:val="false"/>
        </w:rPr>
        <w:t>Estos mensajes se envían entre el switch y el controlador al llegar un paquete. Entre ellos se encuentan los siguientes:</w:t>
      </w:r>
    </w:p>
    <w:p>
      <w:pPr>
        <w:pStyle w:val="Normal"/>
        <w:numPr>
          <w:ilvl w:val="0"/>
          <w:numId w:val="33"/>
        </w:numPr>
        <w:spacing w:lineRule="auto" w:line="259"/>
        <w:jc w:val="left"/>
        <w:rPr>
          <w:i/>
          <w:i/>
          <w:iCs/>
        </w:rPr>
      </w:pPr>
      <w:r>
        <w:rPr>
          <w:i/>
          <w:iCs/>
        </w:rPr>
        <w:t xml:space="preserve">Packet-in: </w:t>
      </w:r>
      <w:r>
        <w:rPr>
          <w:i w:val="false"/>
          <w:iCs w:val="false"/>
        </w:rPr>
        <w:t xml:space="preserve">Mensaje enviado cuando al recibir un paquete no tiene una entrada de flujos para dicho paquete. El controlador procesa el paquete y responde con un mensaje de tipo </w:t>
      </w:r>
      <w:r>
        <w:rPr>
          <w:i/>
          <w:iCs/>
        </w:rPr>
        <w:t>Packet-out</w:t>
      </w:r>
    </w:p>
    <w:p>
      <w:pPr>
        <w:pStyle w:val="Normal"/>
        <w:numPr>
          <w:ilvl w:val="0"/>
          <w:numId w:val="33"/>
        </w:numPr>
        <w:spacing w:lineRule="auto" w:line="259"/>
        <w:jc w:val="left"/>
        <w:rPr>
          <w:i/>
          <w:i/>
          <w:iCs/>
        </w:rPr>
      </w:pPr>
      <w:r>
        <w:rPr>
          <w:i/>
          <w:iCs/>
        </w:rPr>
        <w:t>Flow-Removed:</w:t>
      </w:r>
      <w:r>
        <w:rPr>
          <w:i w:val="false"/>
          <w:iCs w:val="false"/>
        </w:rPr>
        <w:t xml:space="preserve"> Mensaje que notifica que se ha eliminado una entrada de flujo de una tabla.</w:t>
      </w:r>
    </w:p>
    <w:p>
      <w:pPr>
        <w:pStyle w:val="Normal"/>
        <w:numPr>
          <w:ilvl w:val="0"/>
          <w:numId w:val="33"/>
        </w:numPr>
        <w:spacing w:lineRule="auto" w:line="259"/>
        <w:jc w:val="left"/>
        <w:rPr>
          <w:i/>
          <w:i/>
          <w:iCs/>
        </w:rPr>
      </w:pPr>
      <w:r>
        <w:rPr>
          <w:i/>
          <w:iCs/>
        </w:rPr>
        <w:t>Port-status:</w:t>
      </w:r>
      <w:r>
        <w:rPr>
          <w:i w:val="false"/>
          <w:iCs w:val="false"/>
        </w:rPr>
        <w:t xml:space="preserve"> Informa al controlador del cambio en la configuración en un puerto. </w:t>
      </w:r>
    </w:p>
    <w:p>
      <w:pPr>
        <w:pStyle w:val="Normal"/>
        <w:numPr>
          <w:ilvl w:val="0"/>
          <w:numId w:val="33"/>
        </w:numPr>
        <w:spacing w:lineRule="auto" w:line="259"/>
        <w:jc w:val="left"/>
        <w:rPr>
          <w:i/>
          <w:i/>
          <w:iCs/>
        </w:rPr>
      </w:pPr>
      <w:r>
        <w:rPr>
          <w:i/>
          <w:iCs/>
        </w:rPr>
        <w:t xml:space="preserve">Role-status: </w:t>
      </w:r>
      <w:r>
        <w:rPr>
          <w:i w:val="false"/>
          <w:iCs w:val="false"/>
        </w:rPr>
        <w:t>Informa al controlador del cambio de rol.</w:t>
      </w:r>
    </w:p>
    <w:p>
      <w:pPr>
        <w:pStyle w:val="Normal"/>
        <w:numPr>
          <w:ilvl w:val="0"/>
          <w:numId w:val="33"/>
        </w:numPr>
        <w:spacing w:lineRule="auto" w:line="259"/>
        <w:jc w:val="left"/>
        <w:rPr>
          <w:i/>
          <w:i/>
          <w:iCs/>
        </w:rPr>
      </w:pPr>
      <w:r>
        <w:rPr>
          <w:i/>
          <w:iCs/>
        </w:rPr>
        <w:t xml:space="preserve">Controller-status: </w:t>
      </w:r>
      <w:r>
        <w:rPr>
          <w:i w:val="false"/>
          <w:iCs w:val="false"/>
        </w:rPr>
        <w:t>Informa al controlador del estado de cambios en el canal de comunicación OpenFlow</w:t>
      </w:r>
    </w:p>
    <w:p>
      <w:pPr>
        <w:pStyle w:val="Normal"/>
        <w:numPr>
          <w:ilvl w:val="0"/>
          <w:numId w:val="33"/>
        </w:numPr>
        <w:spacing w:lineRule="auto" w:line="259"/>
        <w:jc w:val="left"/>
        <w:rPr>
          <w:i/>
          <w:i/>
          <w:iCs/>
        </w:rPr>
      </w:pPr>
      <w:r>
        <w:rPr>
          <w:i/>
          <w:iCs/>
        </w:rPr>
        <w:t xml:space="preserve">Flow-monitor: </w:t>
      </w:r>
      <w:r>
        <w:rPr>
          <w:i w:val="false"/>
          <w:iCs w:val="false"/>
        </w:rPr>
        <w:t>Informa al controlador de cambios en las tablas de flujo.</w:t>
      </w:r>
    </w:p>
    <w:p>
      <w:pPr>
        <w:pStyle w:val="Normal"/>
        <w:spacing w:lineRule="auto" w:line="259"/>
        <w:jc w:val="left"/>
        <w:rPr/>
      </w:pPr>
      <w:r>
        <w:rPr>
          <w:i w:val="false"/>
          <w:iCs w:val="false"/>
        </w:rPr>
        <w:t>2.4.4.3 Mensajes simétricos</w:t>
      </w:r>
    </w:p>
    <w:p>
      <w:pPr>
        <w:pStyle w:val="Normal"/>
        <w:spacing w:lineRule="auto" w:line="259"/>
        <w:jc w:val="left"/>
        <w:rPr>
          <w:i/>
          <w:i/>
          <w:iCs/>
        </w:rPr>
      </w:pPr>
      <w:r>
        <w:rPr>
          <w:i w:val="false"/>
          <w:iCs w:val="false"/>
        </w:rPr>
        <w:t>Estos mensajes se envían desde cualquier dispositivo sin solicitud previa. Son los siguientes:</w:t>
      </w:r>
    </w:p>
    <w:p>
      <w:pPr>
        <w:pStyle w:val="Normal"/>
        <w:numPr>
          <w:ilvl w:val="0"/>
          <w:numId w:val="34"/>
        </w:numPr>
        <w:spacing w:lineRule="auto" w:line="259"/>
        <w:jc w:val="left"/>
        <w:rPr>
          <w:i/>
          <w:i/>
          <w:iCs/>
        </w:rPr>
      </w:pPr>
      <w:r>
        <w:rPr>
          <w:i/>
          <w:iCs/>
        </w:rPr>
        <w:t xml:space="preserve">Hello: </w:t>
      </w:r>
      <w:r>
        <w:rPr>
          <w:i w:val="false"/>
          <w:iCs w:val="false"/>
        </w:rPr>
        <w:t>Mensajes que se intercambian en el momento de establecer la conexión entre los conmutadores y el controlador.</w:t>
      </w:r>
    </w:p>
    <w:p>
      <w:pPr>
        <w:pStyle w:val="Normal"/>
        <w:numPr>
          <w:ilvl w:val="0"/>
          <w:numId w:val="34"/>
        </w:numPr>
        <w:spacing w:lineRule="auto" w:line="259"/>
        <w:jc w:val="left"/>
        <w:rPr>
          <w:i/>
          <w:i/>
          <w:iCs/>
        </w:rPr>
      </w:pPr>
      <w:r>
        <w:rPr>
          <w:i/>
          <w:iCs/>
        </w:rPr>
        <w:t xml:space="preserve">Echo: </w:t>
      </w:r>
      <w:r>
        <w:rPr>
          <w:i w:val="false"/>
          <w:iCs w:val="false"/>
        </w:rPr>
        <w:t>Mensajes que permiten medir la latencia o el ancho de banda para comprobar que un dispositivo esté activo.</w:t>
      </w:r>
    </w:p>
    <w:p>
      <w:pPr>
        <w:pStyle w:val="Normal"/>
        <w:numPr>
          <w:ilvl w:val="0"/>
          <w:numId w:val="0"/>
        </w:numPr>
        <w:spacing w:lineRule="auto" w:line="259"/>
        <w:ind w:left="720" w:hanging="0"/>
        <w:jc w:val="left"/>
        <w:rPr/>
      </w:pPr>
      <w:r>
        <w:rPr/>
      </w:r>
    </w:p>
    <w:p>
      <w:pPr>
        <w:pStyle w:val="Normal"/>
        <w:spacing w:lineRule="auto" w:line="259"/>
        <w:jc w:val="left"/>
        <w:rPr/>
      </w:pPr>
      <w:r>
        <w:rPr/>
        <w:t>2</w:t>
      </w:r>
      <w:r>
        <w:rPr/>
        <w:t>.5 Open vSwitch</w:t>
      </w:r>
    </w:p>
    <w:p>
      <w:pPr>
        <w:pStyle w:val="Normal"/>
        <w:spacing w:lineRule="auto" w:line="259"/>
        <w:jc w:val="left"/>
        <w:rPr/>
      </w:pPr>
      <w:r>
        <w:rPr/>
      </w:r>
    </w:p>
    <w:p>
      <w:pPr>
        <w:pStyle w:val="Normal"/>
        <w:spacing w:lineRule="auto" w:line="259"/>
        <w:jc w:val="left"/>
        <w:rPr>
          <w:color w:val="CE181E"/>
        </w:rPr>
      </w:pPr>
      <w:r>
        <w:rPr>
          <w:color w:val="CE181E"/>
        </w:rPr>
        <w:t>REDACTAR EN WORD</w:t>
      </w:r>
    </w:p>
    <w:p>
      <w:pPr>
        <w:pStyle w:val="Normal"/>
        <w:spacing w:lineRule="auto" w:line="259"/>
        <w:jc w:val="left"/>
        <w:rPr>
          <w:color w:val="CE181E"/>
        </w:rPr>
      </w:pPr>
      <w:r>
        <w:rPr>
          <w:color w:val="CE181E"/>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Normal"/>
        <w:ind w:left="113" w:hanging="0"/>
        <w:pPrChange w:id="0" w:author="Rubén" w:date="2019-06-13T12:59:00Z">
          <w:pPr>
            <w:jc w:val="left"/>
            <w:spacing w:lineRule="auto" w:line="259"/>
          </w:pPr>
        </w:pPrChange>
        <w:rPr/>
      </w:pPr>
      <w:r>
        <w:rPr/>
        <w:t>Capítulo 3: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3.1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Por su parte el sistema operativo Debian presentó ciertos</w:t>
      </w:r>
      <w:ins w:id="12" w:author="Rubén" w:date="2019-06-13T12:24:00Z">
        <w:r>
          <w:rPr/>
          <w:t xml:space="preserve"> </w:t>
        </w:r>
      </w:ins>
      <w:r>
        <w:rPr/>
        <w:t xml:space="preserve">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7">
        <w:r>
          <w:rPr>
            <w:rStyle w:val="InternetLink"/>
          </w:rPr>
          <w:t>https://www.solvetic.com/tutoriales/article/6199-caracteristicas-y-como-instalar-fedora-29/</w:t>
        </w:r>
      </w:hyperlink>
    </w:p>
    <w:p>
      <w:pPr>
        <w:pStyle w:val="Normal"/>
        <w:spacing w:lineRule="auto" w:line="259"/>
        <w:jc w:val="left"/>
        <w:rPr/>
      </w:pPr>
      <w:r>
        <w:rPr/>
      </w:r>
    </w:p>
    <w:p>
      <w:pPr>
        <w:pStyle w:val="Normal"/>
        <w:spacing w:lineRule="auto" w:line="259"/>
        <w:jc w:val="left"/>
        <w:rPr>
          <w:i/>
          <w:i/>
          <w:iCs/>
        </w:rPr>
      </w:pPr>
      <w:r>
        <w:rPr>
          <w:i/>
          <w:iCs/>
        </w:rPr>
      </w:r>
    </w:p>
    <w:p>
      <w:pPr>
        <w:pStyle w:val="Normal"/>
        <w:spacing w:lineRule="auto" w:line="259"/>
        <w:jc w:val="left"/>
        <w:rPr/>
      </w:pPr>
      <w:r>
        <w:rPr/>
        <w:t>3.2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w:t>
      </w:r>
      <w:ins w:id="13" w:author="Rubén" w:date="2019-06-13T12:35:00Z">
        <w:r>
          <w:rPr/>
          <w:t>,</w:t>
        </w:r>
      </w:ins>
      <w:r>
        <w:rPr/>
        <w:t xml:space="preserve">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ins w:id="14" w:author="Rubén" w:date="2019-06-13T12:36:00Z">
        <w:r>
          <w:rPr/>
          <w:t>:</w:t>
        </w:r>
      </w:ins>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ins w:id="15" w:author="Rubén" w:date="2019-06-13T12:36:00Z">
        <w:r>
          <w:rPr/>
          <w:t>:</w:t>
        </w:r>
      </w:ins>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w:t>
      </w:r>
      <w:r>
        <w:rPr>
          <w:rFonts w:cs="Consolas" w:ascii="Consolas" w:hAnsi="Consolas"/>
          <w:lang w:val="en-US"/>
          <w:rPrChange w:id="0" w:author="Rubén" w:date="2019-06-13T12:34:00Z">
            <w:rPr>
              <w:lang w:val="en-US"/>
            </w:rPr>
          </w:rPrChange>
        </w:rPr>
        <w:t xml:space="preserve"> </w:t>
      </w:r>
      <w:r>
        <w:rPr>
          <w:rFonts w:cs="Consolas" w:ascii="Consolas" w:hAnsi="Consolas"/>
          <w:lang w:val="en-US"/>
        </w:rPr>
        <w:t>dnf</w:t>
      </w:r>
      <w:r>
        <w:rPr>
          <w:rFonts w:cs="Consolas" w:ascii="Consolas" w:hAnsi="Consolas"/>
          <w:lang w:val="en-US"/>
          <w:rPrChange w:id="0" w:author="Rubén" w:date="2019-06-13T12:34:00Z">
            <w:rPr>
              <w:lang w:val="en-US"/>
            </w:rPr>
          </w:rPrChange>
        </w:rPr>
        <w:t xml:space="preserve"> </w:t>
      </w:r>
      <w:r>
        <w:rPr>
          <w:rFonts w:cs="Consolas" w:ascii="Consolas" w:hAnsi="Consolas"/>
          <w:lang w:val="en-US"/>
        </w:rPr>
        <w:t>config-manager</w:t>
      </w:r>
      <w:r>
        <w:rPr>
          <w:rFonts w:cs="Consolas" w:ascii="Consolas" w:hAnsi="Consolas"/>
          <w:lang w:val="en-US"/>
          <w:rPrChange w:id="0" w:author="Rubén" w:date="2019-06-13T12:34:00Z">
            <w:rPr>
              <w:lang w:val="en-US"/>
            </w:rPr>
          </w:rPrChange>
        </w:rPr>
        <w:t xml:space="preserve"> –</w:t>
      </w:r>
      <w:r>
        <w:rPr>
          <w:rFonts w:cs="Consolas" w:ascii="Consolas" w:hAnsi="Consolas"/>
          <w:lang w:val="en-US"/>
        </w:rPr>
        <w:t>add-repo</w:t>
      </w:r>
      <w:ins w:id="19" w:author="Rubén" w:date="2019-06-13T12:34:00Z">
        <w:r>
          <w:rPr>
            <w:rFonts w:cs="Consolas" w:ascii="Consolas" w:hAnsi="Consolas"/>
            <w:lang w:val="en-US"/>
          </w:rPr>
          <w:t xml:space="preserve"> </w:t>
        </w:r>
      </w:ins>
      <w:r>
        <w:rPr>
          <w:rFonts w:cs="Consolas" w:ascii="Consolas" w:hAnsi="Consolas"/>
          <w:lang w:val="en-US"/>
        </w:rPr>
        <w:t>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w:t>
      </w:r>
      <w:r>
        <w:rPr>
          <w:rFonts w:cs="Consolas" w:ascii="Consolas" w:hAnsi="Consolas"/>
          <w:lang w:val="en-US"/>
          <w:rPrChange w:id="0" w:author="Rubén" w:date="2019-06-13T12:38:00Z">
            <w:rPr>
              <w:rFonts w:ascii="Consolas" w:hAnsi="Consolas" w:cs="Consolas"/>
            </w:rPr>
          </w:rPrChange>
        </w:rPr>
        <w:t xml:space="preserve"> </w:t>
      </w:r>
      <w:r>
        <w:rPr>
          <w:rFonts w:cs="Consolas" w:ascii="Consolas" w:hAnsi="Consolas"/>
          <w:lang w:val="en-US"/>
        </w:rPr>
        <w:t>usermod</w:t>
      </w:r>
      <w:ins w:id="21" w:author="Rubén" w:date="2019-06-13T12:37:00Z">
        <w:r>
          <w:rPr>
            <w:rFonts w:cs="Consolas" w:ascii="Consolas" w:hAnsi="Consolas"/>
            <w:lang w:val="en-US"/>
          </w:rPr>
          <w:t xml:space="preserve"> </w:t>
        </w:r>
      </w:ins>
      <w:r>
        <w:rPr>
          <w:rFonts w:cs="Consolas" w:ascii="Consolas" w:hAnsi="Consolas"/>
          <w:lang w:val="en-US"/>
        </w:rPr>
        <w:t>-aG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w:t>
      </w:r>
      <w:ins w:id="22" w:author="Rubén" w:date="2019-06-13T12:42:00Z">
        <w:r>
          <w:rPr/>
          <w:t xml:space="preserve">, como puede verse en la siguiente </w:t>
        </w:r>
      </w:ins>
      <w:ins w:id="23" w:author="Rubén" w:date="2019-06-13T12:43:00Z">
        <w:r>
          <w:rPr/>
          <w:t>f</w:t>
        </w:r>
      </w:ins>
      <w:ins w:id="24" w:author="Rubén" w:date="2019-06-13T12:42:00Z">
        <w:r>
          <w:rPr/>
          <w:t>igura.</w:t>
        </w:r>
      </w:ins>
    </w:p>
    <w:p>
      <w:pPr>
        <w:pStyle w:val="Normal"/>
        <w:spacing w:lineRule="auto" w:line="259"/>
        <w:jc w:val="left"/>
        <w:rPr/>
      </w:pPr>
      <w:r>
        <w:rPr/>
        <w:drawing>
          <wp:anchor behindDoc="0" distT="0" distB="0" distL="0" distR="0" simplePos="0" locked="0" layoutInCell="1" allowOverlap="1" relativeHeight="10">
            <wp:simplePos x="0" y="0"/>
            <wp:positionH relativeFrom="column">
              <wp:posOffset>28575</wp:posOffset>
            </wp:positionH>
            <wp:positionV relativeFrom="paragraph">
              <wp:posOffset>57150</wp:posOffset>
            </wp:positionV>
            <wp:extent cx="5400040" cy="303593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w:t>
      </w:r>
      <w:ins w:id="25" w:author="Rubén" w:date="2019-06-13T12:46:00Z">
        <w:r>
          <w:rPr/>
          <w:t>,</w:t>
        </w:r>
      </w:ins>
      <w:r>
        <w:rPr/>
        <w:t xml:space="preserve"> tal y como se ve en las Ilustraciones siguientes:</w:t>
      </w:r>
    </w:p>
    <w:p>
      <w:pPr>
        <w:pStyle w:val="Normal"/>
        <w:spacing w:lineRule="auto" w:line="259"/>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303593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9"/>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2">
            <wp:simplePos x="0" y="0"/>
            <wp:positionH relativeFrom="column">
              <wp:posOffset>0</wp:posOffset>
            </wp:positionH>
            <wp:positionV relativeFrom="paragraph">
              <wp:posOffset>-391795</wp:posOffset>
            </wp:positionV>
            <wp:extent cx="5400040" cy="303593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ins w:id="26" w:author="Rubén" w:date="2019-06-13T12:48:00Z">
        <w:r>
          <w:rPr/>
          <w:t>:</w:t>
        </w:r>
      </w:ins>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3">
            <wp:simplePos x="0" y="0"/>
            <wp:positionH relativeFrom="column">
              <wp:posOffset>-85725</wp:posOffset>
            </wp:positionH>
            <wp:positionV relativeFrom="paragraph">
              <wp:posOffset>-113030</wp:posOffset>
            </wp:positionV>
            <wp:extent cx="5400040" cy="3035935"/>
            <wp:effectExtent l="0" t="0" r="0" b="0"/>
            <wp:wrapSquare wrapText="largest"/>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descr=""/>
                    <pic:cNvPicPr>
                      <a:picLocks noChangeAspect="1" noChangeArrowheads="1"/>
                    </pic:cNvPicPr>
                  </pic:nvPicPr>
                  <pic:blipFill>
                    <a:blip r:embed="rId12"/>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3035935"/>
            <wp:effectExtent l="0" t="0" r="0" b="0"/>
            <wp:wrapSquare wrapText="largest"/>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171440" cy="2907030"/>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4"/>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6">
            <wp:simplePos x="0" y="0"/>
            <wp:positionH relativeFrom="column">
              <wp:posOffset>0</wp:posOffset>
            </wp:positionH>
            <wp:positionV relativeFrom="paragraph">
              <wp:posOffset>46355</wp:posOffset>
            </wp:positionV>
            <wp:extent cx="5400040" cy="3035935"/>
            <wp:effectExtent l="0" t="0" r="0" b="0"/>
            <wp:wrapSquare wrapText="largest"/>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El siguiente paso en el proceso es la instalación de ONOS</w:t>
      </w:r>
      <w:ins w:id="27" w:author="Rubén" w:date="2019-06-13T12:49:00Z">
        <w:r>
          <w:rPr>
            <w:color w:val="000000"/>
          </w:rPr>
          <w:t xml:space="preserve"> (</w:t>
        </w:r>
      </w:ins>
      <w:r>
        <w:rPr>
          <w:color w:val="000000"/>
        </w:rPr>
        <w:t>Open Network Operating System</w:t>
      </w:r>
      <w:ins w:id="28" w:author="Rubén" w:date="2019-06-13T12:49:00Z">
        <w:r>
          <w:rPr>
            <w:color w:val="000000"/>
          </w:rPr>
          <w:t>)</w:t>
        </w:r>
      </w:ins>
      <w:r>
        <w:rPr>
          <w:color w:val="000000"/>
        </w:rPr>
        <w:t xml:space="preserve">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kern w:val="0"/>
          <w:sz w:val="22"/>
          <w:szCs w:val="22"/>
          <w:lang w:val="en-US" w:eastAsia="en-US" w:bidi="ar-SA"/>
        </w:rPr>
        <w:t xml:space="preserve">git clone </w:t>
      </w:r>
      <w:r>
        <w:rPr>
          <w:rStyle w:val="InternetLink"/>
          <w:rFonts w:eastAsia="Calibri" w:cs="Consolas" w:ascii="Consolas" w:hAnsi="Consolas"/>
          <w:color w:val="000000"/>
          <w:kern w:val="0"/>
          <w:sz w:val="22"/>
          <w:szCs w:val="22"/>
          <w:u w:val="none"/>
          <w:lang w:val="en-US" w:eastAsia="en-US" w:bidi="ar-SA"/>
        </w:rPr>
        <w:t>https://gerrit.onosproject.org/onos</w:t>
      </w:r>
    </w:p>
    <w:p>
      <w:pPr>
        <w:pStyle w:val="Normal"/>
        <w:numPr>
          <w:ilvl w:val="0"/>
          <w:numId w:val="22"/>
        </w:numPr>
        <w:spacing w:lineRule="auto" w:line="259"/>
        <w:jc w:val="left"/>
        <w:rPr>
          <w:rFonts w:ascii="Consolas" w:hAnsi="Consolas" w:eastAsia="Calibri" w:cs="Consolas"/>
          <w:color w:val="000000"/>
          <w:kern w:val="0"/>
          <w:sz w:val="22"/>
          <w:szCs w:val="22"/>
          <w:lang w:val="en-US" w:eastAsia="en-US" w:bidi="ar-SA"/>
        </w:rPr>
      </w:pPr>
      <w:r>
        <w:rPr>
          <w:rFonts w:eastAsia="Calibri" w:cs="Consolas" w:ascii="Consolas" w:hAnsi="Consolas"/>
          <w:color w:val="000000"/>
          <w:kern w:val="0"/>
          <w:sz w:val="22"/>
          <w:szCs w:val="22"/>
          <w:lang w:val="en-US" w:eastAsia="en-US" w:bidi="ar-SA"/>
        </w:rPr>
        <w:t>cd onos</w:t>
      </w:r>
    </w:p>
    <w:p>
      <w:pPr>
        <w:pStyle w:val="Normal"/>
        <w:numPr>
          <w:ilvl w:val="0"/>
          <w:numId w:val="22"/>
        </w:numPr>
        <w:spacing w:lineRule="auto" w:line="259"/>
        <w:jc w:val="left"/>
        <w:rPr/>
      </w:pPr>
      <w:r>
        <w:rPr>
          <w:rStyle w:val="SourceText"/>
          <w:rFonts w:eastAsia="Calibri" w:cs="Consolas" w:ascii="Consolas" w:hAnsi="Consolas"/>
          <w:color w:val="000000"/>
          <w:kern w:val="0"/>
          <w:sz w:val="22"/>
          <w:szCs w:val="22"/>
          <w:highlight w:val="white"/>
          <w:lang w:val="en-US" w:eastAsia="en-US" w:bidi="ar-SA"/>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w:t>
      </w:r>
      <w:ins w:id="29" w:author="Rubén" w:date="2019-06-13T12:53:00Z">
        <w:r>
          <w:rPr>
            <w:color w:val="000000"/>
          </w:rPr>
          <w:t xml:space="preserve"> </w:t>
        </w:r>
      </w:ins>
      <w:r>
        <w:rPr>
          <w:color w:val="000000"/>
        </w:rPr>
        <w:t xml:space="preserve">(Nota: El resto de </w:t>
      </w:r>
      <w:del w:id="30" w:author="Rubén" w:date="2019-06-13T12:53:00Z">
        <w:r>
          <w:rPr>
            <w:color w:val="000000"/>
          </w:rPr>
          <w:delText>explicacion</w:delText>
        </w:r>
      </w:del>
      <w:ins w:id="31" w:author="Rubén" w:date="2019-06-13T12:53:00Z">
        <w:r>
          <w:rPr>
            <w:color w:val="000000"/>
          </w:rPr>
          <w:t>explicación</w:t>
        </w:r>
      </w:ins>
      <w:r>
        <w:rPr>
          <w:color w:val="000000"/>
        </w:rPr>
        <w:t xml:space="preserve"> se va a realizar con un router </w:t>
      </w:r>
      <w:del w:id="32" w:author="Rubén" w:date="2019-06-13T12:53:00Z">
        <w:r>
          <w:rPr>
            <w:color w:val="000000"/>
          </w:rPr>
          <w:delText xml:space="preserve">cisco </w:delText>
        </w:r>
      </w:del>
      <w:ins w:id="33" w:author="Rubén" w:date="2019-06-13T12:53:00Z">
        <w:r>
          <w:rPr>
            <w:color w:val="000000"/>
          </w:rPr>
          <w:t xml:space="preserve">Cisco </w:t>
        </w:r>
      </w:ins>
      <w:r>
        <w:rPr>
          <w:color w:val="000000"/>
        </w:rPr>
        <w:t>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00040" cy="3035935"/>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6"/>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 xml:space="preserve">Nos aparece esta ventana donde aparece la información del dispositivo, clicamos en </w:t>
      </w:r>
      <w:ins w:id="34" w:author="Rubén" w:date="2019-06-13T12:54:00Z">
        <w:r>
          <w:rPr>
            <w:color w:val="000000"/>
          </w:rPr>
          <w:t>“</w:t>
        </w:r>
      </w:ins>
      <w:del w:id="35" w:author="Rubén" w:date="2019-06-13T12:54:00Z">
        <w:r>
          <w:rPr>
            <w:color w:val="000000"/>
          </w:rPr>
          <w:delText>next</w:delText>
        </w:r>
      </w:del>
      <w:ins w:id="36" w:author="Rubén" w:date="2019-06-13T12:54:00Z">
        <w:r>
          <w:rPr>
            <w:color w:val="000000"/>
          </w:rPr>
          <w:t>Next”</w:t>
        </w:r>
      </w:ins>
    </w:p>
    <w:p>
      <w:pPr>
        <w:pStyle w:val="Normal"/>
        <w:numPr>
          <w:ilvl w:val="0"/>
          <w:numId w:val="24"/>
        </w:numPr>
        <w:spacing w:lineRule="auto" w:line="259"/>
        <w:jc w:val="left"/>
        <w:rPr>
          <w:color w:val="00000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171440" cy="2907030"/>
            <wp:effectExtent l="0" t="0" r="0" b="0"/>
            <wp:wrapSquare wrapText="largest"/>
            <wp:docPr id="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pic:cNvPicPr>
                      <a:picLocks noChangeAspect="1" noChangeArrowheads="1"/>
                    </pic:cNvPicPr>
                  </pic:nvPicPr>
                  <pic:blipFill>
                    <a:blip r:embed="rId17"/>
                    <a:stretch>
                      <a:fillRect/>
                    </a:stretch>
                  </pic:blipFill>
                  <pic:spPr bwMode="auto">
                    <a:xfrm>
                      <a:off x="0" y="0"/>
                      <a:ext cx="5171440" cy="2907030"/>
                    </a:xfrm>
                    <a:prstGeom prst="rect">
                      <a:avLst/>
                    </a:prstGeom>
                  </pic:spPr>
                </pic:pic>
              </a:graphicData>
            </a:graphic>
          </wp:anchor>
        </w:drawing>
      </w:r>
      <w:r>
        <w:rPr>
          <w:color w:val="000000"/>
        </w:rPr>
        <w:t>A</w:t>
      </w:r>
      <w:r>
        <w:rPr>
          <w:color w:val="000000"/>
        </w:rPr>
        <w:t xml:space="preserve">parece una ventana en la que indicamos </w:t>
      </w:r>
      <w:del w:id="37" w:author="Rubén" w:date="2019-06-13T12:55:00Z">
        <w:r>
          <w:rPr>
            <w:color w:val="000000"/>
          </w:rPr>
          <w:delText xml:space="preserve">donde </w:delText>
        </w:r>
      </w:del>
      <w:ins w:id="38" w:author="Rubén" w:date="2019-06-13T12:55:00Z">
        <w:r>
          <w:rPr>
            <w:color w:val="000000"/>
          </w:rPr>
          <w:t xml:space="preserve">dónde </w:t>
        </w:r>
      </w:ins>
      <w:r>
        <w:rPr>
          <w:color w:val="000000"/>
        </w:rPr>
        <w:t>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9"/>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del w:id="39" w:author="Rubén" w:date="2019-06-13T12:56:00Z">
        <w:r>
          <w:rPr>
            <w:color w:val="CE181E"/>
          </w:rPr>
          <w:tab/>
        </w:r>
      </w:del>
      <w:r>
        <w:rPr>
          <w:color w:val="000000"/>
        </w:rPr>
        <w:t>En el ejemplo se observa como la versión 2 de Firefox está instalada, mientras que la 1</w:t>
      </w:r>
      <w:ins w:id="40" w:author="Rubén" w:date="2019-06-13T12:57:00Z">
        <w:r>
          <w:rPr>
            <w:color w:val="000000"/>
          </w:rPr>
          <w:t xml:space="preserve"> </w:t>
        </w:r>
      </w:ins>
      <w:del w:id="41" w:author="Rubén" w:date="2019-06-13T12:56:00Z">
        <w:r>
          <w:rPr>
            <w:color w:val="000000"/>
          </w:rPr>
          <w:delText xml:space="preserve"> </w:delText>
          <w:tab/>
        </w:r>
      </w:del>
      <w:r>
        <w:rPr>
          <w:color w:val="000000"/>
        </w:rPr>
        <w:t xml:space="preserve">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00040" cy="3035935"/>
            <wp:effectExtent l="0" t="0" r="0" b="0"/>
            <wp:wrapSquare wrapText="largest"/>
            <wp:docPr id="1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pic:cNvPicPr>
                      <a:picLocks noChangeAspect="1" noChangeArrowheads="1"/>
                    </pic:cNvPicPr>
                  </pic:nvPicPr>
                  <pic:blipFill>
                    <a:blip r:embed="rId2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pPrChange w:id="0" w:author="Rubén" w:date="2019-06-13T12:59:00Z">
          <w:pPr>
            <w:jc w:val="left"/>
            <w:spacing w:lineRule="auto" w:line="259"/>
          </w:pPr>
        </w:pPrChange>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visible en la Ilustración X se puede dividir en 2 partes diferenciadas:</w:t>
      </w:r>
    </w:p>
    <w:p>
      <w:pPr>
        <w:pStyle w:val="Normal"/>
        <w:spacing w:lineRule="auto" w:line="259"/>
        <w:jc w:val="left"/>
        <w:rPr/>
      </w:pPr>
      <w:r>
        <w:rPr/>
        <w:drawing>
          <wp:anchor behindDoc="0" distT="0" distB="0" distL="0" distR="0" simplePos="0" locked="0" layoutInCell="1" allowOverlap="1" relativeHeight="36">
            <wp:simplePos x="0" y="0"/>
            <wp:positionH relativeFrom="column">
              <wp:posOffset>9525</wp:posOffset>
            </wp:positionH>
            <wp:positionV relativeFrom="paragraph">
              <wp:posOffset>85725</wp:posOffset>
            </wp:positionV>
            <wp:extent cx="5400040" cy="3035935"/>
            <wp:effectExtent l="0" t="0" r="0" b="0"/>
            <wp:wrapSquare wrapText="largest"/>
            <wp:docPr id="2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0" descr=""/>
                    <pic:cNvPicPr>
                      <a:picLocks noChangeAspect="1" noChangeArrowheads="1"/>
                    </pic:cNvPicPr>
                  </pic:nvPicPr>
                  <pic:blipFill>
                    <a:blip r:embed="rId2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3"/>
                    <a:srcRect l="4889" t="20059" r="29550" b="35423"/>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w:t>
      </w:r>
      <w:ins w:id="42" w:author="Rubén" w:date="2019-06-13T13:06:00Z">
        <w:r>
          <w:rPr/>
          <w:t>r</w:t>
        </w:r>
      </w:ins>
      <w:r>
        <w:rPr/>
        <w:t>).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4"/>
                    <a:srcRect l="20721" t="9365" r="23723" b="42923"/>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Normal"/>
        <w:numPr>
          <w:ilvl w:val="0"/>
          <w:numId w:val="27"/>
        </w:numPr>
        <w:spacing w:lineRule="auto" w:line="259"/>
        <w:jc w:val="left"/>
        <w:pPrChange w:id="0" w:author="Rubén" w:date="2019-06-13T15:18:00Z">
          <w:pPr>
            <w:jc w:val="left"/>
            <w:spacing w:lineRule="auto" w:line="259"/>
          </w:pPr>
        </w:pPrChange>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Normal"/>
        <w:spacing w:lineRule="auto" w:line="259"/>
        <w:jc w:val="left"/>
        <w:pPrChange w:id="0" w:author="Rubén" w:date="2019-06-13T15:18:00Z">
          <w:pPr>
            <w:jc w:val="left"/>
            <w:spacing w:lineRule="auto" w:line="259"/>
          </w:pPr>
        </w:pPrChange>
        <w:rPr/>
      </w:pPr>
      <w:r>
        <w:rPr/>
        <w:t>Lo que vemos una vez que accedemos es lo siguiente:</w:t>
      </w:r>
    </w:p>
    <w:p>
      <w:pPr>
        <w:pStyle w:val="Normal"/>
        <w:spacing w:lineRule="auto" w:line="259"/>
        <w:jc w:val="left"/>
        <w:rPr/>
      </w:pPr>
      <w:r>
        <w:rPr/>
      </w:r>
    </w:p>
    <w:p>
      <w:pPr>
        <w:pStyle w:val="Normal"/>
        <w:spacing w:lineRule="auto" w:line="259"/>
        <w:jc w:val="left"/>
        <w:pPrChange w:id="0" w:author="Rubén" w:date="2019-06-13T15:18:00Z">
          <w:pPr>
            <w:jc w:val="left"/>
            <w:spacing w:lineRule="auto" w:line="259"/>
          </w:pPr>
        </w:pPrChange>
        <w:rPr/>
      </w:pPr>
      <w:r>
        <w:drawing>
          <wp:anchor behindDoc="0" distT="0" distB="0" distL="0" distR="0" simplePos="0" locked="0" layoutInCell="1" allowOverlap="1" relativeHeight="4">
            <wp:simplePos x="0" y="0"/>
            <wp:positionH relativeFrom="column">
              <wp:posOffset>66675</wp:posOffset>
            </wp:positionH>
            <wp:positionV relativeFrom="paragraph">
              <wp:posOffset>-428625</wp:posOffset>
            </wp:positionV>
            <wp:extent cx="5400040" cy="2533650"/>
            <wp:effectExtent l="0" t="0" r="0" b="0"/>
            <wp:wrapSquare wrapText="largest"/>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25"/>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Normal"/>
        <w:spacing w:lineRule="auto" w:line="259"/>
        <w:jc w:val="left"/>
        <w:pPrChange w:id="0" w:author="Rubén" w:date="2019-06-13T15:18:00Z">
          <w:pPr>
            <w:jc w:val="left"/>
            <w:spacing w:lineRule="auto" w:line="259"/>
          </w:pPr>
        </w:pPrChange>
        <w:rPr/>
      </w:pPr>
      <w:r>
        <w:rPr/>
        <w:t>En el recuadro de la derecha podemos ver un resumen acerca de la red, así como los flujos que han generado diferentes aplicaciones.</w:t>
      </w:r>
    </w:p>
    <w:p>
      <w:pPr>
        <w:pStyle w:val="Normal"/>
        <w:spacing w:lineRule="auto" w:line="259"/>
        <w:jc w:val="left"/>
        <w:pPrChange w:id="0" w:author="Rubén" w:date="2019-06-13T15:18:00Z">
          <w:pPr>
            <w:jc w:val="left"/>
            <w:spacing w:lineRule="auto" w:line="259"/>
          </w:pPr>
        </w:pPrChange>
        <w:rPr/>
      </w:pPr>
      <w:r>
        <w:rPr/>
        <w:t>Finalmente en el menú de la izquierda podemos ver las aplicaciones disponibles, ver en detalle los dispositivos o los hosts...</w:t>
      </w:r>
    </w:p>
    <w:p>
      <w:pPr>
        <w:pStyle w:val="Normal"/>
        <w:spacing w:lineRule="auto" w:line="259"/>
        <w:jc w:val="left"/>
        <w:rPr/>
      </w:pPr>
      <w:r>
        <w:rPr/>
      </w:r>
    </w:p>
    <w:p>
      <w:pPr>
        <w:pStyle w:val="Normal"/>
        <w:numPr>
          <w:ilvl w:val="0"/>
          <w:numId w:val="27"/>
        </w:numPr>
        <w:spacing w:lineRule="auto" w:line="259"/>
        <w:jc w:val="left"/>
        <w:pPrChange w:id="0" w:author="Rubén" w:date="2019-06-13T15:18:00Z">
          <w:pPr>
            <w:jc w:val="left"/>
            <w:spacing w:lineRule="auto" w:line="259"/>
          </w:pPr>
        </w:pPrChange>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Normal"/>
        <w:spacing w:lineRule="auto" w:line="259"/>
        <w:jc w:val="left"/>
        <w:pPrChange w:id="0" w:author="Rubén" w:date="2019-06-13T15:19:00Z">
          <w:pPr>
            <w:jc w:val="left"/>
            <w:spacing w:lineRule="auto" w:line="259"/>
          </w:pPr>
        </w:pPrChange>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pull alpine</w:t>
      </w:r>
    </w:p>
    <w:p>
      <w:pPr>
        <w:pStyle w:val="Normal"/>
        <w:spacing w:lineRule="auto" w:line="259"/>
        <w:jc w:val="left"/>
        <w:pPrChange w:id="0" w:author="Rubén" w:date="2019-06-13T15:19:00Z">
          <w:pPr>
            <w:jc w:val="left"/>
            <w:spacing w:lineRule="auto" w:line="259"/>
          </w:pPr>
        </w:pPrChange>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kern w:val="0"/>
          <w:sz w:val="22"/>
          <w:szCs w:val="22"/>
          <w:u w:val="none"/>
          <w:lang w:val="en-US" w:eastAsia="en-US" w:bidi="ar-SA"/>
        </w:rPr>
        <w:t>docker run --name alpinemodificada2 -it alpine /bin/sh</w:t>
      </w:r>
    </w:p>
    <w:p>
      <w:pPr>
        <w:pStyle w:val="Normal"/>
        <w:spacing w:lineRule="auto" w:line="259"/>
        <w:jc w:val="left"/>
        <w:pPrChange w:id="0" w:author="Rubén" w:date="2019-06-13T15:19:00Z">
          <w:pPr>
            <w:jc w:val="left"/>
            <w:spacing w:lineRule="auto" w:line="259"/>
          </w:pPr>
        </w:pPrChange>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apk add openssh wget curl</w:t>
      </w:r>
    </w:p>
    <w:p>
      <w:pPr>
        <w:pStyle w:val="Normal"/>
        <w:spacing w:lineRule="auto" w:line="259"/>
        <w:jc w:val="left"/>
        <w:pPrChange w:id="0" w:author="Rubén" w:date="2019-06-13T15:19:00Z">
          <w:pPr>
            <w:jc w:val="left"/>
            <w:spacing w:lineRule="auto" w:line="259"/>
          </w:pPr>
        </w:pPrChange>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commit alpinemodificada2 alpinemodificada</w:t>
      </w:r>
    </w:p>
    <w:p>
      <w:pPr>
        <w:pStyle w:val="Normal"/>
        <w:spacing w:lineRule="auto" w:line="259"/>
        <w:jc w:val="left"/>
        <w:pPrChange w:id="0" w:author="Rubén" w:date="2019-06-13T15:19:00Z">
          <w:pPr>
            <w:jc w:val="left"/>
            <w:spacing w:lineRule="auto" w:line="259"/>
          </w:pPr>
        </w:pPrChange>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rm alpinemodificada2</w:t>
      </w:r>
    </w:p>
    <w:p>
      <w:pPr>
        <w:pStyle w:val="Normal"/>
        <w:spacing w:lineRule="auto" w:line="259"/>
        <w:jc w:val="center"/>
        <w:rPr/>
      </w:pPr>
      <w:r>
        <w:rPr/>
      </w:r>
    </w:p>
    <w:p>
      <w:pPr>
        <w:pStyle w:val="Normal"/>
        <w:spacing w:lineRule="auto" w:line="259"/>
        <w:jc w:val="left"/>
        <w:pPrChange w:id="0" w:author="Rubén" w:date="2019-06-13T15:19:00Z">
          <w:pPr>
            <w:jc w:val="left"/>
            <w:spacing w:lineRule="auto" w:line="259"/>
          </w:pPr>
        </w:pPrChange>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6">
        <w:r>
          <w:rPr>
            <w:rStyle w:val="InternetLink"/>
          </w:rPr>
          <w:t>onos@IP-ONOS</w:t>
        </w:r>
      </w:hyperlink>
    </w:p>
    <w:p>
      <w:pPr>
        <w:pStyle w:val="Normal"/>
        <w:spacing w:lineRule="auto" w:line="259"/>
        <w:jc w:val="left"/>
        <w:pPrChange w:id="0" w:author="Rubén" w:date="2019-06-13T15:19:00Z">
          <w:pPr>
            <w:jc w:val="left"/>
            <w:spacing w:lineRule="auto" w:line="259"/>
          </w:pPr>
        </w:pPrChange>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bookmarkStart w:id="8" w:name="_GoBack"/>
      <w:r>
        <w:rPr/>
        <w:t>devices</w:t>
      </w:r>
      <w:bookmarkEnd w:id="8"/>
      <w:r>
        <w:rPr/>
        <w:t>: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5">
            <wp:simplePos x="0" y="0"/>
            <wp:positionH relativeFrom="column">
              <wp:posOffset>709295</wp:posOffset>
            </wp:positionH>
            <wp:positionV relativeFrom="paragraph">
              <wp:posOffset>40005</wp:posOffset>
            </wp:positionV>
            <wp:extent cx="3896360" cy="2089785"/>
            <wp:effectExtent l="0" t="0" r="0" b="0"/>
            <wp:wrapSquare wrapText="largest"/>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27"/>
                    <a:srcRect l="22478" t="15748" r="31492" b="40319"/>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6">
            <wp:simplePos x="0" y="0"/>
            <wp:positionH relativeFrom="column">
              <wp:posOffset>494665</wp:posOffset>
            </wp:positionH>
            <wp:positionV relativeFrom="paragraph">
              <wp:posOffset>-332740</wp:posOffset>
            </wp:positionV>
            <wp:extent cx="4101465" cy="2329180"/>
            <wp:effectExtent l="0" t="0" r="0" b="0"/>
            <wp:wrapSquare wrapText="largest"/>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28"/>
                    <a:srcRect l="21072" t="1589" r="23020" b="41934"/>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 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 vSwitch y ejecutaremos los siguientes comandos:</w:t>
      </w:r>
    </w:p>
    <w:p>
      <w:pPr>
        <w:pStyle w:val="Normal"/>
        <w:rPr/>
      </w:pPr>
      <w:r>
        <w:rPr/>
        <w:t>Creamos el bridge br0</w:t>
      </w:r>
    </w:p>
    <w:p>
      <w:pPr>
        <w:pStyle w:val="Normal"/>
        <w:rPr/>
      </w:pPr>
      <w:r>
        <w:rPr/>
        <w:tab/>
        <w:t xml:space="preserve">ovs-vsctl add-br br0 </w:t>
      </w:r>
      <w:r>
        <w:rPr>
          <w:rFonts w:ascii="Arial;Helvetica Neue;Helvetica;sans-serif" w:hAnsi="Arial;Helvetica Neue;Helvetica;sans-serif"/>
          <w:b w:val="false"/>
          <w:i w:val="false"/>
          <w:caps w:val="false"/>
          <w:smallCaps w:val="false"/>
          <w:color w:val="242729"/>
          <w:spacing w:val="0"/>
          <w:sz w:val="23"/>
        </w:rPr>
        <w:t>-- set bridge br0 datapath_type=netdev</w:t>
      </w:r>
    </w:p>
    <w:p>
      <w:pPr>
        <w:pStyle w:val="Normal"/>
        <w:rPr/>
      </w:pPr>
      <w:r>
        <w:rPr>
          <w:rFonts w:ascii="Arial;Helvetica Neue;Helvetica;sans-serif" w:hAnsi="Arial;Helvetica Neue;Helvetica;sans-serif"/>
          <w:b w:val="false"/>
          <w:i w:val="false"/>
          <w:caps w:val="false"/>
          <w:smallCaps w:val="false"/>
          <w:color w:val="242729"/>
          <w:spacing w:val="0"/>
          <w:sz w:val="23"/>
        </w:rPr>
        <w:t xml:space="preserve">Añadimos los puertos que tiene el router excepto eth0 que lo mantendremos fuera del </w:t>
      </w:r>
      <w:r>
        <w:rPr>
          <w:rFonts w:ascii="Arial;Helvetica Neue;Helvetica;sans-serif" w:hAnsi="Arial;Helvetica Neue;Helvetica;sans-serif"/>
          <w:b w:val="false"/>
          <w:i/>
          <w:iCs/>
          <w:caps w:val="false"/>
          <w:smallCaps w:val="false"/>
          <w:color w:val="242729"/>
          <w:spacing w:val="0"/>
          <w:sz w:val="23"/>
        </w:rPr>
        <w:t>bridge</w:t>
      </w:r>
    </w:p>
    <w:p>
      <w:pPr>
        <w:pStyle w:val="Normal"/>
        <w:rPr/>
      </w:pPr>
      <w:r>
        <w:rPr>
          <w:rFonts w:ascii="Arial;Helvetica Neue;Helvetica;sans-serif" w:hAnsi="Arial;Helvetica Neue;Helvetica;sans-serif"/>
          <w:b w:val="false"/>
          <w:i w:val="false"/>
          <w:caps w:val="false"/>
          <w:smallCaps w:val="false"/>
          <w:color w:val="242729"/>
          <w:spacing w:val="0"/>
          <w:sz w:val="23"/>
        </w:rPr>
        <w:tab/>
        <w:t>ovs-vsctl add-port br0 eth1</w:t>
      </w:r>
    </w:p>
    <w:p>
      <w:pPr>
        <w:pStyle w:val="Normal"/>
        <w:rPr/>
      </w:pPr>
      <w:r>
        <w:rPr>
          <w:rFonts w:ascii="Arial;Helvetica Neue;Helvetica;sans-serif" w:hAnsi="Arial;Helvetica Neue;Helvetica;sans-serif"/>
          <w:b w:val="false"/>
          <w:i w:val="false"/>
          <w:caps w:val="false"/>
          <w:smallCaps w:val="false"/>
          <w:color w:val="242729"/>
          <w:spacing w:val="0"/>
          <w:sz w:val="23"/>
        </w:rPr>
        <w:tab/>
        <w:t>ovs-vsctl add-port br0 eth2</w:t>
      </w:r>
    </w:p>
    <w:p>
      <w:pPr>
        <w:pStyle w:val="Normal"/>
        <w:rPr/>
      </w:pPr>
      <w:r>
        <w:rPr>
          <w:rFonts w:ascii="Arial;Helvetica Neue;Helvetica;sans-serif" w:hAnsi="Arial;Helvetica Neue;Helvetica;sans-serif"/>
          <w:b w:val="false"/>
          <w:i w:val="false"/>
          <w:caps w:val="false"/>
          <w:smallCaps w:val="false"/>
          <w:color w:val="242729"/>
          <w:spacing w:val="0"/>
          <w:sz w:val="23"/>
        </w:rPr>
        <w:tab/>
        <w:t>...</w:t>
      </w:r>
    </w:p>
    <w:p>
      <w:pPr>
        <w:pStyle w:val="Normal"/>
        <w:rPr/>
      </w:pPr>
      <w:r>
        <w:rPr>
          <w:rFonts w:ascii="Arial;Helvetica Neue;Helvetica;sans-serif" w:hAnsi="Arial;Helvetica Neue;Helvetica;sans-serif"/>
          <w:b w:val="false"/>
          <w:i w:val="false"/>
          <w:caps w:val="false"/>
          <w:smallCaps w:val="false"/>
          <w:color w:val="242729"/>
          <w:spacing w:val="0"/>
          <w:sz w:val="23"/>
        </w:rPr>
        <w:t xml:space="preserve">Finalmente asignamos el </w:t>
      </w:r>
      <w:r>
        <w:rPr>
          <w:rFonts w:ascii="Arial;Helvetica Neue;Helvetica;sans-serif" w:hAnsi="Arial;Helvetica Neue;Helvetica;sans-serif"/>
          <w:b w:val="false"/>
          <w:i/>
          <w:iCs/>
          <w:caps w:val="false"/>
          <w:smallCaps w:val="false"/>
          <w:color w:val="242729"/>
          <w:spacing w:val="0"/>
          <w:sz w:val="23"/>
        </w:rPr>
        <w:t xml:space="preserve">manager </w:t>
      </w:r>
      <w:r>
        <w:rPr>
          <w:rFonts w:ascii="Arial;Helvetica Neue;Helvetica;sans-serif" w:hAnsi="Arial;Helvetica Neue;Helvetica;sans-serif"/>
          <w:b w:val="false"/>
          <w:i w:val="false"/>
          <w:iCs w:val="false"/>
          <w:caps w:val="false"/>
          <w:smallCaps w:val="false"/>
          <w:color w:val="242729"/>
          <w:spacing w:val="0"/>
          <w:sz w:val="23"/>
        </w:rPr>
        <w:t xml:space="preserve">y el </w:t>
      </w:r>
      <w:r>
        <w:rPr>
          <w:rFonts w:ascii="Arial;Helvetica Neue;Helvetica;sans-serif" w:hAnsi="Arial;Helvetica Neue;Helvetica;sans-serif"/>
          <w:b w:val="false"/>
          <w:i/>
          <w:iCs/>
          <w:caps w:val="false"/>
          <w:smallCaps w:val="false"/>
          <w:color w:val="242729"/>
          <w:spacing w:val="0"/>
          <w:sz w:val="23"/>
        </w:rPr>
        <w:t>controller</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set-manager ptcp:6640</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set-controller br0 tcp:IP-ONOS:6633</w:t>
      </w:r>
    </w:p>
    <w:p>
      <w:pPr>
        <w:pStyle w:val="Normal"/>
        <w:jc w:val="left"/>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5400040" cy="3035935"/>
            <wp:effectExtent l="0" t="0" r="0" b="0"/>
            <wp:wrapSquare wrapText="largest"/>
            <wp:docPr id="2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Normal"/>
        <w:jc w:val="center"/>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Ejecutando el comando</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ab/>
        <w:t xml:space="preserve">ovs-vsctl show </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Vemos como se ha quedado la configuracion del switch</w:t>
      </w:r>
    </w:p>
    <w:p>
      <w:pPr>
        <w:pStyle w:val="Normal"/>
        <w:jc w:val="left"/>
        <w:rPr>
          <w:rStyle w:val="InternetLink"/>
          <w:color w:val="000000"/>
          <w:u w:val="none"/>
        </w:rPr>
      </w:pPr>
      <w:r>
        <w:rPr>
          <w:color w:val="000000"/>
          <w:u w:val="none"/>
        </w:rPr>
        <w:drawing>
          <wp:anchor behindDoc="0" distT="0" distB="0" distL="0" distR="0" simplePos="0" locked="0" layoutInCell="1" allowOverlap="1" relativeHeight="41">
            <wp:simplePos x="0" y="0"/>
            <wp:positionH relativeFrom="column">
              <wp:posOffset>47625</wp:posOffset>
            </wp:positionH>
            <wp:positionV relativeFrom="paragraph">
              <wp:posOffset>-3810</wp:posOffset>
            </wp:positionV>
            <wp:extent cx="5400040" cy="3035935"/>
            <wp:effectExtent l="0" t="0" r="0" b="0"/>
            <wp:wrapSquare wrapText="largest"/>
            <wp:docPr id="2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5"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En el controlador ONOS realizamos lo siguiente:</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CE181E"/>
          <w:kern w:val="0"/>
          <w:sz w:val="22"/>
          <w:szCs w:val="22"/>
          <w:u w:val="none"/>
          <w:lang w:val="en-US" w:eastAsia="en-US" w:bidi="ar-SA"/>
        </w:rPr>
        <w:t>DETALLAR MAS LOS PASOS Y VER PARA QUE SIRVE EL COMANDO DEVICE-CONTROLLERS</w:t>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drawing>
          <wp:anchor behindDoc="0" distT="0" distB="0" distL="0" distR="0" simplePos="0" locked="0" layoutInCell="1" allowOverlap="1" relativeHeight="43">
            <wp:simplePos x="0" y="0"/>
            <wp:positionH relativeFrom="column">
              <wp:posOffset>28575</wp:posOffset>
            </wp:positionH>
            <wp:positionV relativeFrom="paragraph">
              <wp:posOffset>29845</wp:posOffset>
            </wp:positionV>
            <wp:extent cx="5400040" cy="3035935"/>
            <wp:effectExtent l="0" t="0" r="0" b="0"/>
            <wp:wrapSquare wrapText="largest"/>
            <wp:docPr id="2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7"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asi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pPr>
      <w:r>
        <w:rPr>
          <w:color w:val="000000"/>
        </w:rPr>
        <w:t>o</w:t>
      </w:r>
      <w:r>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pPr>
      <w:r>
        <w:rPr/>
        <w:drawing>
          <wp:anchor behindDoc="0" distT="0" distB="0" distL="0" distR="0" simplePos="0" locked="0" layoutInCell="1" allowOverlap="1" relativeHeight="7">
            <wp:simplePos x="0" y="0"/>
            <wp:positionH relativeFrom="column">
              <wp:posOffset>-38100</wp:posOffset>
            </wp:positionH>
            <wp:positionV relativeFrom="paragraph">
              <wp:posOffset>-49530</wp:posOffset>
            </wp:positionV>
            <wp:extent cx="5876925" cy="3047365"/>
            <wp:effectExtent l="0" t="0" r="0" b="0"/>
            <wp:wrapSquare wrapText="largest"/>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32"/>
                    <a:srcRect l="0" t="7750" r="0" b="0"/>
                    <a:stretch>
                      <a:fillRect/>
                    </a:stretch>
                  </pic:blipFill>
                  <pic:spPr bwMode="auto">
                    <a:xfrm>
                      <a:off x="0" y="0"/>
                      <a:ext cx="5876925" cy="3047365"/>
                    </a:xfrm>
                    <a:prstGeom prst="rect">
                      <a:avLst/>
                    </a:prstGeom>
                  </pic:spPr>
                </pic:pic>
              </a:graphicData>
            </a:graphic>
          </wp:anchor>
        </w:drawing>
      </w:r>
    </w:p>
    <w:p>
      <w:pPr>
        <w:pStyle w:val="Normal"/>
        <w:jc w:val="left"/>
        <w:rPr/>
      </w:pPr>
      <w:r>
        <w:rPr>
          <w:color w:val="000000"/>
        </w:rPr>
        <w:t xml:space="preserve">En él se destacan los 2 métodos principales: </w:t>
      </w:r>
      <w:r>
        <w:rPr>
          <w:i/>
          <w:iCs/>
          <w:color w:val="000000"/>
        </w:rPr>
        <w:t>activate</w:t>
      </w:r>
      <w:r>
        <w:rPr>
          <w:color w:val="000000"/>
        </w:rPr>
        <w:t xml:space="preserve"> y </w:t>
      </w:r>
      <w:r>
        <w:rPr>
          <w:i/>
          <w:iCs/>
          <w:color w:val="000000"/>
        </w:rPr>
        <w:t xml:space="preserve">desactivate. </w:t>
      </w:r>
      <w:r>
        <w:rPr>
          <w:color w:val="000000"/>
        </w:rPr>
        <w:t xml:space="preserve">El método </w:t>
      </w:r>
      <w:r>
        <w:rPr>
          <w:i/>
          <w:iCs/>
          <w:color w:val="000000"/>
        </w:rPr>
        <w:t>activate</w:t>
      </w:r>
      <w:r>
        <w:rPr>
          <w:color w:val="000000"/>
        </w:rPr>
        <w:t xml:space="preserve"> será aquel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pPr>
      <w:r>
        <w:rPr>
          <w:i/>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lang w:val="en-US"/>
        </w:rPr>
      </w:pPr>
      <w:r>
        <w:rPr>
          <w:i/>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pPr>
      <w:r>
        <w:rPr>
          <w:i/>
          <w:iCs/>
          <w:color w:val="000000"/>
          <w:lang w:val="pt-BR"/>
        </w:rPr>
        <w:t xml:space="preserve">onos-app IP-ONOS reinstall!  </w:t>
      </w:r>
      <w:r>
        <w:rPr>
          <w:i/>
          <w:iCs/>
          <w:color w:val="000000"/>
        </w:rPr>
        <w:t>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Aplicacion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Esto tiene como principal función el no saturar la red o evitar ataques por inundación.</w:t>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envia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pPr>
      <w:r>
        <w:rPr>
          <w:color w:val="000000"/>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pings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r>
        <w:rPr>
          <w:color w:val="000000"/>
        </w:rPr>
        <w:t>4.1.2 Interceptar los paquetes</w:t>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Este selector tiene que identificar los paquetes ICMP tipo REQUEST que lleguen al Open vSwitch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solo los que nos interesan, esto se accediendo al paquete que se está procesando en cada momento. Para ello definimos el método que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 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mas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así:</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w:t>
      </w:r>
    </w:p>
    <w:p>
      <w:pPr>
        <w:pStyle w:val="Normal"/>
        <w:jc w:val="left"/>
        <w:rPr>
          <w:rFonts w:eastAsia="Calibri"/>
          <w:color w:val="000000"/>
        </w:rPr>
      </w:pPr>
      <w:r>
        <w:rPr>
          <w:rFonts w:eastAsia="Calibri"/>
          <w:color w:val="000000"/>
        </w:rPr>
        <w:t>Cuando hayamos declarado los parametros declaramos un método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olor w:val="000000"/>
        </w:rPr>
        <w:t>cfg: Lista todos los nombres de las clases que tienen parámetros configurables</w:t>
      </w:r>
    </w:p>
    <w:p>
      <w:pPr>
        <w:pStyle w:val="Normal"/>
        <w:numPr>
          <w:ilvl w:val="0"/>
          <w:numId w:val="8"/>
        </w:numPr>
        <w:jc w:val="left"/>
        <w:rPr>
          <w:rFonts w:eastAsia="Calibri"/>
          <w:color w:val="000000"/>
        </w:rPr>
      </w:pPr>
      <w:r>
        <w:rPr>
          <w:rFonts w:eastAsia="Calibri"/>
          <w:color w:val="000000"/>
        </w:rPr>
        <w:t>cfg get componentClass: Lista todas las propiedades de la clase especificada</w:t>
      </w:r>
    </w:p>
    <w:p>
      <w:pPr>
        <w:pStyle w:val="Normal"/>
        <w:numPr>
          <w:ilvl w:val="0"/>
          <w:numId w:val="7"/>
        </w:numPr>
        <w:jc w:val="left"/>
        <w:rPr>
          <w:rFonts w:eastAsia="Calibri"/>
          <w:color w:val="000000"/>
        </w:rPr>
      </w:pPr>
      <w:r>
        <w:rPr>
          <w:rStyle w:val="Emphasis"/>
          <w:rFonts w:eastAsia="Calibri"/>
          <w:i w:val="false"/>
          <w:iCs w:val="false"/>
          <w:color w:val="000000"/>
        </w:rPr>
        <w:t xml:space="preserve">cfg </w:t>
      </w:r>
      <w:r>
        <w:rPr>
          <w:rFonts w:eastAsia="Calibri"/>
          <w:color w:val="000000"/>
        </w:rPr>
        <w:t>get componentClass name: Lista el valor de la propiedad especificada</w:t>
      </w:r>
    </w:p>
    <w:p>
      <w:pPr>
        <w:pStyle w:val="Normal"/>
        <w:numPr>
          <w:ilvl w:val="0"/>
          <w:numId w:val="7"/>
        </w:numPr>
        <w:jc w:val="left"/>
        <w:rPr/>
      </w:pPr>
      <w:r>
        <w:rPr>
          <w:rFonts w:eastAsia="Calibri"/>
          <w:color w:val="000000"/>
        </w:rPr>
        <w:t>cfg set componentClass name value: Modifica el valor de la propiedad especificada</w:t>
      </w:r>
    </w:p>
    <w:p>
      <w:pPr>
        <w:pStyle w:val="Normal"/>
        <w:numPr>
          <w:ilvl w:val="0"/>
          <w:numId w:val="7"/>
        </w:numPr>
        <w:jc w:val="left"/>
        <w:rPr/>
      </w:pPr>
      <w:r>
        <w:rPr>
          <w:rFonts w:eastAsia="Calibri"/>
          <w:color w:val="000000"/>
        </w:rPr>
        <w:t>cfg set componentClass name: Reestablece el valor de la propiedad especificada a su valor por defecto</w:t>
      </w:r>
    </w:p>
    <w:p>
      <w:pPr>
        <w:pStyle w:val="Normal"/>
        <w:spacing w:before="150" w:after="0"/>
        <w:rPr/>
      </w:pPr>
      <w:r>
        <w:rPr>
          <w:rFonts w:eastAsia="Calibri"/>
          <w:color w:val="CE181E"/>
        </w:rPr>
        <w:t>PONER CAPTURA DE LA ALPINEMODIFICADA CON ESTOS COMANDOS PARA QUE QUEDE MAS CLARO</w:t>
      </w:r>
    </w:p>
    <w:p>
      <w:pPr>
        <w:pStyle w:val="Normal"/>
        <w:spacing w:before="150" w:after="0"/>
        <w:rPr>
          <w:rFonts w:eastAsia="Calibri"/>
          <w:color w:val="CE181E"/>
        </w:rPr>
      </w:pPr>
      <w:r>
        <w:rPr>
          <w:rFonts w:eastAsia="Calibri"/>
          <w:color w:val="CE181E"/>
        </w:rPr>
      </w:r>
    </w:p>
    <w:p>
      <w:pPr>
        <w:pStyle w:val="Normal"/>
        <w:spacing w:before="150" w:after="0"/>
        <w:rPr>
          <w:rFonts w:eastAsia="Calibri"/>
          <w:color w:val="000000"/>
        </w:rPr>
      </w:pPr>
      <w:r>
        <w:rPr>
          <w:rFonts w:eastAsia="Calibri"/>
          <w:color w:val="000000"/>
        </w:rPr>
        <w:t>4.1.6 Banco de pruebas</w:t>
      </w:r>
    </w:p>
    <w:p>
      <w:pPr>
        <w:pStyle w:val="Normal"/>
        <w:spacing w:before="150" w:after="0"/>
        <w:rPr>
          <w:rFonts w:eastAsia="Calibri"/>
          <w:color w:val="000000"/>
        </w:rPr>
      </w:pPr>
      <w:r>
        <w:rPr>
          <w:rFonts w:eastAsia="Calibri"/>
          <w:color w:val="000000"/>
        </w:rPr>
        <w:t>En este apartado se van a realizar diferentes pruebas para comprobar el funcionamiento de la aplicación, asi como incluir diversas capturas que permitan clarificar el funcionamiento de la misma.</w:t>
      </w:r>
    </w:p>
    <w:p>
      <w:pPr>
        <w:pStyle w:val="Normal"/>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Normal"/>
        <w:spacing w:before="150" w:after="0"/>
        <w:rPr>
          <w:i/>
          <w:i/>
          <w:iCs/>
        </w:rPr>
      </w:pPr>
      <w:r>
        <w:rPr>
          <w:i/>
          <w:iCs/>
        </w:rPr>
        <w:drawing>
          <wp:anchor behindDoc="0" distT="0" distB="0" distL="0" distR="0" simplePos="0" locked="0" layoutInCell="1" allowOverlap="1" relativeHeight="26">
            <wp:simplePos x="0" y="0"/>
            <wp:positionH relativeFrom="column">
              <wp:posOffset>152400</wp:posOffset>
            </wp:positionH>
            <wp:positionV relativeFrom="paragraph">
              <wp:posOffset>85725</wp:posOffset>
            </wp:positionV>
            <wp:extent cx="5400040" cy="303593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A continuación, activamos las aplicaciones necesarias y comprobamos en el controlador que se han activado correctamente: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4.6.1.1 Envio de pings entre 2 hosts</w:t>
      </w:r>
    </w:p>
    <w:p>
      <w:pPr>
        <w:pStyle w:val="Normal"/>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Normal"/>
        <w:spacing w:before="150" w:after="0"/>
        <w:rPr/>
      </w:pPr>
      <w:r>
        <w:rPr>
          <w:rFonts w:eastAsia="Calibri"/>
          <w:color w:val="000000"/>
        </w:rPr>
        <w:t>Para ello enviamos 10 pings tal y como se puede ver en la Ilustración</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3">
            <wp:simplePos x="0" y="0"/>
            <wp:positionH relativeFrom="column">
              <wp:posOffset>47625</wp:posOffset>
            </wp:positionH>
            <wp:positionV relativeFrom="paragraph">
              <wp:posOffset>-334645</wp:posOffset>
            </wp:positionV>
            <wp:extent cx="5400040" cy="303593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p>
    <w:p>
      <w:pPr>
        <w:pStyle w:val="Normal"/>
        <w:spacing w:before="150" w:after="0"/>
        <w:rPr/>
      </w:pPr>
      <w:r>
        <w:rPr>
          <w:rFonts w:eastAsia="Calibri"/>
          <w:color w:val="000000"/>
        </w:rPr>
        <w:t>Ejecutamos el comando: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00040" cy="303593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Vemos como se notifica la llegade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Normal"/>
        <w:spacing w:before="150" w:after="0"/>
        <w:rPr/>
      </w:pPr>
      <w:r>
        <w:rPr>
          <w:rFonts w:eastAsia="Calibri"/>
          <w:color w:val="000000"/>
        </w:rPr>
        <w:t>Tambien se observa que 1 minuto después se notifica que el enlace ha sido reestablecido permitiendo de nuevo el envío de los 7 pings.</w:t>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posOffset>-28575</wp:posOffset>
            </wp:positionH>
            <wp:positionV relativeFrom="paragraph">
              <wp:posOffset>163830</wp:posOffset>
            </wp:positionV>
            <wp:extent cx="5400040" cy="3035935"/>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CE181E"/>
        </w:rPr>
        <w:t>EXPLICAR DIFERENCIAS ENTRE LAS 2 CAPTURAS  (CUANDO LAS RECORTE QUE NO VEO QUE PONE JAJA)</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4.1.6.2 Enviando pings entre 2 parejas de hosts</w:t>
      </w:r>
    </w:p>
    <w:p>
      <w:pPr>
        <w:pStyle w:val="Normal"/>
        <w:spacing w:before="150" w:after="0"/>
        <w:rPr>
          <w:rFonts w:eastAsia="Calibri"/>
          <w:color w:val="000000"/>
        </w:rPr>
      </w:pPr>
      <w:r>
        <w:rPr>
          <w:rFonts w:eastAsia="Calibri"/>
          <w:color w:val="000000"/>
        </w:rPr>
        <w:t>El objetivo de esta prueba es comprobar que aunque se manden pings entre varios pares de hosts solo se cuentan para el baneo aquellos que coinciden en MAC origen y destino en vez de contar los pings totales que circulan por la red.</w:t>
      </w:r>
    </w:p>
    <w:p>
      <w:pPr>
        <w:pStyle w:val="Normal"/>
        <w:spacing w:before="150" w:after="0"/>
        <w:rPr>
          <w:rFonts w:eastAsia="Calibri"/>
          <w:color w:val="000000"/>
        </w:rPr>
      </w:pPr>
      <w:r>
        <w:drawing>
          <wp:anchor behindDoc="0" distT="0" distB="0" distL="0" distR="0" simplePos="0" locked="0" layoutInCell="1" allowOverlap="1" relativeHeight="29">
            <wp:simplePos x="0" y="0"/>
            <wp:positionH relativeFrom="column">
              <wp:posOffset>0</wp:posOffset>
            </wp:positionH>
            <wp:positionV relativeFrom="paragraph">
              <wp:posOffset>955675</wp:posOffset>
            </wp:positionV>
            <wp:extent cx="5400040" cy="3035935"/>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Normal"/>
        <w:spacing w:before="150" w:after="0"/>
        <w:rPr/>
      </w:pPr>
      <w:r>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 xml:space="preserve">Se observa como se permite el envío de 7 pings por cada pares de hosts, mientras que los otros 6 (3 por cada par) han sido baneados. </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4.1.6.3 Enviando pings desde 2 hosts a un tercero</w:t>
      </w:r>
    </w:p>
    <w:p>
      <w:pPr>
        <w:pStyle w:val="Normal"/>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posOffset>114300</wp:posOffset>
            </wp:positionH>
            <wp:positionV relativeFrom="paragraph">
              <wp:posOffset>-439420</wp:posOffset>
            </wp:positionV>
            <wp:extent cx="5400040" cy="3035935"/>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Asimismo, vemos como transcurrido el tiempo de baneo se desbloquean los 2 enlaces baneados.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4.1.6.4 Modificando los parámetros configurables</w:t>
      </w:r>
    </w:p>
    <w:p>
      <w:pPr>
        <w:pStyle w:val="Normal"/>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Normal"/>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303593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Si vemos el controlador, comprobamos que, efectivamente, se han producido correctamente los cambios.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posOffset>28575</wp:posOffset>
            </wp:positionH>
            <wp:positionV relativeFrom="paragraph">
              <wp:posOffset>152400</wp:posOffset>
            </wp:positionV>
            <wp:extent cx="5400040" cy="303593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efectivamente de los 10 en esta ocasión solo llegan 3 mientras que los otros 7 han sido baneados. Lo comprobamoso viendo el log en el controlador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00040" cy="3035935"/>
            <wp:effectExtent l="0" t="0" r="0" b="0"/>
            <wp:wrapSquare wrapText="largest"/>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automaticamente se ha modificado el limite a 3 pings y, observando los tiempos en los que se produce cada evento comprobamos tambien que el tiempo de baneo se ha reducido hasta 20 segundos aproximadamente.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CE181E"/>
        </w:rPr>
      </w:pPr>
      <w:r>
        <w:rPr>
          <w:rFonts w:eastAsia="Calibri"/>
          <w:color w:val="000000"/>
        </w:rPr>
        <w:t>4.2 Analizando las estadísticas de tráfico</w:t>
      </w:r>
    </w:p>
    <w:p>
      <w:pPr>
        <w:pStyle w:val="Normal"/>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Normal"/>
        <w:spacing w:before="150" w:after="0"/>
        <w:rPr/>
      </w:pPr>
      <w:r>
        <w:rPr>
          <w:rFonts w:eastAsia="Calibri"/>
          <w:color w:val="000000"/>
        </w:rPr>
        <w:t xml:space="preserve">4.2.1 Aplicación </w:t>
      </w:r>
      <w:r>
        <w:rPr>
          <w:rFonts w:eastAsia="Calibri"/>
          <w:i/>
          <w:iCs/>
          <w:color w:val="000000"/>
        </w:rPr>
        <w:t>statsshow</w:t>
      </w:r>
    </w:p>
    <w:p>
      <w:pPr>
        <w:pStyle w:val="Normal"/>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Normal"/>
        <w:spacing w:before="150" w:after="0"/>
        <w:rPr>
          <w:rFonts w:eastAsia="Calibri"/>
          <w:color w:val="000000"/>
        </w:rPr>
      </w:pPr>
      <w:r>
        <w:rPr>
          <w:rFonts w:eastAsia="Calibri"/>
          <w:color w:val="000000"/>
        </w:rPr>
        <w:t>4.2.1.1 Tareas repetidas</w:t>
      </w:r>
    </w:p>
    <w:p>
      <w:pPr>
        <w:pStyle w:val="Normal"/>
        <w:spacing w:before="150" w:after="0"/>
        <w:rPr/>
      </w:pPr>
      <w:r>
        <w:rPr>
          <w:rFonts w:eastAsia="Calibri"/>
          <w:color w:val="000000"/>
        </w:rPr>
        <w:t>Para llevar a cabo el funcionamiento correcto de la tarea es necesario crear una tarea que se repita periodicamente.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Normal"/>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Normal"/>
        <w:rPr/>
      </w:pPr>
      <w:r>
        <w:rPr/>
        <w:t>Donde:</w:t>
      </w:r>
    </w:p>
    <w:p>
      <w:pPr>
        <w:pStyle w:val="Normal"/>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Normal"/>
        <w:numPr>
          <w:ilvl w:val="0"/>
          <w:numId w:val="9"/>
        </w:numPr>
        <w:rPr/>
      </w:pPr>
      <w:r>
        <w:rPr/>
        <w:t>Delay: Es un atributo de tipo long que indica el retraso desde que se activa la aplicación hasta que se ejecuta por primera vez la tarea. Está definido a un segundo.</w:t>
      </w:r>
    </w:p>
    <w:p>
      <w:pPr>
        <w:pStyle w:val="Normal"/>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Normal"/>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Normal"/>
        <w:rPr/>
      </w:pPr>
      <w:r>
        <w:rPr/>
        <w:t xml:space="preserve">Dentro de la tarea el objetivo, como se ha comentado, es obtener las estadisticas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p>
    <w:p>
      <w:pPr>
        <w:pStyle w:val="Normal"/>
        <w:rPr/>
      </w:pPr>
      <w:r>
        <w:rPr/>
        <w:t>Una vez creados los 2 bucles necesarios obtenemos las siguientes estadisticas, en concreto obtendremos las siguientes estadísticas:</w:t>
      </w:r>
    </w:p>
    <w:p>
      <w:pPr>
        <w:pStyle w:val="Normal"/>
        <w:numPr>
          <w:ilvl w:val="0"/>
          <w:numId w:val="10"/>
        </w:numPr>
        <w:rPr/>
      </w:pPr>
      <w:r>
        <w:rPr/>
        <w:t>bytes enviados por cada puerto desde que se activó la aplicación</w:t>
      </w:r>
    </w:p>
    <w:p>
      <w:pPr>
        <w:pStyle w:val="Normal"/>
        <w:numPr>
          <w:ilvl w:val="0"/>
          <w:numId w:val="10"/>
        </w:numPr>
        <w:rPr/>
      </w:pPr>
      <w:r>
        <w:rPr/>
        <w:t>bytes recibidos por cada puerto desde que se activó la aplicación</w:t>
      </w:r>
    </w:p>
    <w:p>
      <w:pPr>
        <w:pStyle w:val="Normal"/>
        <w:numPr>
          <w:ilvl w:val="0"/>
          <w:numId w:val="10"/>
        </w:numPr>
        <w:rPr/>
      </w:pPr>
      <w:r>
        <w:rPr/>
        <w:t xml:space="preserve">bytes enviados por cada puerto en cada ejecución de la tarea </w:t>
      </w:r>
    </w:p>
    <w:p>
      <w:pPr>
        <w:pStyle w:val="Normal"/>
        <w:numPr>
          <w:ilvl w:val="0"/>
          <w:numId w:val="10"/>
        </w:numPr>
        <w:rPr/>
      </w:pPr>
      <w:r>
        <w:rPr/>
        <w:t>bytes recibidos por cada puerto en cada ejecución de la tarea</w:t>
      </w:r>
    </w:p>
    <w:p>
      <w:pPr>
        <w:pStyle w:val="Normal"/>
        <w:rPr/>
      </w:pPr>
      <w:r>
        <w:rPr/>
        <w:t>4.2.1.2 Banco de pruebas</w:t>
      </w:r>
    </w:p>
    <w:p>
      <w:pPr>
        <w:pStyle w:val="Normal"/>
        <w:rPr/>
      </w:pPr>
      <w:r>
        <w:rPr/>
        <w:t>En este caso, dado que la aplicación es muy sencilla únicamente se va a poner en marcha la aplicación y enviar una serie de pings para comprobar que se recogen las estadísticas correctamente.</w:t>
      </w:r>
    </w:p>
    <w:p>
      <w:pPr>
        <w:pStyle w:val="Normal"/>
        <w:rPr/>
      </w:pPr>
      <w:r>
        <w:rPr/>
        <w:t>En concreto, 2 hosts, Alpine-1 y Alpine-2, van a enviar pings a Alpine-3.</w:t>
      </w:r>
    </w:p>
    <w:p>
      <w:pPr>
        <w:pStyle w:val="Normal"/>
        <w:rPr/>
      </w:pPr>
      <w:r>
        <w:rPr/>
      </w:r>
    </w:p>
    <w:p>
      <w:pPr>
        <w:pStyle w:val="Normal"/>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p>
    <w:p>
      <w:pPr>
        <w:pStyle w:val="Normal"/>
        <w:rPr/>
      </w:pPr>
      <w:r>
        <w:rPr/>
        <w:t>Esperamos que transcurran un par de iteraciones de la tarea programada y comprobamos en el controlador los parámetros recogidos por la aplicación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8">
            <wp:simplePos x="0" y="0"/>
            <wp:positionH relativeFrom="column">
              <wp:posOffset>-181610</wp:posOffset>
            </wp:positionH>
            <wp:positionV relativeFrom="paragraph">
              <wp:posOffset>-266700</wp:posOffset>
            </wp:positionV>
            <wp:extent cx="6299200" cy="3258185"/>
            <wp:effectExtent l="0" t="0" r="0" b="0"/>
            <wp:wrapSquare wrapText="largest"/>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47"/>
                    <a:srcRect l="25933" t="21343" r="12829" b="22298"/>
                    <a:stretch>
                      <a:fillRect/>
                    </a:stretch>
                  </pic:blipFill>
                  <pic:spPr bwMode="auto">
                    <a:xfrm>
                      <a:off x="0" y="0"/>
                      <a:ext cx="6299200" cy="3258185"/>
                    </a:xfrm>
                    <a:prstGeom prst="rect">
                      <a:avLst/>
                    </a:prstGeom>
                  </pic:spPr>
                </pic:pic>
              </a:graphicData>
            </a:graphic>
          </wp:anchor>
        </w:drawing>
      </w:r>
    </w:p>
    <w:p>
      <w:pPr>
        <w:pStyle w:val="Normal"/>
        <w:rPr/>
      </w:pPr>
      <w:r>
        <w:rPr/>
        <w:t xml:space="preserve">Tal y como se puede observar, en primer lugar se notifica el dispositivo y a continuación se recorren todos los puertos que lo conforman. </w:t>
      </w:r>
    </w:p>
    <w:p>
      <w:pPr>
        <w:pStyle w:val="Normal"/>
        <w:rPr/>
      </w:pPr>
      <w:r>
        <w:rPr/>
        <w:t xml:space="preserve">A continuación, vemos que los puertos con más actividad son los 2,3 y 4 que es donde están conectados los </w:t>
      </w:r>
      <w:r>
        <w:rPr>
          <w:i/>
          <w:iCs/>
        </w:rPr>
        <w:t>hosts</w:t>
      </w:r>
      <w:r>
        <w:rPr>
          <w:i w:val="false"/>
          <w:iCs w:val="false"/>
        </w:rPr>
        <w:t xml:space="preserve"> que han enviado o recibido los diferentes paquetes ping.</w:t>
      </w:r>
    </w:p>
    <w:p>
      <w:pPr>
        <w:pStyle w:val="Normal"/>
        <w:rPr/>
      </w:pPr>
      <w:r>
        <w:rPr>
          <w:i w:val="false"/>
          <w:iCs w:val="false"/>
        </w:rPr>
        <w:t xml:space="preserve">En concreto, vemos como, efectivamente, los puertos 2 y 3 en total han enviado y recibido aproximadamente la misma cantidad de datos, mientras que el puerto 4 recibe y envia el doble de tráfico, esto es debido a la suma agregada de los 2 enlaces que le están enviando pings. El hecho de que sea el doble de tráfico es lo que indica que la aplicación recoge correctamente las estadísitcas. </w:t>
      </w:r>
    </w:p>
    <w:p>
      <w:pPr>
        <w:pStyle w:val="Normal"/>
        <w:rPr/>
      </w:pPr>
      <w:r>
        <w:rPr/>
        <w:t xml:space="preserve">Por otro lado, tambien se ven las </w:t>
      </w:r>
      <w:r>
        <w:rPr>
          <w:i/>
          <w:iCs/>
        </w:rPr>
        <w:t>deltaStatistics</w:t>
      </w:r>
      <w:r>
        <w:rPr>
          <w:i w:val="false"/>
          <w:iCs w:val="false"/>
        </w:rP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pPr>
        <w:pStyle w:val="Normal"/>
        <w:rPr>
          <w:i w:val="false"/>
          <w:i w:val="false"/>
          <w:iCs w:val="false"/>
        </w:rPr>
      </w:pPr>
      <w:r>
        <w:rPr>
          <w:i w:val="false"/>
          <w:iCs w:val="fals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4.2.2 Aplicación detectHost</w:t>
      </w:r>
    </w:p>
    <w:p>
      <w:pPr>
        <w:pStyle w:val="Normal"/>
        <w:rPr/>
      </w:pPr>
      <w:r>
        <w:rPr/>
        <w:t xml:space="preserve">El objetivo de esta aplicación es conocer todos los hosts que tenemos conectados a los Open vSwitch de la red. </w:t>
      </w:r>
    </w:p>
    <w:p>
      <w:pPr>
        <w:pStyle w:val="Normal"/>
        <w:rPr/>
      </w:pPr>
      <w:r>
        <w:rPr/>
        <w:t>Hay que resaltar que para el buen funcionamiento de la aplicación es necesario instalar una aplicación predefinida en el controlador a parte de las habituales ya comentadas, esta es la app org.onosproject.</w:t>
      </w:r>
      <w:r>
        <w:rPr>
          <w:i/>
          <w:iCs/>
        </w:rPr>
        <w:t xml:space="preserve">hostprobingprovider. </w:t>
      </w:r>
      <w:r>
        <w:rPr>
          <w:i w:val="false"/>
          <w:iCs w:val="false"/>
        </w:rPr>
        <w:t xml:space="preserve">El motivo de necesitar una aplicación mas es porque se va a utilizar el servicio </w:t>
      </w:r>
      <w:r>
        <w:rPr>
          <w:i/>
          <w:iCs/>
        </w:rPr>
        <w:t>hostProbing</w:t>
      </w:r>
      <w:r>
        <w:rPr>
          <w:i w:val="false"/>
          <w:iCs w:val="false"/>
        </w:rPr>
        <w:t xml:space="preserve"> y a diferencia de los utilizados hasta ahora no se activa por defecto al arrancar el dispositivo ONOS. Es esta aplicación la que registra este servicio. El código de la aplicación puede encontrarse en la siguiente ruta </w:t>
      </w:r>
      <w:r>
        <w:rPr>
          <w:i/>
          <w:iCs/>
        </w:rPr>
        <w:t>home/onos/providers/hostprobing</w:t>
      </w:r>
    </w:p>
    <w:p>
      <w:pPr>
        <w:pStyle w:val="Normal"/>
        <w:rPr/>
      </w:pPr>
      <w:r>
        <w:rPr>
          <w:i w:val="false"/>
          <w:iCs w:val="false"/>
        </w:rPr>
        <w:t xml:space="preserve">En el fichero BUILD se registra la aplicación tal y como se ve en la siguiente Ilustración, mientras que en el fichero </w:t>
      </w:r>
      <w:r>
        <w:rPr>
          <w:i/>
          <w:iCs/>
        </w:rPr>
        <w:t xml:space="preserve">DefaultHostProbingProvider.java </w:t>
      </w:r>
      <w:r>
        <w:rPr>
          <w:i w:val="false"/>
          <w:iCs w:val="false"/>
        </w:rPr>
        <w:t xml:space="preserve"> se ve como se activa el servicio y la implementación de los métodos que se van a utilizar posteriormente.</w:t>
      </w:r>
    </w:p>
    <w:p>
      <w:pPr>
        <w:pStyle w:val="Normal"/>
        <w:rPr>
          <w:i w:val="false"/>
          <w:i w:val="false"/>
          <w:iCs w:val="false"/>
        </w:rPr>
      </w:pPr>
      <w:r>
        <w:rPr>
          <w:i w:val="false"/>
          <w:iCs w:val="false"/>
        </w:rPr>
      </w:r>
    </w:p>
    <w:p>
      <w:pPr>
        <w:pStyle w:val="Normal"/>
        <w:rPr/>
      </w:pPr>
      <w:r>
        <w:rPr>
          <w:i w:val="false"/>
          <w:iCs w:val="false"/>
        </w:rPr>
        <w:t xml:space="preserve">Centrándonos ya en la aplicación </w:t>
      </w:r>
      <w:r>
        <w:rPr>
          <w:i/>
          <w:iCs/>
        </w:rPr>
        <w:t>detectHost</w:t>
      </w:r>
      <w:r>
        <w:rPr>
          <w:i w:val="false"/>
          <w:iCs w:val="false"/>
        </w:rPr>
        <w:t xml:space="preserve"> vemos que se puede dividir en 2 partes:</w:t>
      </w:r>
    </w:p>
    <w:p>
      <w:pPr>
        <w:pStyle w:val="Normal"/>
        <w:rPr/>
      </w:pPr>
      <w:r>
        <w:rPr/>
        <w:t>4.2.2.1 Tarea repetida</w:t>
      </w:r>
    </w:p>
    <w:p>
      <w:pPr>
        <w:pStyle w:val="Normal"/>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 Igualmente, destacar que los detalles de los hosts dependen del número de dispositivos (Open vSwitch) existentes en la red:</w:t>
      </w:r>
    </w:p>
    <w:p>
      <w:pPr>
        <w:pStyle w:val="Normal"/>
        <w:numPr>
          <w:ilvl w:val="0"/>
          <w:numId w:val="35"/>
        </w:numPr>
        <w:rPr/>
      </w:pPr>
      <w:r>
        <w:rPr/>
        <w:t>Si solo hay 1 dispositivo reconocido en la red se muestra de cada host su MAC y el puerto al que están conectados</w:t>
      </w:r>
    </w:p>
    <w:p>
      <w:pPr>
        <w:pStyle w:val="Normal"/>
        <w:numPr>
          <w:ilvl w:val="0"/>
          <w:numId w:val="35"/>
        </w:numPr>
        <w:rPr/>
      </w:pPr>
      <w:r>
        <w:rPr/>
        <w:t>Si hay más de 1 dispositivo reconocido en la red se muestra de cada host su MAC, el id del dispositivo y el puerto al que están conectados.</w:t>
      </w:r>
    </w:p>
    <w:p>
      <w:pPr>
        <w:pStyle w:val="Normal"/>
        <w:rPr/>
      </w:pPr>
      <w:r>
        <w:rPr/>
        <w:t xml:space="preserve">En la segunda tarea, lo que se hace es, mediante el servicio </w:t>
      </w:r>
      <w:r>
        <w:rPr>
          <w:i/>
          <w:iCs/>
        </w:rPr>
        <w:t xml:space="preserve">hostProbing </w:t>
      </w:r>
      <w:r>
        <w:rPr/>
        <w:t>mandar un paquete de prueba a todos los hosts para ver si siguen activos, o por el contrario se han desconectado. Nuevamente destacar que para que un hots se reconozca como desconectado debe estarlo físicamente, es decir, no estar conectado mediante un cable al Open vSwitch.</w:t>
      </w:r>
    </w:p>
    <w:p>
      <w:pPr>
        <w:pStyle w:val="Normal"/>
        <w:rPr/>
      </w:pPr>
      <w:r>
        <w:rPr/>
        <w:t xml:space="preserve">Finalmente, recordar que es necesario en el método </w:t>
      </w:r>
      <w:r>
        <w:rPr>
          <w:i/>
          <w:iCs/>
        </w:rPr>
        <w:t>deactivate</w:t>
      </w:r>
      <w:r>
        <w:rPr/>
        <w:t xml:space="preserve"> cancelar los 2 temporizadores creados para evitar que se queden residuales.</w:t>
      </w:r>
    </w:p>
    <w:p>
      <w:pPr>
        <w:pStyle w:val="Normal"/>
        <w:rPr/>
      </w:pPr>
      <w:r>
        <w:rPr/>
        <w:t>4.2.2.2 Listener</w:t>
      </w:r>
    </w:p>
    <w:p>
      <w:pPr>
        <w:pStyle w:val="Normal"/>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Normal"/>
        <w:jc w:val="left"/>
        <w:rPr/>
      </w:pPr>
      <w:r>
        <w:rPr/>
        <w:t>Destacar que como HostListener viene definido como una interfaz es necesario instanciarlo previamente de la forma que procede:</w:t>
      </w:r>
    </w:p>
    <w:p>
      <w:pPr>
        <w:pStyle w:val="Normal"/>
        <w:jc w:val="center"/>
        <w:rPr/>
      </w:pPr>
      <w:r>
        <w:rPr>
          <w:lang w:val="en-US"/>
        </w:rPr>
        <w:t>private final HostListener hostListener = new InternalHostListener();</w:t>
      </w:r>
    </w:p>
    <w:p>
      <w:pPr>
        <w:pStyle w:val="Normal"/>
        <w:jc w:val="left"/>
        <w:rPr/>
      </w:pPr>
      <w:r>
        <w:rPr>
          <w:lang w:val="en-US"/>
        </w:rPr>
        <w:t>Finalmente comentar que, al igual que en el momento en el que se añade un nuevo host, el mensaje informativo que indica la desconexión de uno varía en función del número de dispositivos conectados. En caso de ser 1, no se indica el dispositivo al que pertenece, mientras que en caso de ser más si se indica.</w:t>
      </w:r>
    </w:p>
    <w:p>
      <w:pPr>
        <w:pStyle w:val="Normal"/>
        <w:jc w:val="center"/>
        <w:rPr>
          <w:lang w:val="en-US"/>
        </w:rPr>
      </w:pPr>
      <w:r>
        <w:rPr>
          <w:lang w:val="en-US"/>
        </w:rPr>
      </w:r>
    </w:p>
    <w:p>
      <w:pPr>
        <w:pStyle w:val="Normal"/>
        <w:jc w:val="left"/>
        <w:rPr/>
      </w:pPr>
      <w:r>
        <w:rPr>
          <w:lang w:val="en-US"/>
        </w:rPr>
        <w:t>4.2.2.3 Banco de pruebas</w:t>
      </w:r>
    </w:p>
    <w:p>
      <w:pPr>
        <w:pStyle w:val="Normal"/>
        <w:jc w:val="left"/>
        <w:rPr>
          <w:lang w:val="en-US"/>
        </w:rPr>
      </w:pPr>
      <w:r>
        <w:rPr>
          <w:lang w:val="en-US"/>
        </w:rPr>
        <w:t xml:space="preserve">Al igual que en la aplicación anterior, en este apartado simplemente se va a comprobar el funcionamiento de la misma haciendo especial hincapié en los momentos en los cuales se detecta tanto la aparición de un nuevo host como la desconexión del mismo, para ello ejecutamos las aplicaciones habituales auxiliares añadiendo como se ha comentado la aplicación </w:t>
      </w:r>
      <w:r>
        <w:rPr>
          <w:i/>
          <w:iCs/>
          <w:lang w:val="en-US"/>
        </w:rPr>
        <w:t>org.onosproject.hostProbingProvider</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lang w:val="en-US"/>
        </w:rPr>
      </w:pPr>
      <w:r>
        <w:rPr>
          <w:i w:val="false"/>
          <w:iCs w:val="false"/>
          <w:lang w:val="en-US"/>
        </w:rPr>
        <w:t xml:space="preserve">Una vez activadas tanto las aplicaciones auxiliares como la aplicación </w:t>
      </w:r>
      <w:r>
        <w:rPr>
          <w:i/>
          <w:iCs/>
          <w:lang w:val="en-US"/>
        </w:rPr>
        <w:t>detectHost</w:t>
      </w:r>
      <w:r>
        <w:rPr>
          <w:i w:val="false"/>
          <w:iCs w:val="false"/>
          <w:lang w:val="en-US"/>
        </w:rPr>
        <w:t xml:space="preserve"> observamos que en el controlador se notifican los hosts conectados, que tal y como se ve, al inicio son 0, a pesar de que en la red tenemos todos los hosts conectados al open vSwitch. </w:t>
      </w:r>
    </w:p>
    <w:p>
      <w:pPr>
        <w:pStyle w:val="Normal"/>
        <w:jc w:val="left"/>
        <w:rPr>
          <w:lang w:val="en-US"/>
        </w:rPr>
      </w:pPr>
      <w:r>
        <w:rPr>
          <w:lang w:val="en-US"/>
        </w:rPr>
        <w:drawing>
          <wp:anchor behindDoc="0" distT="0" distB="0" distL="0" distR="0" simplePos="0" locked="0" layoutInCell="1" allowOverlap="1" relativeHeight="45">
            <wp:simplePos x="0" y="0"/>
            <wp:positionH relativeFrom="column">
              <wp:posOffset>0</wp:posOffset>
            </wp:positionH>
            <wp:positionV relativeFrom="paragraph">
              <wp:posOffset>129540</wp:posOffset>
            </wp:positionV>
            <wp:extent cx="5400040" cy="3035935"/>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8"/>
                    <a:stretch>
                      <a:fillRect/>
                    </a:stretch>
                  </pic:blipFill>
                  <pic:spPr bwMode="auto">
                    <a:xfrm>
                      <a:off x="0" y="0"/>
                      <a:ext cx="5400040" cy="3035935"/>
                    </a:xfrm>
                    <a:prstGeom prst="rect">
                      <a:avLst/>
                    </a:prstGeom>
                  </pic:spPr>
                </pic:pic>
              </a:graphicData>
            </a:graphic>
          </wp:anchor>
        </w:drawing>
      </w:r>
    </w:p>
    <w:p>
      <w:pPr>
        <w:pStyle w:val="Normal"/>
        <w:jc w:val="left"/>
        <w:rPr>
          <w:lang w:val="en-US"/>
        </w:rPr>
      </w:pPr>
      <w:r>
        <w:rPr>
          <w:lang w:val="en-US"/>
        </w:rPr>
      </w:r>
    </w:p>
    <w:p>
      <w:pPr>
        <w:pStyle w:val="Normal"/>
        <w:jc w:val="left"/>
        <w:rPr>
          <w:lang w:val="en-US"/>
        </w:rPr>
      </w:pPr>
      <w:r>
        <w:rPr>
          <w:i w:val="false"/>
          <w:iCs w:val="false"/>
          <w:lang w:val="en-US"/>
        </w:rPr>
        <w:t xml:space="preserve">Realizamos un </w:t>
      </w:r>
      <w:r>
        <w:rPr>
          <w:i/>
          <w:iCs/>
          <w:lang w:val="en-US"/>
        </w:rPr>
        <w:t>ping</w:t>
      </w:r>
      <w:r>
        <w:rPr>
          <w:i w:val="false"/>
          <w:iCs w:val="false"/>
          <w:lang w:val="en-US"/>
        </w:rPr>
        <w:t xml:space="preserve"> entre los hosts Alpine-1 y Alpine-2 y observamos en la Ilustración como se notifica la aparición de los 2 hosts que intervienen en ese ping. En concreto, se notifica del número de hosts que se han detectado, asi como su MAC y el puerto en el que están. Se recuerda que el id del dispositivo solo se muestra en caso de que haya más de 1 dispositivo conectado a la red.</w:t>
      </w:r>
    </w:p>
    <w:p>
      <w:pPr>
        <w:pStyle w:val="Normal"/>
        <w:jc w:val="left"/>
        <w:rPr>
          <w:i w:val="false"/>
          <w:i w:val="false"/>
          <w:iCs w:val="false"/>
        </w:rPr>
      </w:pPr>
      <w:r>
        <w:rPr>
          <w:i w:val="false"/>
          <w:iCs w:val="false"/>
        </w:rPr>
        <w:drawing>
          <wp:anchor behindDoc="0" distT="0" distB="0" distL="0" distR="0" simplePos="0" locked="0" layoutInCell="1" allowOverlap="1" relativeHeight="46">
            <wp:simplePos x="0" y="0"/>
            <wp:positionH relativeFrom="column">
              <wp:posOffset>0</wp:posOffset>
            </wp:positionH>
            <wp:positionV relativeFrom="paragraph">
              <wp:posOffset>82550</wp:posOffset>
            </wp:positionV>
            <wp:extent cx="5400040" cy="3035935"/>
            <wp:effectExtent l="0" t="0" r="0" b="0"/>
            <wp:wrapSquare wrapText="largest"/>
            <wp:docPr id="46"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8" descr=""/>
                    <pic:cNvPicPr>
                      <a:picLocks noChangeAspect="1" noChangeArrowheads="1"/>
                    </pic:cNvPicPr>
                  </pic:nvPicPr>
                  <pic:blipFill>
                    <a:blip r:embed="rId49"/>
                    <a:stretch>
                      <a:fillRect/>
                    </a:stretch>
                  </pic:blipFill>
                  <pic:spPr bwMode="auto">
                    <a:xfrm>
                      <a:off x="0" y="0"/>
                      <a:ext cx="5400040" cy="3035935"/>
                    </a:xfrm>
                    <a:prstGeom prst="rect">
                      <a:avLst/>
                    </a:prstGeom>
                  </pic:spPr>
                </pic:pic>
              </a:graphicData>
            </a:graphic>
          </wp:anchor>
        </w:drawing>
      </w:r>
    </w:p>
    <w:p>
      <w:pPr>
        <w:pStyle w:val="Normal"/>
        <w:jc w:val="left"/>
        <w:rPr>
          <w:i w:val="false"/>
          <w:i w:val="false"/>
          <w:iCs w:val="false"/>
        </w:rPr>
      </w:pPr>
      <w:r>
        <w:rPr>
          <w:i w:val="false"/>
          <w:iCs w:val="false"/>
        </w:rPr>
      </w:r>
    </w:p>
    <w:p>
      <w:pPr>
        <w:pStyle w:val="Normal"/>
        <w:jc w:val="left"/>
        <w:rPr>
          <w:lang w:val="en-US"/>
        </w:rPr>
      </w:pPr>
      <w:r>
        <w:rPr>
          <w:i w:val="false"/>
          <w:iCs w:val="false"/>
          <w:lang w:val="en-US"/>
        </w:rPr>
        <w:t xml:space="preserve">Finalmente paramos el </w:t>
      </w:r>
      <w:r>
        <w:rPr>
          <w:i/>
          <w:iCs/>
          <w:lang w:val="en-US"/>
        </w:rPr>
        <w:t>ping</w:t>
      </w:r>
      <w:r>
        <w:rPr>
          <w:i w:val="false"/>
          <w:iCs w:val="false"/>
          <w:lang w:val="en-US"/>
        </w:rPr>
        <w:t xml:space="preserve"> (lo que no provoca que se detecte como eliminado el host) y apagamos el host Alpine-1 para ver si bajo esta situación si se deja de detectar el dispositivo.</w:t>
      </w:r>
    </w:p>
    <w:p>
      <w:pPr>
        <w:pStyle w:val="Normal"/>
        <w:jc w:val="left"/>
        <w:rPr>
          <w:lang w:val="en-US"/>
        </w:rPr>
      </w:pPr>
      <w:r>
        <w:rPr>
          <w:i w:val="false"/>
          <w:iCs w:val="false"/>
          <w:lang w:val="en-US"/>
        </w:rPr>
        <w:t xml:space="preserve">Comprobamos que efetivamente, al apagar el host Alpine-1 se notifica su desconexión, mientras que el host Alpine-2 se mantiene conectado. </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5400040" cy="3035935"/>
            <wp:effectExtent l="0" t="0" r="0" b="0"/>
            <wp:wrapSquare wrapText="largest"/>
            <wp:docPr id="47"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9" descr=""/>
                    <pic:cNvPicPr>
                      <a:picLocks noChangeAspect="1" noChangeArrowheads="1"/>
                    </pic:cNvPicPr>
                  </pic:nvPicPr>
                  <pic:blipFill>
                    <a:blip r:embed="rId50"/>
                    <a:stretch>
                      <a:fillRect/>
                    </a:stretch>
                  </pic:blipFill>
                  <pic:spPr bwMode="auto">
                    <a:xfrm>
                      <a:off x="0" y="0"/>
                      <a:ext cx="5400040" cy="3035935"/>
                    </a:xfrm>
                    <a:prstGeom prst="rect">
                      <a:avLst/>
                    </a:prstGeom>
                  </pic:spPr>
                </pic:pic>
              </a:graphicData>
            </a:graphic>
          </wp:anchor>
        </w:drawing>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color w:val="CE181E"/>
          <w:lang w:val="en-US"/>
        </w:rPr>
      </w:pPr>
      <w:r>
        <w:rPr>
          <w:i w:val="false"/>
          <w:iCs w:val="false"/>
          <w:color w:val="CE181E"/>
          <w:lang w:val="en-US"/>
        </w:rPr>
        <w:t>FALTA HACER LA PRUEBA CON 2 DISPOSITIVOS PARA VER SI TIRA GUAY</w:t>
      </w:r>
      <w:r>
        <w:br w:type="page"/>
      </w:r>
    </w:p>
    <w:p>
      <w:pPr>
        <w:pStyle w:val="Normal"/>
        <w:rPr/>
      </w:pPr>
      <w:r>
        <w:rPr/>
      </w:r>
    </w:p>
    <w:p>
      <w:pPr>
        <w:pStyle w:val="Normal"/>
        <w:rPr/>
      </w:pPr>
      <w:r>
        <w:rPr/>
      </w:r>
    </w:p>
    <w:p>
      <w:pPr>
        <w:pStyle w:val="Normal"/>
        <w:rPr/>
      </w:pPr>
      <w:r>
        <w:rPr/>
        <w:t>4.2.3 Aplicación detectHostBan</w:t>
      </w:r>
    </w:p>
    <w:p>
      <w:pPr>
        <w:pStyle w:val="Normal"/>
        <w:jc w:val="left"/>
        <w:rPr/>
      </w:pPr>
      <w:r>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Normal"/>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Normal"/>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introduciendolo en un HashMap que relaciona la MAC del host con los datos acumulados que lleva desde que se activó la aplicación.</w:t>
      </w:r>
    </w:p>
    <w:p>
      <w:pPr>
        <w:pStyle w:val="Normal"/>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Normal"/>
        <w:jc w:val="left"/>
        <w:rPr/>
      </w:pPr>
      <w:r>
        <w:rPr/>
        <w:t>Este método crea 2 reglas de flujo en el Open vSwitch,:</w:t>
      </w:r>
    </w:p>
    <w:p>
      <w:pPr>
        <w:pStyle w:val="Normal"/>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este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tambien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t>4.2.3.1 Banco de pruebas</w:t>
      </w:r>
    </w:p>
    <w:p>
      <w:pPr>
        <w:pStyle w:val="Normal"/>
        <w:jc w:val="left"/>
        <w:rPr/>
      </w:pPr>
      <w:r>
        <w:rPr/>
        <w:t>En este apartado se va a probar el funcionamiento de esta aplicación para comprobar si se realiza correctamente los baneos cuando se supera el umbral.</w:t>
      </w:r>
    </w:p>
    <w:p>
      <w:pPr>
        <w:pStyle w:val="Normal"/>
        <w:jc w:val="left"/>
        <w:rPr/>
      </w:pPr>
      <w:r>
        <w:rPr/>
        <w:t>Para ello, en primer lugar activamos las aplicaciones necesarias entre las cuales se incluyen la aplicación</w:t>
      </w:r>
      <w:r>
        <w:rPr>
          <w:i/>
          <w:iCs/>
        </w:rPr>
        <w:t xml:space="preserve"> detectHost</w:t>
      </w:r>
      <w:r>
        <w:rPr>
          <w:i w:val="false"/>
          <w:iCs w:val="false"/>
        </w:rPr>
        <w:t xml:space="preserve"> explicada anteriormente que nos permite ver cuando los hosts se desconectan de la red</w:t>
      </w:r>
      <w:r>
        <w:rPr>
          <w:i/>
          <w:iCs/>
        </w:rPr>
        <w:t>.</w:t>
      </w:r>
    </w:p>
    <w:p>
      <w:pPr>
        <w:pStyle w:val="Normal"/>
        <w:jc w:val="left"/>
        <w:rPr>
          <w:i w:val="false"/>
          <w:i w:val="false"/>
          <w:iCs w:val="false"/>
        </w:rPr>
      </w:pPr>
      <w:r>
        <w:rPr>
          <w:i w:val="false"/>
          <w:iCs w:val="false"/>
        </w:rPr>
        <w:t>Comprobamos tambien, que al principio la red no tiene ningún host detectado.</w:t>
      </w:r>
    </w:p>
    <w:p>
      <w:pPr>
        <w:pStyle w:val="Normal"/>
        <w:jc w:val="left"/>
        <w:rPr>
          <w:i w:val="false"/>
          <w:i w:val="false"/>
          <w:iCs w:val="false"/>
        </w:rPr>
      </w:pPr>
      <w:r>
        <w:rPr>
          <w:i w:val="false"/>
          <w:iCs w:val="false"/>
        </w:rPr>
        <w:t xml:space="preserve">Además, tal y como se puede ver, se ha establecido el limite de datos en 1Mb y el tiempo de baneo en 60 segundos. </w:t>
      </w:r>
    </w:p>
    <w:p>
      <w:pPr>
        <w:pStyle w:val="Normal"/>
        <w:jc w:val="left"/>
        <w:rPr/>
      </w:pPr>
      <w:r>
        <w:rPr/>
      </w:r>
    </w:p>
    <w:p>
      <w:pPr>
        <w:pStyle w:val="Normal"/>
        <w:jc w:val="left"/>
        <w:rPr/>
      </w:pPr>
      <w:r>
        <w:rPr/>
        <w:drawing>
          <wp:anchor behindDoc="0" distT="0" distB="0" distL="0" distR="0" simplePos="0" locked="0" layoutInCell="1" allowOverlap="1" relativeHeight="48">
            <wp:simplePos x="0" y="0"/>
            <wp:positionH relativeFrom="column">
              <wp:posOffset>0</wp:posOffset>
            </wp:positionH>
            <wp:positionV relativeFrom="paragraph">
              <wp:posOffset>-94615</wp:posOffset>
            </wp:positionV>
            <wp:extent cx="5400040" cy="1971675"/>
            <wp:effectExtent l="0" t="0" r="0" b="0"/>
            <wp:wrapSquare wrapText="largest"/>
            <wp:docPr id="48"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0" descr=""/>
                    <pic:cNvPicPr>
                      <a:picLocks noChangeAspect="1" noChangeArrowheads="1"/>
                    </pic:cNvPicPr>
                  </pic:nvPicPr>
                  <pic:blipFill>
                    <a:blip r:embed="rId51"/>
                    <a:stretch>
                      <a:fillRect/>
                    </a:stretch>
                  </pic:blipFill>
                  <pic:spPr bwMode="auto">
                    <a:xfrm>
                      <a:off x="0" y="0"/>
                      <a:ext cx="5400040" cy="1971675"/>
                    </a:xfrm>
                    <a:prstGeom prst="rect">
                      <a:avLst/>
                    </a:prstGeom>
                  </pic:spPr>
                </pic:pic>
              </a:graphicData>
            </a:graphic>
          </wp:anchor>
        </w:drawing>
      </w:r>
    </w:p>
    <w:p>
      <w:pPr>
        <w:pStyle w:val="Normal"/>
        <w:jc w:val="left"/>
        <w:rPr/>
      </w:pPr>
      <w:r>
        <w:rPr/>
        <w:t>A continuación, al igual que en aplicaciones anteriores enviamos un ping desde el host Alpine-1 al host Alpine-2, para que los hosts sean reconocidos, esto supondrá tambien que el tamaño de estos pings se empiece a descontar del límite establecido.</w:t>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5400040" cy="1971675"/>
            <wp:effectExtent l="0" t="0" r="0" b="0"/>
            <wp:wrapSquare wrapText="largest"/>
            <wp:docPr id="4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1" descr=""/>
                    <pic:cNvPicPr>
                      <a:picLocks noChangeAspect="1" noChangeArrowheads="1"/>
                    </pic:cNvPicPr>
                  </pic:nvPicPr>
                  <pic:blipFill>
                    <a:blip r:embed="rId52"/>
                    <a:stretch>
                      <a:fillRect/>
                    </a:stretch>
                  </pic:blipFill>
                  <pic:spPr bwMode="auto">
                    <a:xfrm>
                      <a:off x="0" y="0"/>
                      <a:ext cx="5400040" cy="19716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En este caso se observa que se han enviado y recibido un total de 944 bytes. Asimismo se informa tambien de los datos restantes para cada host.</w:t>
      </w:r>
    </w:p>
    <w:p>
      <w:pPr>
        <w:pStyle w:val="Normal"/>
        <w:jc w:val="left"/>
        <w:rPr/>
      </w:pPr>
      <w:r>
        <w:rPr/>
      </w:r>
    </w:p>
    <w:p>
      <w:pPr>
        <w:pStyle w:val="Normal"/>
        <w:jc w:val="left"/>
        <w:rPr/>
      </w:pPr>
      <w:r>
        <w:rPr/>
        <w:t>Si paramos el envío de pings manteniendo las aplicaciones activadas vemos que los datos aumentan “ellos solos”. Esto se debe porque internamente el open vSwitch tiene activado el protocolo LLDP (</w:t>
      </w:r>
      <w:r>
        <w:rPr>
          <w:i/>
          <w:iCs/>
        </w:rPr>
        <w:t>Link Layer Discovery Protocol)</w:t>
      </w:r>
      <w:r>
        <w:rPr>
          <w:i w:val="false"/>
          <w:iCs w:val="false"/>
        </w:rPr>
        <w:t xml:space="preserve"> cuya funcionalidad consiste en conocer los dispositivos vecinos y los puertos a los que está conectados los diversos hosts que conforman la red.</w:t>
      </w:r>
    </w:p>
    <w:p>
      <w:pPr>
        <w:pStyle w:val="Normal"/>
        <w:jc w:val="left"/>
        <w:rPr>
          <w:i w:val="false"/>
          <w:i w:val="false"/>
          <w:iCs w:val="false"/>
        </w:rPr>
      </w:pPr>
      <w:r>
        <w:rPr>
          <w:i w:val="false"/>
          <w:iCs w:val="false"/>
        </w:rPr>
      </w:r>
    </w:p>
    <w:p>
      <w:pPr>
        <w:pStyle w:val="Normal"/>
        <w:jc w:val="left"/>
        <w:rPr/>
      </w:pPr>
      <w:r>
        <w:rPr>
          <w:i w:val="false"/>
          <w:iCs w:val="false"/>
        </w:rPr>
        <w:t xml:space="preserve">Para comprobarlo capturamos el tráfico que va entre el open vSwitch y cualquiera de los hosts. Para ello, clicamos desde el GNS3 con el botón derecho y clicamos en </w:t>
      </w:r>
      <w:r>
        <w:rPr>
          <w:i/>
          <w:iCs/>
        </w:rPr>
        <w:t>Start Capture</w:t>
      </w:r>
      <w:r>
        <w:rPr>
          <w:i w:val="false"/>
          <w:iCs w:val="false"/>
        </w:rPr>
        <w:t xml:space="preserve">, lo que provoca que se abra el programa </w:t>
      </w:r>
      <w:r>
        <w:rPr>
          <w:i/>
          <w:iCs/>
        </w:rPr>
        <w:t>Wireshark</w:t>
      </w:r>
      <w:r>
        <w:rPr>
          <w:i w:val="false"/>
          <w:iCs w:val="false"/>
        </w:rPr>
        <w:t>.</w:t>
      </w:r>
    </w:p>
    <w:p>
      <w:pPr>
        <w:pStyle w:val="Normal"/>
        <w:jc w:val="left"/>
        <w:rPr>
          <w:i w:val="false"/>
          <w:i w:val="false"/>
          <w:iCs w:val="false"/>
        </w:rPr>
      </w:pPr>
      <w:r>
        <w:rPr>
          <w:i w:val="false"/>
          <w:iCs w:val="false"/>
        </w:rPr>
        <w:drawing>
          <wp:anchor behindDoc="0" distT="0" distB="0" distL="0" distR="0" simplePos="0" locked="0" layoutInCell="1" allowOverlap="1" relativeHeight="50">
            <wp:simplePos x="0" y="0"/>
            <wp:positionH relativeFrom="column">
              <wp:posOffset>641350</wp:posOffset>
            </wp:positionH>
            <wp:positionV relativeFrom="paragraph">
              <wp:posOffset>50800</wp:posOffset>
            </wp:positionV>
            <wp:extent cx="4196715" cy="2621915"/>
            <wp:effectExtent l="0" t="0" r="0" b="0"/>
            <wp:wrapSquare wrapText="largest"/>
            <wp:docPr id="5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 descr=""/>
                    <pic:cNvPicPr>
                      <a:picLocks noChangeAspect="1" noChangeArrowheads="1"/>
                    </pic:cNvPicPr>
                  </pic:nvPicPr>
                  <pic:blipFill>
                    <a:blip r:embed="rId53"/>
                    <a:srcRect l="41556" t="0" r="0" b="0"/>
                    <a:stretch>
                      <a:fillRect/>
                    </a:stretch>
                  </pic:blipFill>
                  <pic:spPr bwMode="auto">
                    <a:xfrm>
                      <a:off x="0" y="0"/>
                      <a:ext cx="4196715" cy="2621915"/>
                    </a:xfrm>
                    <a:prstGeom prst="rect">
                      <a:avLst/>
                    </a:prstGeom>
                  </pic:spPr>
                </pic:pic>
              </a:graphicData>
            </a:graphic>
          </wp:anchor>
        </w:drawing>
      </w:r>
    </w:p>
    <w:p>
      <w:pPr>
        <w:pStyle w:val="Normal"/>
        <w:jc w:val="left"/>
        <w:rPr/>
      </w:pPr>
      <w:r>
        <w:rPr>
          <w:i w:val="false"/>
          <w:iCs w:val="false"/>
        </w:rPr>
        <w:t xml:space="preserve"> </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Tal y como se ve, cada 3 segundos se envían 2 paquetes LLDP que hace que las estadísticas aumenten en aproximadamente 900bytes por cada 10 segundos. </w:t>
      </w:r>
    </w:p>
    <w:p>
      <w:pPr>
        <w:pStyle w:val="Normal"/>
        <w:jc w:val="left"/>
        <w:rPr/>
      </w:pPr>
      <w:r>
        <w:rPr/>
      </w:r>
    </w:p>
    <w:p>
      <w:pPr>
        <w:pStyle w:val="Normal"/>
        <w:jc w:val="left"/>
        <w:rPr/>
      </w:pPr>
      <w:r>
        <w:rPr/>
        <w:t>A continuación, comprobaremos el sistema de baneo. Para ello enviaremos pings de tamaño elevado con la opción -s con el objetivo de alcanzar el límite rápidamente.</w:t>
      </w:r>
    </w:p>
    <w:p>
      <w:pPr>
        <w:pStyle w:val="Normal"/>
        <w:jc w:val="left"/>
        <w:rPr/>
      </w:pPr>
      <w:r>
        <w:rPr/>
        <w:t xml:space="preserve">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51">
            <wp:simplePos x="0" y="0"/>
            <wp:positionH relativeFrom="column">
              <wp:posOffset>-38735</wp:posOffset>
            </wp:positionH>
            <wp:positionV relativeFrom="paragraph">
              <wp:posOffset>-389255</wp:posOffset>
            </wp:positionV>
            <wp:extent cx="5353685" cy="3357245"/>
            <wp:effectExtent l="0" t="0" r="0" b="0"/>
            <wp:wrapSquare wrapText="largest"/>
            <wp:docPr id="51"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3" descr=""/>
                    <pic:cNvPicPr>
                      <a:picLocks noChangeAspect="1" noChangeArrowheads="1"/>
                    </pic:cNvPicPr>
                  </pic:nvPicPr>
                  <pic:blipFill>
                    <a:blip r:embed="rId54"/>
                    <a:srcRect l="41795" t="0" r="0" b="0"/>
                    <a:stretch>
                      <a:fillRect/>
                    </a:stretch>
                  </pic:blipFill>
                  <pic:spPr bwMode="auto">
                    <a:xfrm>
                      <a:off x="0" y="0"/>
                      <a:ext cx="5353685" cy="3357245"/>
                    </a:xfrm>
                    <a:prstGeom prst="rect">
                      <a:avLst/>
                    </a:prstGeom>
                  </pic:spPr>
                </pic:pic>
              </a:graphicData>
            </a:graphic>
          </wp:anchor>
        </w:drawing>
      </w:r>
    </w:p>
    <w:p>
      <w:pPr>
        <w:pStyle w:val="Normal"/>
        <w:jc w:val="left"/>
        <w:rPr/>
      </w:pPr>
      <w:r>
        <w:rPr/>
        <w:t>Tal y como se puede ver se notifican los 2 baneos a las 2 MAC (tanto la que envía el ping, como la que lo recibe) notificándose tambien la cantidad de bytes que se ha superado respecto al umbral permitido.</w:t>
      </w:r>
    </w:p>
    <w:p>
      <w:pPr>
        <w:pStyle w:val="Normal"/>
        <w:jc w:val="left"/>
        <w:rPr/>
      </w:pPr>
      <w:r>
        <w:rPr/>
        <w:t xml:space="preserve">Si ejecutamos el comando </w:t>
      </w:r>
      <w:r>
        <w:rPr>
          <w:i/>
          <w:iCs/>
        </w:rPr>
        <w:t xml:space="preserve">flows </w:t>
      </w:r>
      <w:r>
        <w:rPr>
          <w:i w:val="false"/>
          <w:iCs w:val="false"/>
        </w:rPr>
        <w:t>desde el controlador ONOS, mientras el baneo persiste, vemos las reglas de flujo que se han creado.</w:t>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drawing>
          <wp:anchor behindDoc="0" distT="0" distB="0" distL="0" distR="0" simplePos="0" locked="0" layoutInCell="1" allowOverlap="1" relativeHeight="52">
            <wp:simplePos x="0" y="0"/>
            <wp:positionH relativeFrom="column">
              <wp:posOffset>275590</wp:posOffset>
            </wp:positionH>
            <wp:positionV relativeFrom="paragraph">
              <wp:posOffset>9525</wp:posOffset>
            </wp:positionV>
            <wp:extent cx="4981575" cy="3115310"/>
            <wp:effectExtent l="0" t="0" r="0" b="0"/>
            <wp:wrapSquare wrapText="largest"/>
            <wp:docPr id="52"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 descr=""/>
                    <pic:cNvPicPr>
                      <a:picLocks noChangeAspect="1" noChangeArrowheads="1"/>
                    </pic:cNvPicPr>
                  </pic:nvPicPr>
                  <pic:blipFill>
                    <a:blip r:embed="rId55"/>
                    <a:srcRect l="41620" t="0" r="0" b="0"/>
                    <a:stretch>
                      <a:fillRect/>
                    </a:stretch>
                  </pic:blipFill>
                  <pic:spPr bwMode="auto">
                    <a:xfrm>
                      <a:off x="0" y="0"/>
                      <a:ext cx="4981575" cy="3115310"/>
                    </a:xfrm>
                    <a:prstGeom prst="rect">
                      <a:avLst/>
                    </a:prstGeom>
                  </pic:spPr>
                </pic:pic>
              </a:graphicData>
            </a:graphic>
          </wp:anchor>
        </w:drawing>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i w:val="false"/>
          <w:i w:val="false"/>
          <w:iCs w:val="false"/>
        </w:rPr>
      </w:pPr>
      <w:r>
        <w:rPr>
          <w:i w:val="false"/>
          <w:iCs w:val="false"/>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Las 2 penúltimas reglas vemos que se refieren al envío normal que indica que el Open vSwitch ha aprendido porque puerto debe enviar los datos que llegan cuando el destino es Alpine-1 y Alpine-2. Estas reglas persisten cuando el baneo haya finalizado y son las que permiten que los pings lleguen en situaciones normales.</w:t>
      </w:r>
    </w:p>
    <w:p>
      <w:pPr>
        <w:pStyle w:val="Normal"/>
        <w:jc w:val="left"/>
        <w:rPr/>
      </w:pPr>
      <w:r>
        <w:rPr/>
        <w:t>Sin embargo vemos como tambien se han creado reglas de mayor prioridad, con el mismo selector (por tanto, se ejecutarán estas) que no descartan el paquete impidiendo que lleguen los pings.</w:t>
      </w:r>
    </w:p>
    <w:p>
      <w:pPr>
        <w:pStyle w:val="Normal"/>
        <w:jc w:val="left"/>
        <w:rPr/>
      </w:pPr>
      <w:r>
        <w:rPr/>
      </w:r>
    </w:p>
    <w:p>
      <w:pPr>
        <w:pStyle w:val="Normal"/>
        <w:jc w:val="left"/>
        <w:rPr/>
      </w:pPr>
      <w:r>
        <w:rPr/>
        <w:t>Comprobamos ahora que si envíamos desde un tercer host a cualquiera de los que están baneados no se reciben esos pings.</w:t>
      </w:r>
    </w:p>
    <w:p>
      <w:pPr>
        <w:pStyle w:val="Normal"/>
        <w:jc w:val="left"/>
        <w:rPr/>
      </w:pPr>
      <w:r>
        <w:rPr/>
        <w:drawing>
          <wp:anchor behindDoc="0" distT="0" distB="0" distL="0" distR="0" simplePos="0" locked="0" layoutInCell="1" allowOverlap="1" relativeHeight="53">
            <wp:simplePos x="0" y="0"/>
            <wp:positionH relativeFrom="column">
              <wp:posOffset>580390</wp:posOffset>
            </wp:positionH>
            <wp:positionV relativeFrom="paragraph">
              <wp:posOffset>-13970</wp:posOffset>
            </wp:positionV>
            <wp:extent cx="4296410" cy="2587625"/>
            <wp:effectExtent l="0" t="0" r="0" b="0"/>
            <wp:wrapSquare wrapText="largest"/>
            <wp:docPr id="53"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6" descr=""/>
                    <pic:cNvPicPr>
                      <a:picLocks noChangeAspect="1" noChangeArrowheads="1"/>
                    </pic:cNvPicPr>
                  </pic:nvPicPr>
                  <pic:blipFill>
                    <a:blip r:embed="rId56"/>
                    <a:srcRect l="40736" t="0" r="0" b="2223"/>
                    <a:stretch>
                      <a:fillRect/>
                    </a:stretch>
                  </pic:blipFill>
                  <pic:spPr bwMode="auto">
                    <a:xfrm>
                      <a:off x="0" y="0"/>
                      <a:ext cx="4296410" cy="258762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Tal y como se, ni se envían ni se reciben pings desde los hosts baneados, lo cual indica que las reglas de flujo están bien creadas.</w:t>
      </w:r>
    </w:p>
    <w:p>
      <w:pPr>
        <w:pStyle w:val="Normal"/>
        <w:jc w:val="left"/>
        <w:rPr/>
      </w:pPr>
      <w:r>
        <w:rPr/>
      </w:r>
    </w:p>
    <w:p>
      <w:pPr>
        <w:pStyle w:val="Normal"/>
        <w:jc w:val="left"/>
        <w:rPr/>
      </w:pPr>
      <w:r>
        <w:rPr/>
        <w:t>Transcurrido 1 minuto tal y como se puede ver en la Ilustración XXXX el baneo queda eliminado, se reeestablece la cantidad de datos al máximo, y, por tanto, nuevamente se permite el envío de datos entre los hosts que estaban baneados</w:t>
      </w:r>
    </w:p>
    <w:p>
      <w:pPr>
        <w:pStyle w:val="Normal"/>
        <w:jc w:val="left"/>
        <w:rPr/>
      </w:pPr>
      <w:r>
        <w:rPr/>
      </w:r>
    </w:p>
    <w:p>
      <w:pPr>
        <w:pStyle w:val="Normal"/>
        <w:jc w:val="left"/>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400040" cy="1971675"/>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7"/>
                    <a:stretch>
                      <a:fillRect/>
                    </a:stretch>
                  </pic:blipFill>
                  <pic:spPr bwMode="auto">
                    <a:xfrm>
                      <a:off x="0" y="0"/>
                      <a:ext cx="5400040" cy="19716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t>Para finalizar este apartado comprobamos el funcionamiento del parámetro configurable</w:t>
      </w:r>
      <w:r>
        <w:rPr>
          <w:i/>
          <w:iCs/>
        </w:rPr>
        <w:t xml:space="preserve"> DATA_LIMIT </w:t>
      </w:r>
      <w:r>
        <w:rPr/>
        <w:t xml:space="preserve">que limita el máximo de datos permitidos. Tal y como se puede ver en la Ilustración XXXX primero mostramos los parámetros presentes y, a continuación modificamos el valor de </w:t>
      </w:r>
      <w:r>
        <w:rPr>
          <w:i/>
          <w:iCs/>
        </w:rPr>
        <w:t>DATA_LIMIT</w:t>
      </w:r>
      <w:r>
        <w:rPr>
          <w:i w:val="false"/>
          <w:iCs w:val="false"/>
        </w:rPr>
        <w:t xml:space="preserve"> a 20000 bytes, lo que supone una reducción a 1/5 del valor original.</w:t>
      </w:r>
    </w:p>
    <w:p>
      <w:pPr>
        <w:pStyle w:val="Normal"/>
        <w:jc w:val="left"/>
        <w:rPr/>
      </w:pPr>
      <w:r>
        <w:rPr/>
      </w:r>
    </w:p>
    <w:p>
      <w:pPr>
        <w:pStyle w:val="Normal"/>
        <w:jc w:val="left"/>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5400040" cy="1971675"/>
            <wp:effectExtent l="0" t="0" r="0" b="0"/>
            <wp:wrapSquare wrapText="largest"/>
            <wp:docPr id="55"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7" descr=""/>
                    <pic:cNvPicPr>
                      <a:picLocks noChangeAspect="1" noChangeArrowheads="1"/>
                    </pic:cNvPicPr>
                  </pic:nvPicPr>
                  <pic:blipFill>
                    <a:blip r:embed="rId58"/>
                    <a:stretch>
                      <a:fillRect/>
                    </a:stretch>
                  </pic:blipFill>
                  <pic:spPr bwMode="auto">
                    <a:xfrm>
                      <a:off x="0" y="0"/>
                      <a:ext cx="5400040" cy="1971675"/>
                    </a:xfrm>
                    <a:prstGeom prst="rect">
                      <a:avLst/>
                    </a:prstGeom>
                  </pic:spPr>
                </pic:pic>
              </a:graphicData>
            </a:graphic>
          </wp:anchor>
        </w:drawing>
      </w:r>
    </w:p>
    <w:p>
      <w:pPr>
        <w:pStyle w:val="Normal"/>
        <w:jc w:val="left"/>
        <w:rPr/>
      </w:pPr>
      <w:r>
        <w:rPr/>
        <w:t>Como podemos ver en la Ilustración XXXX se notifica el cambio del parámetro al valor introducido, y se observa tambien que los datos restantes se han modificado tambien en función del valor de la variable.</w:t>
      </w:r>
    </w:p>
    <w:p>
      <w:pPr>
        <w:pStyle w:val="Normal"/>
        <w:jc w:val="left"/>
        <w:rPr/>
      </w:pPr>
      <w:r>
        <w:rPr/>
        <w:drawing>
          <wp:anchor behindDoc="0" distT="0" distB="0" distL="0" distR="0" simplePos="0" locked="0" layoutInCell="1" allowOverlap="1" relativeHeight="56">
            <wp:simplePos x="0" y="0"/>
            <wp:positionH relativeFrom="column">
              <wp:posOffset>199390</wp:posOffset>
            </wp:positionH>
            <wp:positionV relativeFrom="paragraph">
              <wp:posOffset>-4445</wp:posOffset>
            </wp:positionV>
            <wp:extent cx="5200650" cy="3242310"/>
            <wp:effectExtent l="0" t="0" r="0" b="0"/>
            <wp:wrapSquare wrapText="largest"/>
            <wp:docPr id="56"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8" descr=""/>
                    <pic:cNvPicPr>
                      <a:picLocks noChangeAspect="1" noChangeArrowheads="1"/>
                    </pic:cNvPicPr>
                  </pic:nvPicPr>
                  <pic:blipFill>
                    <a:blip r:embed="rId59"/>
                    <a:srcRect l="41442" t="0" r="0" b="0"/>
                    <a:stretch>
                      <a:fillRect/>
                    </a:stretch>
                  </pic:blipFill>
                  <pic:spPr bwMode="auto">
                    <a:xfrm>
                      <a:off x="0" y="0"/>
                      <a:ext cx="5200650" cy="3242310"/>
                    </a:xfrm>
                    <a:prstGeom prst="rect">
                      <a:avLst/>
                    </a:prstGeom>
                  </pic:spPr>
                </pic:pic>
              </a:graphicData>
            </a:graphic>
          </wp:anchor>
        </w:drawing>
      </w:r>
    </w:p>
    <w:p>
      <w:pPr>
        <w:pStyle w:val="Normal"/>
        <w:jc w:val="left"/>
        <w:rPr>
          <w:b/>
          <w:b/>
          <w:bCs/>
        </w:rPr>
      </w:pPr>
      <w:r>
        <w:rPr>
          <w:b/>
          <w:bCs/>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Asímismo, cuando se superan los 20000 bytes ocurre lo mismo que antes, el baneo se produce correctamente y no se permite ni el envío ni la recepción de dato alguno.</w:t>
      </w:r>
    </w:p>
    <w:p>
      <w:pPr>
        <w:pStyle w:val="Normal"/>
        <w:jc w:val="left"/>
        <w:rPr/>
      </w:pPr>
      <w:r>
        <w:rPr/>
      </w:r>
    </w:p>
    <w:p>
      <w:pPr>
        <w:pStyle w:val="Normal"/>
        <w:jc w:val="left"/>
        <w:rPr/>
      </w:pPr>
      <w:r>
        <w:rPr/>
        <w:drawing>
          <wp:anchor behindDoc="0" distT="0" distB="0" distL="0" distR="0" simplePos="0" locked="0" layoutInCell="1" allowOverlap="1" relativeHeight="57">
            <wp:simplePos x="0" y="0"/>
            <wp:positionH relativeFrom="column">
              <wp:posOffset>-305435</wp:posOffset>
            </wp:positionH>
            <wp:positionV relativeFrom="paragraph">
              <wp:posOffset>12065</wp:posOffset>
            </wp:positionV>
            <wp:extent cx="5220335" cy="3244850"/>
            <wp:effectExtent l="0" t="0" r="0" b="0"/>
            <wp:wrapSquare wrapText="largest"/>
            <wp:docPr id="57"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9" descr=""/>
                    <pic:cNvPicPr>
                      <a:picLocks noChangeAspect="1" noChangeArrowheads="1"/>
                    </pic:cNvPicPr>
                  </pic:nvPicPr>
                  <pic:blipFill>
                    <a:blip r:embed="rId60"/>
                    <a:srcRect l="41266" t="0" r="0" b="0"/>
                    <a:stretch>
                      <a:fillRect/>
                    </a:stretch>
                  </pic:blipFill>
                  <pic:spPr bwMode="auto">
                    <a:xfrm>
                      <a:off x="0" y="0"/>
                      <a:ext cx="5220335" cy="324485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4.3 Aplicación </w:t>
      </w:r>
      <w:r>
        <w:rPr>
          <w:i/>
          <w:iCs/>
        </w:rPr>
        <w:t>Vlan</w:t>
      </w:r>
    </w:p>
    <w:p>
      <w:pPr>
        <w:pStyle w:val="Normal"/>
        <w:jc w:val="left"/>
        <w:rPr/>
      </w:pPr>
      <w:r>
        <w:rPr/>
        <w:t>La siguiente aplicación desarrollada permite asignar diferentes Vlan a los hosts.</w:t>
      </w:r>
    </w:p>
    <w:p>
      <w:pPr>
        <w:pStyle w:val="Normal"/>
        <w:jc w:val="left"/>
        <w:rPr/>
      </w:pPr>
      <w:r>
        <w:rPr/>
        <w:t>4.3.1 Explicación teórica</w:t>
      </w:r>
    </w:p>
    <w:p>
      <w:pPr>
        <w:pStyle w:val="Normal"/>
        <w:jc w:val="left"/>
        <w:rPr/>
      </w:pPr>
      <w:r>
        <w:rPr/>
        <w:t>Una Vlan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Normal"/>
        <w:numPr>
          <w:ilvl w:val="0"/>
          <w:numId w:val="11"/>
        </w:numPr>
        <w:jc w:val="left"/>
        <w:rPr/>
      </w:pPr>
      <w:r>
        <w:rPr/>
        <w:t>Mayor flexibilidad ya que se facilita el cambio y moviemiento de los dispositivos de la red. Simplemente con cambiar la Vlan en la que se encuentra un host cambiamos por completo la topología de la red virtual</w:t>
      </w:r>
    </w:p>
    <w:p>
      <w:pPr>
        <w:pStyle w:val="Normal"/>
        <w:numPr>
          <w:ilvl w:val="0"/>
          <w:numId w:val="11"/>
        </w:numPr>
        <w:jc w:val="left"/>
        <w:rPr/>
      </w:pPr>
      <w:r>
        <w:rPr/>
        <w:t>Mayor seguridad ya que los dispostivos están separados en diferentes Vlan, por tanto su comunicación está mas restringida</w:t>
      </w:r>
    </w:p>
    <w:p>
      <w:pPr>
        <w:pStyle w:val="Normal"/>
        <w:numPr>
          <w:ilvl w:val="0"/>
          <w:numId w:val="11"/>
        </w:numPr>
        <w:jc w:val="left"/>
        <w:rPr/>
      </w:pPr>
      <w:r>
        <w:rPr/>
        <w:t>Control del tráfico broadcast, ya que entre subredes no se produce.</w:t>
      </w:r>
    </w:p>
    <w:p>
      <w:pPr>
        <w:pStyle w:val="Normal"/>
        <w:ind w:left="720" w:hanging="0"/>
        <w:jc w:val="left"/>
        <w:rPr/>
      </w:pPr>
      <w:r>
        <w:rPr/>
      </w:r>
    </w:p>
    <w:p>
      <w:pPr>
        <w:pStyle w:val="Normal"/>
        <w:rPr/>
      </w:pPr>
      <w:r>
        <w:rPr/>
        <w:t xml:space="preserve">A la hora de configurar las Vlan se utiliza el protocolo IEEE 802.1Q. Su propuesta principal es añadir 4 bytes a una trama Ethernet (en lugar de encapsularla) </w:t>
      </w:r>
    </w:p>
    <w:p>
      <w:pPr>
        <w:pStyle w:val="Normal"/>
        <w:rPr>
          <w:color w:val="CE181E"/>
        </w:rPr>
      </w:pPr>
      <w:r>
        <w:rPr>
          <w:color w:val="CE181E"/>
        </w:rPr>
        <w:t>PONER IMAGEN FORMATO DE TRAMA ETHERNET Y 802.1Q y ver diferencias</w:t>
      </w:r>
    </w:p>
    <w:p>
      <w:pPr>
        <w:pStyle w:val="Normal"/>
        <w:rPr>
          <w:color w:val="CE181E"/>
        </w:rPr>
      </w:pPr>
      <w:r>
        <w:rPr>
          <w:color w:val="CE181E"/>
        </w:rPr>
      </w:r>
    </w:p>
    <w:p>
      <w:pPr>
        <w:pStyle w:val="Normal"/>
        <w:rPr/>
      </w:pPr>
      <w:r>
        <w:rPr/>
        <w:t>Este protocolo permite identificar a una trama perteneciente a una Vlan, de esta forma el tráfico se mandará unicamente por su Vlan.</w:t>
      </w:r>
    </w:p>
    <w:p>
      <w:pPr>
        <w:pStyle w:val="Normal"/>
        <w:rPr/>
      </w:pPr>
      <w:r>
        <w:rPr/>
        <w:t>Para interconectar Vlan se añadió un tipo de puerto en los switches:</w:t>
      </w:r>
    </w:p>
    <w:p>
      <w:pPr>
        <w:pStyle w:val="Normal"/>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Normal"/>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Normal"/>
        <w:rPr/>
      </w:pPr>
      <w:r>
        <w:rPr/>
        <w:t xml:space="preserve">Por tanto, el objetivo de esta aplicación será implementar el funcionamiento de este protocolo estableciendo reglas de flujo. </w:t>
      </w:r>
    </w:p>
    <w:p>
      <w:pPr>
        <w:pStyle w:val="Normal"/>
        <w:rPr/>
      </w:pPr>
      <w:r>
        <w:rPr/>
        <w:t>4.3.2 Desarrollo de la aplicación</w:t>
      </w:r>
    </w:p>
    <w:p>
      <w:pPr>
        <w:pStyle w:val="Normal"/>
        <w:rPr/>
      </w:pPr>
      <w:r>
        <w:rPr/>
        <w:t>4.3.2.1 Fichero VlanByMac.java</w:t>
      </w:r>
    </w:p>
    <w:p>
      <w:pPr>
        <w:pStyle w:val="Normal"/>
        <w:rPr/>
      </w:pPr>
      <w:r>
        <w:rPr/>
        <w:t>El código de esta aplicación se va a ir explicando paulatinamente.</w:t>
      </w:r>
    </w:p>
    <w:p>
      <w:pPr>
        <w:pStyle w:val="Normal"/>
        <w:rPr/>
      </w:pPr>
      <w:r>
        <w:rPr/>
        <w:t>Antes de nada, declaramos 3 HashMaps que serán necesarios:</w:t>
      </w:r>
    </w:p>
    <w:p>
      <w:pPr>
        <w:pStyle w:val="Normal"/>
        <w:numPr>
          <w:ilvl w:val="0"/>
          <w:numId w:val="13"/>
        </w:numPr>
        <w:rPr/>
      </w:pPr>
      <w:r>
        <w:rPr>
          <w:i/>
          <w:iCs/>
        </w:rPr>
        <w:t>macVlanMap</w:t>
      </w:r>
      <w:r>
        <w:rPr/>
        <w:t xml:space="preserve">: HashMap que relaciona la Mac de un host con la Vlan a la que pertenece. A la hora de introducir los datos lo haremos con un comando que crearemos especificamente para este fin (ver sección </w:t>
      </w:r>
      <w:r>
        <w:rPr>
          <w:color w:val="CE181E"/>
        </w:rPr>
        <w:t>PONER SECCION DONDE SE EXPLICA CUANDO ESTE)</w:t>
      </w:r>
    </w:p>
    <w:p>
      <w:pPr>
        <w:pStyle w:val="Normal"/>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Normal"/>
        <w:numPr>
          <w:ilvl w:val="0"/>
          <w:numId w:val="13"/>
        </w:numPr>
        <w:rPr>
          <w:color w:val="000000"/>
        </w:rPr>
      </w:pPr>
      <w:r>
        <w:rPr>
          <w:i/>
          <w:iCs/>
          <w:color w:val="000000"/>
        </w:rPr>
        <w:t>macRuleMap</w:t>
      </w:r>
      <w:r>
        <w:rPr>
          <w:color w:val="000000"/>
        </w:rPr>
        <w:t>: Este HashMap devuelve para cada Mac todas las reglas de flujo que tiene asociadas.</w:t>
      </w:r>
    </w:p>
    <w:p>
      <w:pPr>
        <w:pStyle w:val="Normal"/>
        <w:rPr/>
      </w:pPr>
      <w:r>
        <w:rPr/>
        <w:t xml:space="preserve">En primer lugar, nada mas activar la aplicación capturamos todo el tráfico ARP para mandarlo al controlador y que sea este el que decida que hacer con él. Esta regla será fundamental como se verá posteriormente y se instalará en todos los dispostivos que tengamos. </w:t>
      </w:r>
    </w:p>
    <w:p>
      <w:pPr>
        <w:pStyle w:val="Normal"/>
        <w:rPr/>
      </w:pPr>
      <w:r>
        <w:rPr/>
        <w:t xml:space="preserve">Seguidamente, añadimos tambien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Normal"/>
        <w:rPr/>
      </w:pPr>
      <w:r>
        <w:rPr/>
        <w:t>4.3.2.1.1 Host añadido a la red</w:t>
      </w:r>
    </w:p>
    <w:p>
      <w:pPr>
        <w:pStyle w:val="Normal"/>
        <w:rPr/>
      </w:pPr>
      <w:r>
        <w:rPr/>
        <w:t xml:space="preserve">Cuando un host se añade a la red lo primero que se hace es obtener la VLAN a la que está asociada obteniendola a partir del </w:t>
      </w:r>
      <w:r>
        <w:rPr>
          <w:i/>
          <w:iCs/>
        </w:rPr>
        <w:t>macVlanMap</w:t>
      </w:r>
      <w:r>
        <w:rPr/>
        <w:t>, incluyendo una excepción para el caso de que esa MAC no tenga asociada en cuyo caso se notifica y se finaliza la ejecución de la aplicación.</w:t>
      </w:r>
    </w:p>
    <w:p>
      <w:pPr>
        <w:pStyle w:val="Normal"/>
        <w:rPr/>
      </w:pPr>
      <w:r>
        <w:rPr/>
        <w:t>En el caso de que si tenga una VLAN se hace una distinción en función del valor recibido.</w:t>
      </w:r>
    </w:p>
    <w:p>
      <w:pPr>
        <w:pStyle w:val="Normal"/>
        <w:numPr>
          <w:ilvl w:val="0"/>
          <w:numId w:val="17"/>
        </w:numPr>
        <w:rPr/>
      </w:pPr>
      <w:r>
        <w:rPr/>
        <w:t>Si el valor es cualquier entero distinto a 0, significa que quien se ha conectado es un host. El procedimiento a seguir es el siguiente:</w:t>
      </w:r>
    </w:p>
    <w:p>
      <w:pPr>
        <w:pStyle w:val="Normal"/>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Normal"/>
        <w:numPr>
          <w:ilvl w:val="1"/>
          <w:numId w:val="17"/>
        </w:numPr>
        <w:rPr/>
      </w:pPr>
      <w:r>
        <w:rPr/>
        <w:t>En la tabla 1 creamos otra regla de flujo cuando se envíe tráfico al host que se ha conetado.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tambien que se haga una transición a la tabla 2 cuyo contenido se verá posteriormente</w:t>
      </w:r>
    </w:p>
    <w:p>
      <w:pPr>
        <w:pStyle w:val="Normal"/>
        <w:numPr>
          <w:ilvl w:val="0"/>
          <w:numId w:val="17"/>
        </w:numPr>
        <w:rPr/>
      </w:pPr>
      <w:r>
        <w:rPr/>
        <w:t>Si el valor es 0 significa que quien se ha conectado es un router. El procedimiento en este caso varía siendo el siguiente:</w:t>
      </w:r>
    </w:p>
    <w:p>
      <w:pPr>
        <w:pStyle w:val="Normal"/>
        <w:numPr>
          <w:ilvl w:val="1"/>
          <w:numId w:val="17"/>
        </w:numPr>
        <w:rPr/>
      </w:pPr>
      <w:r>
        <w:rPr/>
        <w:t>Se crea una regla de flujo en la tabla 0 para cuando el router envía tráfico al open Vswitch cuyo tratamiento es simplemente hacer una transición a la tabla 1 ya que este tráfico ya viene etiquetado con la VLAN.</w:t>
      </w:r>
    </w:p>
    <w:p>
      <w:pPr>
        <w:pStyle w:val="Normal"/>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Normal"/>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Normal"/>
        <w:rPr/>
      </w:pPr>
      <w:r>
        <w:rPr/>
      </w:r>
    </w:p>
    <w:p>
      <w:pPr>
        <w:pStyle w:val="Normal"/>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Normal"/>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Normal"/>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Normal"/>
        <w:rPr/>
      </w:pPr>
      <w:r>
        <w:rPr/>
        <w:t>Finalmente, instalamos la regla en la tabla 1 con el tratamiento previo.</w:t>
      </w:r>
    </w:p>
    <w:p>
      <w:pPr>
        <w:pStyle w:val="Normal"/>
        <w:rPr/>
      </w:pPr>
      <w:r>
        <w:rPr/>
      </w:r>
    </w:p>
    <w:p>
      <w:pPr>
        <w:pStyle w:val="Normal"/>
        <w:rPr>
          <w:color w:val="CE181E"/>
        </w:rPr>
      </w:pPr>
      <w:r>
        <w:rPr>
          <w:color w:val="CE181E"/>
        </w:rPr>
        <w:t xml:space="preserve">FALTA EXPLICAR LAS 2 REGLAS QUE SELECCIONAN EL TRAFICO ARP, PERO TENGO QUE DARLE UNA VUELTA QUE AUN NO LAS ENTIENDO </w:t>
      </w:r>
    </w:p>
    <w:p>
      <w:pPr>
        <w:pStyle w:val="Normal"/>
        <w:rPr/>
      </w:pPr>
      <w:r>
        <w:rPr/>
      </w:r>
    </w:p>
    <w:p>
      <w:pPr>
        <w:pStyle w:val="Normal"/>
        <w:rPr/>
      </w:pPr>
      <w:r>
        <w:rPr/>
      </w:r>
    </w:p>
    <w:p>
      <w:pPr>
        <w:pStyle w:val="Normal"/>
        <w:rPr>
          <w:color w:val="000000"/>
        </w:rPr>
      </w:pPr>
      <w:r>
        <w:rPr>
          <w:color w:val="000000"/>
        </w:rPr>
        <w:t>4.3.2.1.2 Host eliminado de la red</w:t>
      </w:r>
    </w:p>
    <w:p>
      <w:pPr>
        <w:pStyle w:val="Normal"/>
        <w:rPr>
          <w:color w:val="000000"/>
        </w:rPr>
      </w:pPr>
      <w:r>
        <w:rPr>
          <w:color w:val="000000"/>
        </w:rPr>
        <w:t>Cuando un host es eliminado de la red lo primero que hacemos es eliminar todas las reglas de flujo que contengan esa MAC. Esto hace que se borre tambien aquella referida al tráfico broadcast, por tanto es necesario volverla a crear esta vez sin incluir el host que acabamos de eliminar. El procedimiento para realizar esta regla es idéntico al explicado en la sección anterior.</w:t>
      </w:r>
    </w:p>
    <w:p>
      <w:pPr>
        <w:pStyle w:val="Normal"/>
        <w:rPr/>
      </w:pPr>
      <w:r>
        <w:rPr/>
      </w:r>
    </w:p>
    <w:p>
      <w:pPr>
        <w:pStyle w:val="Normal"/>
        <w:rPr>
          <w:color w:val="000000"/>
        </w:rPr>
      </w:pPr>
      <w:r>
        <w:rPr>
          <w:color w:val="000000"/>
        </w:rPr>
        <w:t>4.3.2.2.2 Ficheros auxiliares</w:t>
      </w:r>
    </w:p>
    <w:p>
      <w:pPr>
        <w:pStyle w:val="Normal"/>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Normal"/>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Normal"/>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Normal"/>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Normal"/>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Normal"/>
        <w:rPr>
          <w:rFonts w:eastAsia="Calibri"/>
          <w:color w:val="000000"/>
        </w:rPr>
      </w:pPr>
      <w:r>
        <w:rPr>
          <w:rFonts w:eastAsia="Calibri"/>
          <w:color w:val="000000"/>
        </w:rPr>
        <w:t>Un ejemplo de uso podría ser el siguiente:</w:t>
      </w:r>
    </w:p>
    <w:p>
      <w:pPr>
        <w:pStyle w:val="Normal"/>
        <w:rPr>
          <w:rFonts w:eastAsia="Calibri"/>
          <w:color w:val="000000"/>
        </w:rPr>
      </w:pPr>
      <w:r>
        <w:rPr>
          <w:rFonts w:eastAsia="Calibri"/>
          <w:color w:val="000000"/>
        </w:rPr>
        <w:tab/>
      </w:r>
      <w:bookmarkStart w:id="9" w:name="__DdeLink__940_180691070"/>
      <w:r>
        <w:rPr>
          <w:rFonts w:eastAsia="Calibri"/>
          <w:color w:val="000000"/>
        </w:rPr>
        <w:t>add-Mac-Vlan 00:00:00:00:00:03 2</w:t>
      </w:r>
      <w:bookmarkEnd w:id="9"/>
    </w:p>
    <w:p>
      <w:pPr>
        <w:pStyle w:val="Normal"/>
        <w:rPr>
          <w:rFonts w:eastAsia="Calibri"/>
          <w:color w:val="000000"/>
        </w:rPr>
      </w:pPr>
      <w:r>
        <w:rPr>
          <w:rFonts w:eastAsia="Calibri"/>
          <w:color w:val="000000"/>
        </w:rPr>
        <w:t>En este caso se le añade al host cuya MAC acaba en :03 la VLAN 2.</w:t>
      </w:r>
    </w:p>
    <w:p>
      <w:pPr>
        <w:pStyle w:val="Normal"/>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Normal"/>
        <w:rPr>
          <w:rFonts w:eastAsia="Calibri"/>
          <w:color w:val="000000"/>
        </w:rPr>
      </w:pPr>
      <w:r>
        <w:rPr>
          <w:rFonts w:eastAsia="Calibri"/>
          <w:color w:val="000000"/>
        </w:rPr>
        <w:t>Un ejemplo de uso es:</w:t>
      </w:r>
    </w:p>
    <w:p>
      <w:pPr>
        <w:pStyle w:val="Normal"/>
        <w:rPr>
          <w:rFonts w:eastAsia="Calibri"/>
          <w:color w:val="000000"/>
        </w:rPr>
      </w:pPr>
      <w:r>
        <w:rPr>
          <w:rFonts w:eastAsia="Calibri"/>
          <w:color w:val="000000"/>
        </w:rPr>
        <w:tab/>
        <w:t>remove-Mac-Vlan 00:00:00:00:00:03 2</w:t>
      </w:r>
    </w:p>
    <w:p>
      <w:pPr>
        <w:pStyle w:val="Normal"/>
        <w:rPr>
          <w:rFonts w:eastAsia="Calibri"/>
          <w:color w:val="000000"/>
        </w:rPr>
      </w:pPr>
      <w:r>
        <w:rPr>
          <w:rFonts w:eastAsia="Calibri"/>
          <w:color w:val="000000"/>
        </w:rPr>
      </w:r>
    </w:p>
    <w:p>
      <w:pPr>
        <w:pStyle w:val="Normal"/>
        <w:rPr/>
      </w:pPr>
      <w:r>
        <w:rPr>
          <w:rFonts w:eastAsia="Calibri"/>
          <w:color w:val="000000"/>
        </w:rPr>
        <w:t>En este caso hemos borrado la correspondencia creada en el ejemplo anterior.</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4.3.3 Banco de pruebas</w:t>
      </w:r>
    </w:p>
    <w:p>
      <w:pPr>
        <w:pStyle w:val="Normal"/>
        <w:rPr>
          <w:rFonts w:eastAsia="Calibri"/>
          <w:color w:val="CE181E"/>
        </w:rPr>
      </w:pPr>
      <w:r>
        <w:rPr>
          <w:rFonts w:eastAsia="Calibri"/>
          <w:color w:val="CE181E"/>
        </w:rPr>
        <w:t>ESPERAR A RESOLVER DUDAS ACERCA DE LA APLICACION</w:t>
      </w:r>
    </w:p>
    <w:p>
      <w:pPr>
        <w:pStyle w:val="Normal"/>
        <w:rPr>
          <w:rFonts w:eastAsia="Calibri"/>
          <w:color w:val="CE181E"/>
        </w:rPr>
      </w:pPr>
      <w:r>
        <w:rPr>
          <w:rFonts w:eastAsia="Calibri"/>
          <w:color w:val="CE181E"/>
        </w:rPr>
      </w:r>
    </w:p>
    <w:p>
      <w:pPr>
        <w:pStyle w:val="Normal"/>
        <w:rPr/>
      </w:pPr>
      <w:r>
        <w:rPr>
          <w:color w:val="000000"/>
        </w:rPr>
        <w:t>4.4 Aplicación fwdBalanceo</w:t>
      </w:r>
    </w:p>
    <w:p>
      <w:pPr>
        <w:pStyle w:val="Normal"/>
        <w:rPr/>
      </w:pPr>
      <w:r>
        <w:rPr>
          <w:color w:val="000000"/>
        </w:rPr>
        <w:t xml:space="preserve">Esta aplicación es diferente, puesto que es una modificación de la fwd que contiene el controlador ONOS por defecto. El objetivo es realizar un balanceo de carga cuando tenemos varios enlaces que conectan 2 open V switch. Para ello, en primer lugar modificamos la red que tenemos en el GNS3 sustituyendola por la mostrada en la Ilustración </w:t>
      </w:r>
    </w:p>
    <w:p>
      <w:pPr>
        <w:pStyle w:val="Normal"/>
        <w:rPr>
          <w:color w:val="000000"/>
        </w:rPr>
      </w:pPr>
      <w:r>
        <w:rPr>
          <w:color w:val="000000"/>
        </w:rPr>
        <w:drawing>
          <wp:anchor behindDoc="0" distT="0" distB="0" distL="0" distR="0" simplePos="0" locked="0" layoutInCell="1" allowOverlap="1" relativeHeight="8">
            <wp:simplePos x="0" y="0"/>
            <wp:positionH relativeFrom="column">
              <wp:posOffset>69215</wp:posOffset>
            </wp:positionH>
            <wp:positionV relativeFrom="paragraph">
              <wp:posOffset>139065</wp:posOffset>
            </wp:positionV>
            <wp:extent cx="5398135" cy="2991485"/>
            <wp:effectExtent l="0" t="0" r="0" b="0"/>
            <wp:wrapSquare wrapText="largest"/>
            <wp:docPr id="5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descr=""/>
                    <pic:cNvPicPr>
                      <a:picLocks noChangeAspect="1" noChangeArrowheads="1"/>
                    </pic:cNvPicPr>
                  </pic:nvPicPr>
                  <pic:blipFill>
                    <a:blip r:embed="rId61"/>
                    <a:srcRect l="26611" t="15861" r="27876" b="39251"/>
                    <a:stretch>
                      <a:fillRect/>
                    </a:stretch>
                  </pic:blipFill>
                  <pic:spPr bwMode="auto">
                    <a:xfrm>
                      <a:off x="0" y="0"/>
                      <a:ext cx="5398135" cy="2991485"/>
                    </a:xfrm>
                    <a:prstGeom prst="rect">
                      <a:avLst/>
                    </a:prstGeom>
                  </pic:spPr>
                </pic:pic>
              </a:graphicData>
            </a:graphic>
          </wp:anchor>
        </w:drawing>
      </w:r>
    </w:p>
    <w:p>
      <w:pPr>
        <w:pStyle w:val="Normal"/>
        <w:rPr>
          <w:color w:val="000000"/>
        </w:rPr>
      </w:pPr>
      <w:r>
        <w:rPr>
          <w:color w:val="000000"/>
        </w:rPr>
      </w:r>
    </w:p>
    <w:p>
      <w:pPr>
        <w:pStyle w:val="Normal"/>
        <w:rPr/>
      </w:pPr>
      <w:r>
        <w:rPr>
          <w:color w:val="000000"/>
        </w:rPr>
        <w:t>Como vemos, tenemos 2 open V switch conectados por 4 enlaces que será el punto donde realizaremos el balanceo de carga entre las 2 subredes que conectan 4 hosts cada una</w:t>
      </w:r>
    </w:p>
    <w:p>
      <w:pPr>
        <w:pStyle w:val="Normal"/>
        <w:rPr>
          <w:color w:val="000000"/>
        </w:rPr>
      </w:pPr>
      <w:r>
        <w:rPr>
          <w:color w:val="000000"/>
        </w:rPr>
      </w:r>
    </w:p>
    <w:p>
      <w:pPr>
        <w:pStyle w:val="Normal"/>
        <w:rPr/>
      </w:pPr>
      <w:r>
        <w:rPr>
          <w:color w:val="000000"/>
        </w:rPr>
        <w:t>Como se ha comentado, lo que se va a hacer es modificar la aplicación fwd. Esta aplicación la podemos encontrar dentro de la carpeta Home/onos/app que copiaremos y llevaremos a nuestro directorio de trabajo. Seguidamente modificamos el pom.xml para cambiar el nombre de la aplicación dejandolo de la siguiente forma:</w:t>
      </w:r>
    </w:p>
    <w:p>
      <w:pPr>
        <w:pStyle w:val="Normal"/>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0040" cy="3035935"/>
            <wp:effectExtent l="0" t="0" r="0" b="0"/>
            <wp:wrapSquare wrapText="largest"/>
            <wp:docPr id="5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 descr=""/>
                    <pic:cNvPicPr>
                      <a:picLocks noChangeAspect="1" noChangeArrowheads="1"/>
                    </pic:cNvPicPr>
                  </pic:nvPicPr>
                  <pic:blipFill>
                    <a:blip r:embed="rId62"/>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Normal"/>
        <w:rPr>
          <w:color w:val="CE181E"/>
        </w:rPr>
      </w:pPr>
      <w:r>
        <w:rPr>
          <w:color w:val="CE181E"/>
        </w:rPr>
        <w:t>REMARCAR LOS CAMBIOS MODIFICANDO LA CAPTURA</w:t>
      </w:r>
    </w:p>
    <w:p>
      <w:pPr>
        <w:pStyle w:val="Normal"/>
        <w:rPr/>
      </w:pPr>
      <w:r>
        <w:rPr/>
      </w:r>
    </w:p>
    <w:p>
      <w:pPr>
        <w:pStyle w:val="Normal"/>
        <w:rPr/>
      </w:pPr>
      <w:r>
        <w:rPr/>
      </w:r>
    </w:p>
    <w:p>
      <w:pPr>
        <w:pStyle w:val="Normal"/>
        <w:rPr/>
      </w:pPr>
      <w:r>
        <w:rPr>
          <w:color w:val="000000"/>
        </w:rPr>
        <w:t xml:space="preserve">Finalmente, modificamos  el nombre de las carpetas que tienen el nombre de la aplicación sustituyendolas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Normal"/>
        <w:rPr/>
      </w:pPr>
      <w:r>
        <w:rPr>
          <w:color w:val="000000"/>
        </w:rPr>
        <w:t>4.4.1 Explicación teórica</w:t>
      </w:r>
    </w:p>
    <w:p>
      <w:pPr>
        <w:pStyle w:val="Normal"/>
        <w:rPr/>
      </w:pPr>
      <w:r>
        <w:rPr>
          <w:color w:val="000000"/>
        </w:rPr>
        <w:t>En este apartado se va a realizar la explicación acerca de como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Normal"/>
        <w:rPr>
          <w:color w:val="000000"/>
        </w:rPr>
      </w:pPr>
      <w:r>
        <w:rPr/>
        <w:drawing>
          <wp:inline distT="0" distB="0" distL="0" distR="0">
            <wp:extent cx="3148330" cy="2915285"/>
            <wp:effectExtent l="0" t="0" r="0" b="0"/>
            <wp:docPr id="6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 descr=""/>
                    <pic:cNvPicPr>
                      <a:picLocks noChangeAspect="1" noChangeArrowheads="1"/>
                    </pic:cNvPicPr>
                  </pic:nvPicPr>
                  <pic:blipFill>
                    <a:blip r:embed="rId63"/>
                    <a:stretch>
                      <a:fillRect/>
                    </a:stretch>
                  </pic:blipFill>
                  <pic:spPr bwMode="auto">
                    <a:xfrm>
                      <a:off x="0" y="0"/>
                      <a:ext cx="3148330" cy="2915285"/>
                    </a:xfrm>
                    <a:prstGeom prst="rect">
                      <a:avLst/>
                    </a:prstGeom>
                  </pic:spPr>
                </pic:pic>
              </a:graphicData>
            </a:graphic>
          </wp:inline>
        </w:drawing>
      </w:r>
      <w:r>
        <w:rPr>
          <w:color w:val="091E42"/>
        </w:rPr>
        <w:t> </w:t>
      </w:r>
    </w:p>
    <w:p>
      <w:pPr>
        <w:pStyle w:val="Normal"/>
        <w:rPr/>
      </w:pPr>
      <w:r>
        <w:rPr/>
      </w:r>
    </w:p>
    <w:p>
      <w:pPr>
        <w:pStyle w:val="Normal"/>
        <w:rPr>
          <w:color w:val="000000"/>
        </w:rPr>
      </w:pPr>
      <w:r>
        <w:rPr>
          <w:color w:val="000000"/>
        </w:rPr>
        <w:t>Tal y como se vem un grupo está formado por un tipo. En concreto, hay 4 tipos diferentes que puede tener que son:</w:t>
      </w:r>
    </w:p>
    <w:p>
      <w:pPr>
        <w:pStyle w:val="Normal"/>
        <w:numPr>
          <w:ilvl w:val="0"/>
          <w:numId w:val="14"/>
        </w:numPr>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Normal"/>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como se realiza la selección de los buckets del grupo para el switch que manejamos, ya que esta es la sentencia que vamos a usar para nuestra aplicación</w:t>
      </w:r>
    </w:p>
    <w:p>
      <w:pPr>
        <w:pStyle w:val="Normal"/>
        <w:numPr>
          <w:ilvl w:val="0"/>
          <w:numId w:val="14"/>
        </w:numPr>
        <w:rPr>
          <w:color w:val="000000"/>
        </w:rPr>
      </w:pPr>
      <w:r>
        <w:rPr>
          <w:color w:val="000000"/>
        </w:rPr>
        <w:t xml:space="preserve">INDIRECT group: Este caso es un poco especial, ya que solo contiene un único </w:t>
      </w:r>
      <w:r>
        <w:rPr>
          <w:i/>
          <w:iCs/>
          <w:color w:val="000000"/>
        </w:rPr>
        <w:t xml:space="preserve">bucket , </w:t>
      </w:r>
      <w:r>
        <w:rPr>
          <w:color w:val="000000"/>
        </w:rPr>
        <w:t>por lo tanto siendo estrictos es díficil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Normal"/>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Normal"/>
        <w:rPr>
          <w:color w:val="000000"/>
        </w:rPr>
      </w:pPr>
      <w:r>
        <w:rPr>
          <w:color w:val="000000"/>
        </w:rPr>
      </w:r>
    </w:p>
    <w:p>
      <w:pPr>
        <w:pStyle w:val="Normal"/>
        <w:rPr>
          <w:color w:val="000000"/>
        </w:rPr>
      </w:pPr>
      <w:r>
        <w:rPr>
          <w:color w:val="000000"/>
        </w:rPr>
      </w:r>
    </w:p>
    <w:p>
      <w:pPr>
        <w:pStyle w:val="Normal"/>
        <w:rPr/>
      </w:pPr>
      <w:r>
        <w:rPr>
          <w:color w:val="000000"/>
        </w:rPr>
        <w:t>4.4.2 Método activate</w:t>
      </w:r>
    </w:p>
    <w:p>
      <w:pPr>
        <w:pStyle w:val="Normal"/>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Normal"/>
        <w:rPr/>
      </w:pPr>
      <w:r>
        <w:rPr>
          <w:color w:val="000000"/>
        </w:rPr>
        <w:t>Por tanto, nada más activar la aplicación creamos el primer grupo. Como el proceso puede parecer un poco complejo se va a explicar detalladamente.:</w:t>
      </w:r>
    </w:p>
    <w:p>
      <w:pPr>
        <w:pStyle w:val="Normal"/>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Normal"/>
        <w:rPr>
          <w:lang w:val="en-US"/>
        </w:rPr>
      </w:pPr>
      <w:r>
        <w:rPr>
          <w:lang w:val="en-US"/>
        </w:rPr>
      </w:r>
    </w:p>
    <w:p>
      <w:pPr>
        <w:pStyle w:val="Normal"/>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Normal"/>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Normal"/>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Normal"/>
        <w:rPr/>
      </w:pPr>
      <w:r>
        <w:rPr/>
        <w:t xml:space="preserve">Por tanto, lo que hemos hecho es crear un grupo que por el momento tiene un único bucket, que consiste en enviar por el puerto 10 cuando se utilice. </w:t>
      </w:r>
    </w:p>
    <w:p>
      <w:pPr>
        <w:pStyle w:val="Normal"/>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Normal"/>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envie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 </w:t>
      </w:r>
      <w:r>
        <w:rPr>
          <w:i w:val="false"/>
          <w:iCs w:val="false"/>
          <w:color w:val="000000"/>
        </w:rPr>
        <w:t xml:space="preserve">este </w:t>
      </w:r>
      <w:r>
        <w:rPr>
          <w:color w:val="000000"/>
        </w:rPr>
        <w:t>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envia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Normal"/>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Normal"/>
        <w:rPr/>
      </w:pPr>
      <w:r>
        <w:rPr/>
      </w:r>
    </w:p>
    <w:p>
      <w:pPr>
        <w:pStyle w:val="Normal"/>
        <w:rPr/>
      </w:pPr>
      <w:r>
        <w:rPr>
          <w:color w:val="000000"/>
        </w:rPr>
        <w:t>Cuando se ha comprobado que efecivamente, el paquete que se está procesando es un DHCPOffer comprobamos el puerto por el que venía ese paquete. Si e el mismo que aquel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color w:val="000000"/>
        </w:rPr>
      </w:pPr>
      <w:r>
        <w:rPr/>
      </w:r>
    </w:p>
    <w:p>
      <w:pPr>
        <w:pStyle w:val="Normal"/>
        <w:rPr/>
      </w:pPr>
      <w:r>
        <w:rPr>
          <w:color w:val="000000"/>
        </w:rPr>
        <w:t>4.5.3 Banco de pruebas</w:t>
      </w:r>
    </w:p>
    <w:p>
      <w:pPr>
        <w:pStyle w:val="Normal"/>
        <w:rPr/>
      </w:pPr>
      <w:r>
        <w:rPr>
          <w:color w:val="000000"/>
        </w:rPr>
        <w:t>En este apartado se va a comprobar el funcionamiento de la aplicación, para ello en primer lugar se va a mostrar como es el funcionamiento del protocolo DHCP cuando únicamente hay un proveedor, y a continuación se probará el funcionamiento de la aplicación.</w:t>
      </w:r>
    </w:p>
    <w:p>
      <w:pPr>
        <w:pStyle w:val="Normal"/>
        <w:rPr>
          <w:color w:val="000000"/>
        </w:rPr>
      </w:pPr>
      <w:r>
        <w:rPr/>
      </w:r>
    </w:p>
    <w:p>
      <w:pPr>
        <w:pStyle w:val="Normal"/>
        <w:rPr/>
      </w:pPr>
      <w:r>
        <w:rPr>
          <w:color w:val="000000"/>
        </w:rPr>
        <w:t xml:space="preserve">Para ello, tenemos la </w:t>
      </w:r>
      <w:r>
        <w:rPr>
          <w:color w:val="000000"/>
        </w:rPr>
        <w:t xml:space="preserve">red mostrada en la Ilustración XXXX donde se puede ver que se ha añadido un router de tipo </w:t>
      </w:r>
      <w:r>
        <w:rPr>
          <w:i/>
          <w:iCs/>
          <w:color w:val="000000"/>
        </w:rPr>
        <w:t xml:space="preserve">openwrt </w:t>
      </w:r>
      <w:r>
        <w:rPr>
          <w:i w:val="false"/>
          <w:iCs w:val="false"/>
          <w:color w:val="000000"/>
        </w:rPr>
        <w:t xml:space="preserve">al que incluye un servidor DHCP encargado de proporcionar direcciones IP a los </w:t>
      </w:r>
      <w:r>
        <w:rPr>
          <w:i/>
          <w:iCs/>
          <w:color w:val="000000"/>
        </w:rPr>
        <w:t>hosts</w:t>
      </w:r>
      <w:r>
        <w:rPr>
          <w:i w:val="false"/>
          <w:iCs w:val="false"/>
          <w:color w:val="000000"/>
        </w:rPr>
        <w:t xml:space="preserve"> cuya configuración lo permite. En nuestro caso el Alpine-5 tiene por defecto obtener una IP a través de este protocolo. La forma de indicarselo se puede ver en la Ilustración YYYY</w:t>
      </w:r>
    </w:p>
    <w:p>
      <w:pPr>
        <w:pStyle w:val="Normal"/>
        <w:rPr>
          <w:i w:val="false"/>
          <w:i w:val="false"/>
          <w:iCs w:val="false"/>
          <w:color w:val="000000"/>
        </w:rPr>
      </w:pPr>
      <w:r>
        <w:rP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5400040" cy="1774190"/>
            <wp:effectExtent l="0" t="0" r="0" b="0"/>
            <wp:wrapSquare wrapText="largest"/>
            <wp:docPr id="6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2" descr=""/>
                    <pic:cNvPicPr>
                      <a:picLocks noChangeAspect="1" noChangeArrowheads="1"/>
                    </pic:cNvPicPr>
                  </pic:nvPicPr>
                  <pic:blipFill>
                    <a:blip r:embed="rId64"/>
                    <a:stretch>
                      <a:fillRect/>
                    </a:stretch>
                  </pic:blipFill>
                  <pic:spPr bwMode="auto">
                    <a:xfrm>
                      <a:off x="0" y="0"/>
                      <a:ext cx="5400040" cy="1774190"/>
                    </a:xfrm>
                    <a:prstGeom prst="rect">
                      <a:avLst/>
                    </a:prstGeom>
                  </pic:spPr>
                </pic:pic>
              </a:graphicData>
            </a:graphic>
          </wp:anchor>
        </w:drawing>
      </w:r>
    </w:p>
    <w:p>
      <w:pPr>
        <w:pStyle w:val="Normal"/>
        <w:rPr>
          <w:i w:val="false"/>
          <w:i w:val="false"/>
          <w:iCs w:val="false"/>
          <w:color w:val="000000"/>
        </w:rPr>
      </w:pPr>
      <w:r>
        <w:rPr/>
      </w:r>
    </w:p>
    <w:p>
      <w:pPr>
        <w:pStyle w:val="Normal"/>
        <w:rPr>
          <w:i w:val="false"/>
          <w:i w:val="false"/>
          <w:iCs w:val="false"/>
          <w:color w:val="000000"/>
        </w:rPr>
      </w:pPr>
      <w:r>
        <w:rPr/>
      </w:r>
    </w:p>
    <w:p>
      <w:pPr>
        <w:pStyle w:val="Normal"/>
        <w:rPr>
          <w:i w:val="false"/>
          <w:i w:val="false"/>
          <w:iCs w:val="false"/>
          <w:color w:val="000000"/>
        </w:rPr>
      </w:pPr>
      <w:r>
        <w:rPr/>
      </w:r>
    </w:p>
    <w:p>
      <w:pPr>
        <w:pStyle w:val="Normal"/>
        <w:rPr>
          <w:i w:val="false"/>
          <w:i w:val="false"/>
          <w:iCs w:val="false"/>
          <w:color w:val="000000"/>
        </w:rPr>
      </w:pPr>
      <w:r>
        <w:rPr/>
      </w:r>
    </w:p>
    <w:p>
      <w:pPr>
        <w:pStyle w:val="Normal"/>
        <w:rPr>
          <w:i w:val="false"/>
          <w:i w:val="false"/>
          <w:iCs w:val="false"/>
          <w:color w:val="000000"/>
        </w:rPr>
      </w:pPr>
      <w:r>
        <w:rPr/>
      </w:r>
    </w:p>
    <w:p>
      <w:pPr>
        <w:pStyle w:val="Normal"/>
        <w:rPr>
          <w:i w:val="false"/>
          <w:i w:val="false"/>
          <w:iCs w:val="false"/>
          <w:color w:val="000000"/>
        </w:rPr>
      </w:pPr>
      <w:r>
        <w:rPr/>
      </w:r>
    </w:p>
    <w:p>
      <w:pPr>
        <w:pStyle w:val="Normal"/>
        <w:rPr/>
      </w:pPr>
      <w:r>
        <w:rPr/>
      </w:r>
    </w:p>
    <w:p>
      <w:pPr>
        <w:pStyle w:val="Normal"/>
        <w:rPr>
          <w:color w:val="000000"/>
        </w:rPr>
      </w:pPr>
      <w:r>
        <w:rPr/>
      </w:r>
    </w:p>
    <w:p>
      <w:pPr>
        <w:pStyle w:val="Normal"/>
        <w:rPr>
          <w:color w:val="000000"/>
        </w:rPr>
      </w:pPr>
      <w:r>
        <w:rPr/>
        <w:drawing>
          <wp:anchor behindDoc="0" distT="0" distB="0" distL="0" distR="0" simplePos="0" locked="0" layoutInCell="1" allowOverlap="1" relativeHeight="64">
            <wp:simplePos x="0" y="0"/>
            <wp:positionH relativeFrom="column">
              <wp:posOffset>0</wp:posOffset>
            </wp:positionH>
            <wp:positionV relativeFrom="paragraph">
              <wp:posOffset>-90170</wp:posOffset>
            </wp:positionV>
            <wp:extent cx="5400040" cy="1774190"/>
            <wp:effectExtent l="0" t="0" r="0" b="0"/>
            <wp:wrapSquare wrapText="largest"/>
            <wp:docPr id="6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descr=""/>
                    <pic:cNvPicPr>
                      <a:picLocks noChangeAspect="1" noChangeArrowheads="1"/>
                    </pic:cNvPicPr>
                  </pic:nvPicPr>
                  <pic:blipFill>
                    <a:blip r:embed="rId65"/>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 xml:space="preserve">A continuación, arrancamos el </w:t>
      </w:r>
      <w:r>
        <w:rPr>
          <w:rFonts w:eastAsia="Calibri"/>
          <w:i/>
          <w:iCs/>
          <w:color w:val="000000"/>
        </w:rPr>
        <w:t>host</w:t>
      </w:r>
      <w:r>
        <w:rPr>
          <w:rFonts w:eastAsia="Calibri"/>
          <w:i w:val="false"/>
          <w:iCs w:val="false"/>
          <w:color w:val="000000"/>
        </w:rPr>
        <w:t xml:space="preserve"> y capturamos tráfico en el enlace que comunica el Open vSwitch </w:t>
      </w:r>
      <w:r>
        <w:rPr>
          <w:rFonts w:eastAsia="Calibri"/>
          <w:i w:val="false"/>
          <w:iCs w:val="false"/>
          <w:color w:val="000000"/>
        </w:rPr>
        <w:t>con el router que hemos añadido con el objetivo de ver el funcionamiento del protocolo DHCP.</w:t>
      </w:r>
    </w:p>
    <w:p>
      <w:pPr>
        <w:pStyle w:val="Normal"/>
        <w:rPr>
          <w:i w:val="false"/>
          <w:i w:val="false"/>
          <w:iCs w:val="false"/>
        </w:rPr>
      </w:pPr>
      <w:r>
        <w:rPr>
          <w:rFonts w:eastAsia="Calibri"/>
          <w:color w:val="000000"/>
        </w:rPr>
      </w:r>
    </w:p>
    <w:p>
      <w:pPr>
        <w:pStyle w:val="Normal"/>
        <w:rPr>
          <w:rFonts w:eastAsia="Calibri"/>
          <w:color w:val="000000"/>
        </w:rPr>
      </w:pPr>
      <w:r>
        <w:rPr>
          <w:rFonts w:eastAsia="Calibri"/>
          <w:color w:val="000000"/>
        </w:rPr>
        <w:drawing>
          <wp:anchor behindDoc="0" distT="0" distB="0" distL="0" distR="0" simplePos="0" locked="0" layoutInCell="1" allowOverlap="1" relativeHeight="62">
            <wp:simplePos x="0" y="0"/>
            <wp:positionH relativeFrom="column">
              <wp:posOffset>-9525</wp:posOffset>
            </wp:positionH>
            <wp:positionV relativeFrom="paragraph">
              <wp:posOffset>78740</wp:posOffset>
            </wp:positionV>
            <wp:extent cx="5400040" cy="1774190"/>
            <wp:effectExtent l="0" t="0" r="0" b="0"/>
            <wp:wrapSquare wrapText="largest"/>
            <wp:docPr id="6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descr=""/>
                    <pic:cNvPicPr>
                      <a:picLocks noChangeAspect="1" noChangeArrowheads="1"/>
                    </pic:cNvPicPr>
                  </pic:nvPicPr>
                  <pic:blipFill>
                    <a:blip r:embed="rId66"/>
                    <a:stretch>
                      <a:fillRect/>
                    </a:stretch>
                  </pic:blipFill>
                  <pic:spPr bwMode="auto">
                    <a:xfrm>
                      <a:off x="0" y="0"/>
                      <a:ext cx="5400040" cy="1774190"/>
                    </a:xfrm>
                    <a:prstGeom prst="rect">
                      <a:avLst/>
                    </a:prstGeom>
                  </pic:spPr>
                </pic:pic>
              </a:graphicData>
            </a:graphic>
          </wp:anchor>
        </w:drawing>
      </w:r>
    </w:p>
    <w:p>
      <w:pPr>
        <w:pStyle w:val="Normal"/>
        <w:rPr>
          <w:rFonts w:eastAsia="Calibri"/>
          <w:color w:val="000000"/>
        </w:rPr>
      </w:pPr>
      <w:r>
        <w:rPr>
          <w:rFonts w:eastAsia="Calibri"/>
          <w:color w:val="000000"/>
        </w:rPr>
        <w:t xml:space="preserve">Tal y como se puede observar el router realiza varios DHCP OFFER dentro del conjunto de direcciones IP que tiene disponible </w:t>
      </w:r>
      <w:r>
        <w:rPr>
          <w:rFonts w:eastAsia="Calibri"/>
          <w:color w:val="000000"/>
        </w:rPr>
        <w:t xml:space="preserve">y el </w:t>
      </w:r>
      <w:r>
        <w:rPr>
          <w:rFonts w:eastAsia="Calibri"/>
          <w:i/>
          <w:iCs/>
          <w:color w:val="000000"/>
        </w:rPr>
        <w:t xml:space="preserve">host </w:t>
      </w:r>
      <w:r>
        <w:rPr>
          <w:rFonts w:eastAsia="Calibri"/>
          <w:i w:val="false"/>
          <w:iCs w:val="false"/>
          <w:color w:val="000000"/>
        </w:rPr>
        <w:t xml:space="preserve">elige una de ellas. </w:t>
      </w:r>
    </w:p>
    <w:p>
      <w:pPr>
        <w:pStyle w:val="Normal"/>
        <w:rPr>
          <w:rFonts w:eastAsia="Calibri"/>
          <w:color w:val="000000"/>
        </w:rPr>
      </w:pPr>
      <w:r>
        <w:rPr>
          <w:rFonts w:eastAsia="Calibri"/>
          <w:i w:val="false"/>
          <w:iCs w:val="false"/>
          <w:color w:val="000000"/>
        </w:rPr>
        <w:t xml:space="preserve">Una vez comprobado que el router funciona correctamente como servidor DHCP el siguiente paso es activar la aplicación e incluir un segundo router que consideraremos falso </w:t>
      </w:r>
      <w:r>
        <w:rPr>
          <w:rFonts w:eastAsia="Calibri"/>
          <w:i w:val="false"/>
          <w:iCs w:val="false"/>
          <w:color w:val="000000"/>
        </w:rPr>
        <w:t>quedando como resultado la siguiente red:</w:t>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drawing>
          <wp:anchor behindDoc="0" distT="0" distB="0" distL="0" distR="0" simplePos="0" locked="0" layoutInCell="1" allowOverlap="1" relativeHeight="72">
            <wp:simplePos x="0" y="0"/>
            <wp:positionH relativeFrom="column">
              <wp:align>center</wp:align>
            </wp:positionH>
            <wp:positionV relativeFrom="paragraph">
              <wp:posOffset>635</wp:posOffset>
            </wp:positionV>
            <wp:extent cx="5400040" cy="1774190"/>
            <wp:effectExtent l="0" t="0" r="0" b="0"/>
            <wp:wrapSquare wrapText="largest"/>
            <wp:docPr id="64"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0" descr=""/>
                    <pic:cNvPicPr>
                      <a:picLocks noChangeAspect="1" noChangeArrowheads="1"/>
                    </pic:cNvPicPr>
                  </pic:nvPicPr>
                  <pic:blipFill>
                    <a:blip r:embed="rId67"/>
                    <a:stretch>
                      <a:fillRect/>
                    </a:stretch>
                  </pic:blipFill>
                  <pic:spPr bwMode="auto">
                    <a:xfrm>
                      <a:off x="0" y="0"/>
                      <a:ext cx="5400040" cy="1774190"/>
                    </a:xfrm>
                    <a:prstGeom prst="rect">
                      <a:avLst/>
                    </a:prstGeom>
                  </pic:spPr>
                </pic:pic>
              </a:graphicData>
            </a:graphic>
          </wp:anchor>
        </w:drawing>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rFonts w:eastAsia="Calibri"/>
          <w:color w:val="000000"/>
        </w:rPr>
      </w:pPr>
      <w:r>
        <w:rPr>
          <w:rFonts w:eastAsia="Calibri"/>
          <w:i w:val="false"/>
          <w:iCs w:val="false"/>
          <w:color w:val="000000"/>
        </w:rPr>
        <w:t xml:space="preserve">La diferencia </w:t>
      </w:r>
      <w:r>
        <w:rPr>
          <w:rFonts w:eastAsia="Calibri"/>
          <w:i w:val="false"/>
          <w:iCs w:val="false"/>
          <w:color w:val="000000"/>
        </w:rPr>
        <w:t>entre ambos</w:t>
      </w:r>
      <w:r>
        <w:rPr>
          <w:rFonts w:eastAsia="Calibri"/>
          <w:i w:val="false"/>
          <w:iCs w:val="false"/>
          <w:color w:val="000000"/>
        </w:rPr>
        <w:t xml:space="preserve"> para poder identificar está en el rango de direcciones IP que ofrece cada router.</w:t>
      </w:r>
    </w:p>
    <w:p>
      <w:pPr>
        <w:pStyle w:val="Normal"/>
        <w:rPr>
          <w:rFonts w:eastAsia="Calibri"/>
          <w:color w:val="000000"/>
        </w:rPr>
      </w:pPr>
      <w:r>
        <w:rPr>
          <w:rFonts w:eastAsia="Calibri"/>
          <w:i w:val="false"/>
          <w:iCs w:val="false"/>
          <w:color w:val="000000"/>
        </w:rPr>
        <w:t xml:space="preserve">El router que consideramos bueno, ofrece rangos de direcciones IP pertenecientes a la subred 192.168.1.x, mientras que el router falso ofrece direcciones IP pertenecientes a la subred 192.168.2.x. De esta forma cuando veamos la IP que tiene el host sabremos a que router ha hecho caso. Esto podemos verlo ejecutando el comando </w:t>
      </w:r>
      <w:r>
        <w:rPr>
          <w:rFonts w:eastAsia="Calibri"/>
          <w:i/>
          <w:iCs/>
          <w:color w:val="000000"/>
        </w:rPr>
        <w:t>ifconfig</w:t>
      </w:r>
      <w:r>
        <w:rPr>
          <w:rFonts w:eastAsia="Calibri"/>
          <w:i w:val="false"/>
          <w:iCs w:val="false"/>
          <w:color w:val="000000"/>
        </w:rPr>
        <w:t xml:space="preserve"> sobre los 2 routers y viendo la subred a la que pertenecen.</w:t>
      </w:r>
    </w:p>
    <w:p>
      <w:pPr>
        <w:pStyle w:val="Normal"/>
        <w:rPr>
          <w:rFonts w:eastAsia="Calibri"/>
          <w:color w:val="000000"/>
        </w:rPr>
      </w:pPr>
      <w:r>
        <w:rPr>
          <w:rFonts w:eastAsia="Calibri"/>
          <w:i w:val="false"/>
          <w:iCs w:val="false"/>
          <w:color w:val="000000"/>
        </w:rPr>
        <w:t>Cabe destacar que en este caso el router bueno se conecta en la interfaz eth8, mientras que el router falso está conectado en la interfaz eth7 del Open vSwitch.</w:t>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rFonts w:eastAsia="Calibri"/>
          <w:color w:val="000000"/>
        </w:rPr>
      </w:pPr>
      <w:r>
        <w:drawing>
          <wp:anchor behindDoc="0" distT="0" distB="0" distL="0" distR="0" simplePos="0" locked="0" layoutInCell="1" allowOverlap="1" relativeHeight="65">
            <wp:simplePos x="0" y="0"/>
            <wp:positionH relativeFrom="column">
              <wp:posOffset>-57150</wp:posOffset>
            </wp:positionH>
            <wp:positionV relativeFrom="paragraph">
              <wp:posOffset>-46990</wp:posOffset>
            </wp:positionV>
            <wp:extent cx="5400040" cy="1774190"/>
            <wp:effectExtent l="0" t="0" r="0" b="0"/>
            <wp:wrapSquare wrapText="largest"/>
            <wp:docPr id="65"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3" descr=""/>
                    <pic:cNvPicPr>
                      <a:picLocks noChangeAspect="1" noChangeArrowheads="1"/>
                    </pic:cNvPicPr>
                  </pic:nvPicPr>
                  <pic:blipFill>
                    <a:blip r:embed="rId68"/>
                    <a:stretch>
                      <a:fillRect/>
                    </a:stretch>
                  </pic:blipFill>
                  <pic:spPr bwMode="auto">
                    <a:xfrm>
                      <a:off x="0" y="0"/>
                      <a:ext cx="5400040" cy="1774190"/>
                    </a:xfrm>
                    <a:prstGeom prst="rect">
                      <a:avLst/>
                    </a:prstGeom>
                  </pic:spPr>
                </pic:pic>
              </a:graphicData>
            </a:graphic>
          </wp:anchor>
        </w:drawing>
      </w:r>
      <w:r>
        <w:rPr>
          <w:rFonts w:eastAsia="Calibri"/>
          <w:i w:val="false"/>
          <w:iCs w:val="false"/>
          <w:color w:val="000000"/>
        </w:rPr>
        <w:t xml:space="preserve">El rango concreto de direcciones </w:t>
      </w:r>
      <w:r>
        <w:rPr>
          <w:rFonts w:eastAsia="Calibri"/>
          <w:i w:val="false"/>
          <w:iCs w:val="false"/>
          <w:color w:val="000000"/>
        </w:rPr>
        <w:t>IP que ofrece dentro de la subred en la que se encuentra el router se puede ver en el fichero /</w:t>
      </w:r>
      <w:r>
        <w:rPr>
          <w:rFonts w:eastAsia="Calibri"/>
          <w:i/>
          <w:iCs/>
          <w:color w:val="000000"/>
        </w:rPr>
        <w:t>etc</w:t>
      </w:r>
      <w:r>
        <w:rPr>
          <w:rFonts w:eastAsia="Calibri"/>
          <w:i w:val="false"/>
          <w:iCs w:val="false"/>
          <w:color w:val="000000"/>
        </w:rPr>
        <w:t>/</w:t>
      </w:r>
      <w:r>
        <w:rPr>
          <w:rFonts w:eastAsia="Calibri"/>
          <w:i/>
          <w:iCs/>
          <w:color w:val="000000"/>
        </w:rPr>
        <w:t xml:space="preserve">config/dhcp </w:t>
      </w:r>
      <w:r>
        <w:rPr>
          <w:rFonts w:eastAsia="Calibri"/>
          <w:i w:val="false"/>
          <w:iCs w:val="false"/>
          <w:color w:val="000000"/>
        </w:rPr>
        <w:t xml:space="preserve">visualizable con el editor </w:t>
      </w:r>
      <w:r>
        <w:rPr>
          <w:rFonts w:eastAsia="Calibri"/>
          <w:i/>
          <w:iCs/>
          <w:color w:val="000000"/>
        </w:rPr>
        <w:t>vi.</w:t>
      </w:r>
    </w:p>
    <w:p>
      <w:pPr>
        <w:pStyle w:val="Normal"/>
        <w:rPr>
          <w:i/>
          <w:i/>
          <w:iCs/>
        </w:rPr>
      </w:pPr>
      <w:r>
        <w:rPr>
          <w:rFonts w:eastAsia="Calibri"/>
          <w:color w:val="000000"/>
        </w:rPr>
      </w:r>
    </w:p>
    <w:p>
      <w:pPr>
        <w:pStyle w:val="Normal"/>
        <w:rPr>
          <w:rFonts w:eastAsia="Calibri"/>
          <w:i w:val="false"/>
          <w:i w:val="false"/>
          <w:iCs w:val="false"/>
          <w:color w:val="000000"/>
        </w:rPr>
      </w:pPr>
      <w:r>
        <w:drawing>
          <wp:anchor behindDoc="0" distT="0" distB="0" distL="0" distR="0" simplePos="0" locked="0" layoutInCell="1" allowOverlap="1" relativeHeight="66">
            <wp:simplePos x="0" y="0"/>
            <wp:positionH relativeFrom="column">
              <wp:posOffset>0</wp:posOffset>
            </wp:positionH>
            <wp:positionV relativeFrom="paragraph">
              <wp:posOffset>128905</wp:posOffset>
            </wp:positionV>
            <wp:extent cx="5400040" cy="1774190"/>
            <wp:effectExtent l="0" t="0" r="0" b="0"/>
            <wp:wrapSquare wrapText="largest"/>
            <wp:docPr id="66"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 descr=""/>
                    <pic:cNvPicPr>
                      <a:picLocks noChangeAspect="1" noChangeArrowheads="1"/>
                    </pic:cNvPicPr>
                  </pic:nvPicPr>
                  <pic:blipFill>
                    <a:blip r:embed="rId69"/>
                    <a:stretch>
                      <a:fillRect/>
                    </a:stretch>
                  </pic:blipFill>
                  <pic:spPr bwMode="auto">
                    <a:xfrm>
                      <a:off x="0" y="0"/>
                      <a:ext cx="5400040" cy="1774190"/>
                    </a:xfrm>
                    <a:prstGeom prst="rect">
                      <a:avLst/>
                    </a:prstGeom>
                  </pic:spPr>
                </pic:pic>
              </a:graphicData>
            </a:graphic>
          </wp:anchor>
        </w:drawing>
      </w:r>
      <w:r>
        <w:rPr>
          <w:rFonts w:eastAsia="Calibri"/>
          <w:i w:val="false"/>
          <w:iCs w:val="false"/>
          <w:color w:val="000000"/>
        </w:rPr>
        <w:t>Como se puede ver, ofrece direcciones IP para la LAN en la que se encuentra entre la .100 y la .150</w:t>
      </w:r>
    </w:p>
    <w:p>
      <w:pPr>
        <w:pStyle w:val="Normal"/>
        <w:rPr>
          <w:rFonts w:eastAsia="Calibri"/>
          <w:i w:val="false"/>
          <w:i w:val="false"/>
          <w:iCs w:val="false"/>
          <w:color w:val="000000"/>
        </w:rPr>
      </w:pPr>
      <w:r>
        <w:rPr>
          <w:rFonts w:eastAsia="Calibri"/>
          <w:i w:val="false"/>
          <w:iCs w:val="false"/>
          <w:color w:val="000000"/>
        </w:rPr>
      </w:r>
    </w:p>
    <w:p>
      <w:pPr>
        <w:pStyle w:val="Normal"/>
        <w:rPr>
          <w:rFonts w:eastAsia="Calibri"/>
          <w:i w:val="false"/>
          <w:i w:val="false"/>
          <w:iCs w:val="false"/>
          <w:color w:val="000000"/>
        </w:rPr>
      </w:pPr>
      <w:r>
        <w:rPr>
          <w:rFonts w:eastAsia="Calibri"/>
          <w:i w:val="false"/>
          <w:iCs w:val="false"/>
          <w:color w:val="000000"/>
        </w:rPr>
        <w:t>El siguiente paso es activar la aplicación</w:t>
      </w:r>
      <w:r>
        <w:rPr>
          <w:rFonts w:eastAsia="Calibri"/>
          <w:i/>
          <w:iCs/>
          <w:color w:val="000000"/>
        </w:rPr>
        <w:t xml:space="preserve"> org.onosproject.FakeDHC</w:t>
      </w:r>
      <w:r>
        <w:rPr>
          <w:rFonts w:eastAsia="Calibri"/>
          <w:i/>
          <w:iCs/>
          <w:color w:val="000000"/>
        </w:rPr>
        <w:t xml:space="preserve">P </w:t>
      </w:r>
      <w:r>
        <w:rPr>
          <w:rFonts w:eastAsia="Calibri"/>
          <w:i w:val="false"/>
          <w:iCs w:val="false"/>
          <w:color w:val="000000"/>
        </w:rPr>
        <w:t>que nos notifica el puerto al que tenemos que conectar el router bueno.</w:t>
      </w:r>
    </w:p>
    <w:p>
      <w:pPr>
        <w:pStyle w:val="Normal"/>
        <w:rPr>
          <w:rFonts w:eastAsia="Calibri"/>
          <w:i w:val="false"/>
          <w:i w:val="false"/>
          <w:iCs w:val="false"/>
          <w:color w:val="000000"/>
        </w:rPr>
      </w:pPr>
      <w:r>
        <w:rPr>
          <w:rFonts w:eastAsia="Calibri"/>
          <w:i w:val="false"/>
          <w:iCs w:val="false"/>
          <w:color w:val="000000"/>
        </w:rPr>
      </w:r>
    </w:p>
    <w:p>
      <w:pPr>
        <w:pStyle w:val="Normal"/>
        <w:rPr>
          <w:rFonts w:eastAsia="Calibri"/>
          <w:i w:val="false"/>
          <w:i w:val="false"/>
          <w:iCs w:val="false"/>
          <w:color w:val="000000"/>
        </w:rPr>
      </w:pPr>
      <w:r>
        <w:rPr>
          <w:rFonts w:eastAsia="Calibri"/>
          <w:i w:val="false"/>
          <w:iCs w:val="false"/>
          <w:color w:val="000000"/>
        </w:rPr>
      </w:r>
    </w:p>
    <w:p>
      <w:pPr>
        <w:pStyle w:val="Normal"/>
        <w:rPr>
          <w:rFonts w:eastAsia="Calibri"/>
          <w:i w:val="false"/>
          <w:i w:val="false"/>
          <w:iCs w:val="false"/>
          <w:color w:val="000000"/>
        </w:rPr>
      </w:pPr>
      <w:r>
        <w:rPr>
          <w:rFonts w:eastAsia="Calibri"/>
          <w:i w:val="false"/>
          <w:iCs w:val="false"/>
          <w:color w:val="000000"/>
        </w:rPr>
      </w:r>
    </w:p>
    <w:p>
      <w:pPr>
        <w:pStyle w:val="Normal"/>
        <w:rPr>
          <w:rFonts w:eastAsia="Calibri"/>
          <w:i w:val="false"/>
          <w:i w:val="false"/>
          <w:iCs w:val="false"/>
          <w:color w:val="000000"/>
        </w:rPr>
      </w:pPr>
      <w:r>
        <w:rPr>
          <w:rFonts w:eastAsia="Calibri"/>
          <w:i w:val="false"/>
          <w:iCs w:val="false"/>
          <w:color w:val="000000"/>
        </w:rPr>
        <w:drawing>
          <wp:anchor behindDoc="0" distT="0" distB="0" distL="0" distR="0" simplePos="0" locked="0" layoutInCell="1" allowOverlap="1" relativeHeight="67">
            <wp:simplePos x="0" y="0"/>
            <wp:positionH relativeFrom="column">
              <wp:posOffset>-47625</wp:posOffset>
            </wp:positionH>
            <wp:positionV relativeFrom="paragraph">
              <wp:posOffset>-200025</wp:posOffset>
            </wp:positionV>
            <wp:extent cx="5400040" cy="1774190"/>
            <wp:effectExtent l="0" t="0" r="0" b="0"/>
            <wp:wrapSquare wrapText="largest"/>
            <wp:docPr id="6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5" descr=""/>
                    <pic:cNvPicPr>
                      <a:picLocks noChangeAspect="1" noChangeArrowheads="1"/>
                    </pic:cNvPicPr>
                  </pic:nvPicPr>
                  <pic:blipFill>
                    <a:blip r:embed="rId70"/>
                    <a:stretch>
                      <a:fillRect/>
                    </a:stretch>
                  </pic:blipFill>
                  <pic:spPr bwMode="auto">
                    <a:xfrm>
                      <a:off x="0" y="0"/>
                      <a:ext cx="5400040" cy="1774190"/>
                    </a:xfrm>
                    <a:prstGeom prst="rect">
                      <a:avLst/>
                    </a:prstGeom>
                  </pic:spPr>
                </pic:pic>
              </a:graphicData>
            </a:graphic>
          </wp:anchor>
        </w:drawing>
      </w:r>
    </w:p>
    <w:p>
      <w:pPr>
        <w:pStyle w:val="Normal"/>
        <w:rPr>
          <w:i w:val="false"/>
          <w:i w:val="false"/>
          <w:iCs w:val="false"/>
        </w:rPr>
      </w:pPr>
      <w:r>
        <w:rPr>
          <w:rFonts w:eastAsia="Calibri"/>
          <w:color w:val="000000"/>
        </w:rPr>
      </w:r>
    </w:p>
    <w:p>
      <w:pPr>
        <w:pStyle w:val="Normal"/>
        <w:rPr>
          <w:rFonts w:eastAsia="Calibri"/>
          <w:color w:val="000000"/>
        </w:rPr>
      </w:pPr>
      <w:r>
        <w:rPr>
          <w:rFonts w:eastAsia="Calibri"/>
          <w:i w:val="false"/>
          <w:iCs w:val="false"/>
          <w:color w:val="000000"/>
        </w:rPr>
        <w:t xml:space="preserve">A continuación, capturamos tráfico </w:t>
      </w:r>
      <w:r>
        <w:rPr>
          <w:rFonts w:eastAsia="Calibri"/>
          <w:i w:val="false"/>
          <w:iCs w:val="false"/>
          <w:color w:val="000000"/>
        </w:rPr>
        <w:t xml:space="preserve">tanto </w:t>
      </w:r>
      <w:r>
        <w:rPr>
          <w:rFonts w:eastAsia="Calibri"/>
          <w:i w:val="false"/>
          <w:iCs w:val="false"/>
          <w:color w:val="000000"/>
        </w:rPr>
        <w:t xml:space="preserve">en los 2 enlaces que unen el Open vSwitch con los routers </w:t>
      </w:r>
      <w:r>
        <w:rPr>
          <w:rFonts w:eastAsia="Calibri"/>
          <w:i w:val="false"/>
          <w:iCs w:val="false"/>
          <w:color w:val="000000"/>
        </w:rPr>
        <w:t xml:space="preserve">como con el enlace que une el Open vSwitch con el host, </w:t>
      </w:r>
      <w:r>
        <w:rPr>
          <w:rFonts w:eastAsia="Calibri"/>
          <w:i w:val="false"/>
          <w:iCs w:val="false"/>
          <w:color w:val="000000"/>
        </w:rPr>
        <w:t xml:space="preserve">y encendemos el host Alpine-5 </w:t>
      </w:r>
      <w:r>
        <w:rPr>
          <w:rFonts w:eastAsia="Calibri"/>
          <w:i w:val="false"/>
          <w:iCs w:val="false"/>
          <w:color w:val="000000"/>
        </w:rPr>
        <w:t>para</w:t>
      </w:r>
      <w:r>
        <w:rPr>
          <w:rFonts w:eastAsia="Calibri"/>
          <w:i w:val="false"/>
          <w:iCs w:val="false"/>
          <w:color w:val="000000"/>
        </w:rPr>
        <w:t xml:space="preserve"> </w:t>
      </w:r>
      <w:r>
        <w:rPr>
          <w:rFonts w:eastAsia="Calibri"/>
          <w:i w:val="false"/>
          <w:iCs w:val="false"/>
          <w:color w:val="000000"/>
        </w:rPr>
        <w:t>ver que ocurre.</w:t>
      </w:r>
    </w:p>
    <w:p>
      <w:pPr>
        <w:pStyle w:val="Normal"/>
        <w:rPr>
          <w:i w:val="false"/>
          <w:i w:val="false"/>
          <w:iCs w:val="false"/>
        </w:rPr>
      </w:pPr>
      <w:r>
        <w:rPr>
          <w:rFonts w:eastAsia="Calibri"/>
          <w:color w:val="000000"/>
        </w:rPr>
      </w:r>
    </w:p>
    <w:p>
      <w:pPr>
        <w:pStyle w:val="Normal"/>
        <w:rPr>
          <w:rFonts w:eastAsia="Calibri"/>
          <w:color w:val="000000"/>
        </w:rPr>
      </w:pPr>
      <w:r>
        <w:rPr>
          <w:rFonts w:eastAsia="Calibri"/>
          <w:i w:val="false"/>
          <w:iCs w:val="false"/>
          <w:color w:val="000000"/>
        </w:rPr>
        <w:t>En el enlace que une el host con el Open vSwitch se ha capturado el siguiente tráfico:</w:t>
      </w:r>
    </w:p>
    <w:p>
      <w:pPr>
        <w:pStyle w:val="Normal"/>
        <w:rPr>
          <w:i w:val="false"/>
          <w:i w:val="false"/>
          <w:iCs w:val="false"/>
        </w:rPr>
      </w:pPr>
      <w:r>
        <w:rPr>
          <w:rFonts w:eastAsia="Calibri"/>
          <w:color w:val="000000"/>
        </w:rPr>
      </w:r>
    </w:p>
    <w:p>
      <w:pPr>
        <w:pStyle w:val="Normal"/>
        <w:rPr>
          <w:rFonts w:eastAsia="Calibri"/>
          <w:color w:val="000000"/>
        </w:rPr>
      </w:pPr>
      <w:r>
        <w:drawing>
          <wp:anchor behindDoc="0" distT="0" distB="0" distL="0" distR="0" simplePos="0" locked="0" layoutInCell="1" allowOverlap="1" relativeHeight="68">
            <wp:simplePos x="0" y="0"/>
            <wp:positionH relativeFrom="column">
              <wp:posOffset>38100</wp:posOffset>
            </wp:positionH>
            <wp:positionV relativeFrom="paragraph">
              <wp:posOffset>57150</wp:posOffset>
            </wp:positionV>
            <wp:extent cx="5400040" cy="1774190"/>
            <wp:effectExtent l="0" t="0" r="0" b="0"/>
            <wp:wrapSquare wrapText="largest"/>
            <wp:docPr id="6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6" descr=""/>
                    <pic:cNvPicPr>
                      <a:picLocks noChangeAspect="1" noChangeArrowheads="1"/>
                    </pic:cNvPicPr>
                  </pic:nvPicPr>
                  <pic:blipFill>
                    <a:blip r:embed="rId71"/>
                    <a:stretch>
                      <a:fillRect/>
                    </a:stretch>
                  </pic:blipFill>
                  <pic:spPr bwMode="auto">
                    <a:xfrm>
                      <a:off x="0" y="0"/>
                      <a:ext cx="5400040" cy="1774190"/>
                    </a:xfrm>
                    <a:prstGeom prst="rect">
                      <a:avLst/>
                    </a:prstGeom>
                  </pic:spPr>
                </pic:pic>
              </a:graphicData>
            </a:graphic>
          </wp:anchor>
        </w:drawing>
      </w:r>
      <w:r>
        <w:rPr>
          <w:rFonts w:eastAsia="Calibri"/>
          <w:i w:val="false"/>
          <w:iCs w:val="false"/>
          <w:color w:val="000000"/>
        </w:rPr>
        <w:br/>
      </w:r>
    </w:p>
    <w:p>
      <w:pPr>
        <w:pStyle w:val="Normal"/>
        <w:rPr>
          <w:i w:val="false"/>
          <w:i w:val="false"/>
          <w:iCs w:val="false"/>
        </w:rPr>
      </w:pPr>
      <w:r>
        <w:rPr>
          <w:rFonts w:eastAsia="Calibri"/>
          <w:color w:val="000000"/>
        </w:rPr>
      </w:r>
    </w:p>
    <w:p>
      <w:pPr>
        <w:pStyle w:val="Normal"/>
        <w:rPr>
          <w:rFonts w:eastAsia="Calibri"/>
          <w:color w:val="000000"/>
        </w:rPr>
      </w:pPr>
      <w:r>
        <w:rPr>
          <w:rFonts w:eastAsia="Calibri"/>
          <w:i w:val="false"/>
          <w:iCs w:val="false"/>
          <w:color w:val="000000"/>
        </w:rPr>
        <w:t>En el enlace que une el router bueno con el Open vSwitch se ha capturado el siguiente tráfico.</w:t>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drawing>
          <wp:anchor behindDoc="0" distT="0" distB="0" distL="0" distR="0" simplePos="0" locked="0" layoutInCell="1" allowOverlap="1" relativeHeight="70">
            <wp:simplePos x="0" y="0"/>
            <wp:positionH relativeFrom="column">
              <wp:align>center</wp:align>
            </wp:positionH>
            <wp:positionV relativeFrom="paragraph">
              <wp:posOffset>635</wp:posOffset>
            </wp:positionV>
            <wp:extent cx="5400040" cy="1774190"/>
            <wp:effectExtent l="0" t="0" r="0" b="0"/>
            <wp:wrapSquare wrapText="largest"/>
            <wp:docPr id="6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descr=""/>
                    <pic:cNvPicPr>
                      <a:picLocks noChangeAspect="1" noChangeArrowheads="1"/>
                    </pic:cNvPicPr>
                  </pic:nvPicPr>
                  <pic:blipFill>
                    <a:blip r:embed="rId72"/>
                    <a:stretch>
                      <a:fillRect/>
                    </a:stretch>
                  </pic:blipFill>
                  <pic:spPr bwMode="auto">
                    <a:xfrm>
                      <a:off x="0" y="0"/>
                      <a:ext cx="5400040" cy="1774190"/>
                    </a:xfrm>
                    <a:prstGeom prst="rect">
                      <a:avLst/>
                    </a:prstGeom>
                  </pic:spPr>
                </pic:pic>
              </a:graphicData>
            </a:graphic>
          </wp:anchor>
        </w:drawing>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i w:val="false"/>
          <w:i w:val="false"/>
          <w:iCs w:val="false"/>
        </w:rPr>
      </w:pPr>
      <w:r>
        <w:rPr>
          <w:rFonts w:eastAsia="Calibri"/>
          <w:color w:val="000000"/>
        </w:rPr>
      </w:r>
    </w:p>
    <w:p>
      <w:pPr>
        <w:pStyle w:val="Normal"/>
        <w:rPr>
          <w:rFonts w:eastAsia="Calibri"/>
          <w:color w:val="000000"/>
        </w:rPr>
      </w:pPr>
      <w:r>
        <w:rPr>
          <w:rFonts w:eastAsia="Calibri"/>
          <w:i w:val="false"/>
          <w:iCs w:val="false"/>
          <w:color w:val="000000"/>
        </w:rPr>
        <w:t>E</w:t>
      </w:r>
      <w:r>
        <w:rPr>
          <w:rFonts w:eastAsia="Calibri"/>
          <w:i w:val="false"/>
          <w:iCs w:val="false"/>
          <w:color w:val="000000"/>
        </w:rPr>
        <w:t>n el enlace que une el router falso con el Open vSwitch se ha capturado el siguiente tráfico:</w:t>
      </w:r>
    </w:p>
    <w:p>
      <w:pPr>
        <w:pStyle w:val="Normal"/>
        <w:rPr>
          <w:i w:val="false"/>
          <w:i w:val="false"/>
          <w:iCs w:val="false"/>
        </w:rPr>
      </w:pPr>
      <w:r>
        <w:rPr>
          <w:rFonts w:eastAsia="Calibri"/>
          <w:color w:val="000000"/>
        </w:rPr>
        <w:drawing>
          <wp:anchor behindDoc="0" distT="0" distB="0" distL="0" distR="0" simplePos="0" locked="0" layoutInCell="1" allowOverlap="1" relativeHeight="69">
            <wp:simplePos x="0" y="0"/>
            <wp:positionH relativeFrom="column">
              <wp:posOffset>-543560</wp:posOffset>
            </wp:positionH>
            <wp:positionV relativeFrom="paragraph">
              <wp:posOffset>635</wp:posOffset>
            </wp:positionV>
            <wp:extent cx="6696710" cy="3763010"/>
            <wp:effectExtent l="0" t="0" r="0" b="0"/>
            <wp:wrapSquare wrapText="largest"/>
            <wp:docPr id="7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7" descr=""/>
                    <pic:cNvPicPr>
                      <a:picLocks noChangeAspect="1" noChangeArrowheads="1"/>
                    </pic:cNvPicPr>
                  </pic:nvPicPr>
                  <pic:blipFill>
                    <a:blip r:embed="rId73"/>
                    <a:srcRect l="41533" t="0" r="0" b="0"/>
                    <a:stretch>
                      <a:fillRect/>
                    </a:stretch>
                  </pic:blipFill>
                  <pic:spPr bwMode="auto">
                    <a:xfrm>
                      <a:off x="0" y="0"/>
                      <a:ext cx="6696710" cy="3763010"/>
                    </a:xfrm>
                    <a:prstGeom prst="rect">
                      <a:avLst/>
                    </a:prstGeom>
                  </pic:spPr>
                </pic:pic>
              </a:graphicData>
            </a:graphic>
          </wp:anchor>
        </w:drawing>
      </w:r>
    </w:p>
    <w:p>
      <w:pPr>
        <w:pStyle w:val="Normal"/>
        <w:rPr>
          <w:i w:val="false"/>
          <w:i w:val="false"/>
          <w:iCs w:val="false"/>
        </w:rPr>
      </w:pPr>
      <w:r>
        <w:rPr>
          <w:rFonts w:eastAsia="Calibri"/>
          <w:color w:val="000000"/>
        </w:rPr>
      </w:r>
    </w:p>
    <w:p>
      <w:pPr>
        <w:pStyle w:val="Normal"/>
        <w:rPr>
          <w:rFonts w:eastAsia="Calibri"/>
          <w:color w:val="000000"/>
        </w:rPr>
      </w:pPr>
      <w:r>
        <w:rPr>
          <w:rFonts w:eastAsia="Calibri"/>
          <w:i w:val="false"/>
          <w:iCs w:val="false"/>
          <w:color w:val="000000"/>
        </w:rPr>
        <w:t>F</w:t>
      </w:r>
      <w:r>
        <w:rPr>
          <w:rFonts w:eastAsia="Calibri"/>
          <w:i w:val="false"/>
          <w:iCs w:val="false"/>
          <w:color w:val="000000"/>
        </w:rPr>
        <w:t xml:space="preserve">inalmente en el controlador vemos como se indica que se han bloqueado paquetes del tipo DHCP OFFER cuando llegan al Open vSwitch, </w:t>
      </w:r>
      <w:r>
        <w:rPr>
          <w:rFonts w:eastAsia="Calibri"/>
          <w:i w:val="false"/>
          <w:iCs w:val="false"/>
          <w:color w:val="000000"/>
        </w:rPr>
        <w:t>tal y como se puede ver en la Ilustracion XXXX se muestra que ha habido un paquete bloqueado y se indica tambien la IP del servidor falso que ha proporcionado la IP falsa y el puerto al que está conectado.</w:t>
      </w:r>
    </w:p>
    <w:p>
      <w:pPr>
        <w:pStyle w:val="Normal"/>
        <w:rPr>
          <w:rFonts w:eastAsia="Calibri"/>
          <w:color w:val="000000"/>
        </w:rPr>
      </w:pPr>
      <w:r>
        <w:rPr>
          <w:rFonts w:eastAsia="Calibri"/>
          <w:i w:val="false"/>
          <w:iCs w:val="false"/>
          <w:color w:val="000000"/>
        </w:rPr>
        <w:t xml:space="preserve"> </w:t>
      </w:r>
    </w:p>
    <w:p>
      <w:pPr>
        <w:pStyle w:val="Normal"/>
        <w:rPr>
          <w:i w:val="false"/>
          <w:i w:val="false"/>
          <w:iCs w:val="false"/>
        </w:rPr>
      </w:pPr>
      <w:r>
        <w:rPr>
          <w:rFonts w:eastAsia="Calibri"/>
          <w:color w:val="000000"/>
        </w:rPr>
        <w:drawing>
          <wp:anchor behindDoc="0" distT="0" distB="0" distL="0" distR="0" simplePos="0" locked="0" layoutInCell="1" allowOverlap="1" relativeHeight="71">
            <wp:simplePos x="0" y="0"/>
            <wp:positionH relativeFrom="column">
              <wp:posOffset>-323850</wp:posOffset>
            </wp:positionH>
            <wp:positionV relativeFrom="paragraph">
              <wp:posOffset>635</wp:posOffset>
            </wp:positionV>
            <wp:extent cx="5400040" cy="1774190"/>
            <wp:effectExtent l="0" t="0" r="0" b="0"/>
            <wp:wrapSquare wrapText="largest"/>
            <wp:docPr id="71"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9" descr=""/>
                    <pic:cNvPicPr>
                      <a:picLocks noChangeAspect="1" noChangeArrowheads="1"/>
                    </pic:cNvPicPr>
                  </pic:nvPicPr>
                  <pic:blipFill>
                    <a:blip r:embed="rId74"/>
                    <a:stretch>
                      <a:fillRect/>
                    </a:stretch>
                  </pic:blipFill>
                  <pic:spPr bwMode="auto">
                    <a:xfrm>
                      <a:off x="0" y="0"/>
                      <a:ext cx="5400040" cy="1774190"/>
                    </a:xfrm>
                    <a:prstGeom prst="rect">
                      <a:avLst/>
                    </a:prstGeom>
                  </pic:spPr>
                </pic:pic>
              </a:graphicData>
            </a:graphic>
          </wp:anchor>
        </w:drawing>
      </w:r>
      <w:r>
        <w:br w:type="page"/>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Referencias</w:t>
      </w:r>
    </w:p>
    <w:p>
      <w:pPr>
        <w:pStyle w:val="Normal"/>
        <w:rPr/>
      </w:pPr>
      <w:hyperlink r:id="rId75">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76">
        <w:r>
          <w:rPr>
            <w:rStyle w:val="InternetLink"/>
          </w:rPr>
          <w:t>https://openzen.wordpress.com/2015/02/12/historia-del-sdn/</w:t>
        </w:r>
      </w:hyperlink>
    </w:p>
    <w:p>
      <w:pPr>
        <w:pStyle w:val="Normal"/>
        <w:rPr/>
      </w:pPr>
      <w:hyperlink r:id="rId77">
        <w:r>
          <w:rPr>
            <w:rStyle w:val="InternetLink"/>
          </w:rPr>
          <w:t>https://www.sdxcentral.com/networking/sdn/definitions/what-the-definition-of-software-defined-networking-sdn/</w:t>
        </w:r>
      </w:hyperlink>
    </w:p>
    <w:p>
      <w:pPr>
        <w:pStyle w:val="Normal"/>
        <w:rPr/>
      </w:pPr>
      <w:hyperlink r:id="rId78">
        <w:r>
          <w:rPr>
            <w:rStyle w:val="InternetLink"/>
          </w:rPr>
          <w:t>https://blogthinkbig.com/sdn-software-defined-networking-cambiando-de-paradigma-en-la-red</w:t>
        </w:r>
      </w:hyperlink>
    </w:p>
    <w:p>
      <w:pPr>
        <w:pStyle w:val="Normal"/>
        <w:rPr/>
      </w:pPr>
      <w:hyperlink r:id="rId79">
        <w:r>
          <w:rPr>
            <w:rStyle w:val="InternetLink"/>
          </w:rPr>
          <w:t>https://computingforgeeks.com/how-to-install-gns3-on-fedora-29-fedora-28/</w:t>
        </w:r>
      </w:hyperlink>
    </w:p>
    <w:p>
      <w:pPr>
        <w:pStyle w:val="Normal"/>
        <w:rPr/>
      </w:pPr>
      <w:hyperlink r:id="rId80">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81">
        <w:r>
          <w:rPr>
            <w:rStyle w:val="InternetLink"/>
          </w:rPr>
          <w:t>https://floodlight.atlassian.net/wiki/spaces/floodlightcontroller/pages/7995427/How+to+Work+with+Fast-Failover+OpenFlow+Groups</w:t>
        </w:r>
      </w:hyperlink>
    </w:p>
    <w:sectPr>
      <w:footerReference w:type="default" r:id="rId82"/>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Segoe UI Emoji">
    <w:charset w:val="01"/>
    <w:family w:val="roman"/>
    <w:pitch w:val="variable"/>
  </w:font>
  <w:font w:name="Wingdings">
    <w:charset w:val="01"/>
    <w:family w:val="roman"/>
    <w:pitch w:val="variable"/>
  </w:font>
  <w:font w:name="Arial">
    <w:altName w:val="Helvetica Neue"/>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463911310"/>
    </w:sdtPr>
    <w:sdtContent>
      <w:p>
        <w:pPr>
          <w:pStyle w:val="Normal"/>
          <w:jc w:val="right"/>
          <w:rPr/>
        </w:pPr>
        <w:r>
          <w:rPr/>
          <w:fldChar w:fldCharType="begin"/>
        </w:r>
        <w:r>
          <w:rPr/>
          <w:instrText> PAGE </w:instrText>
        </w:r>
        <w:r>
          <w:rPr/>
          <w:fldChar w:fldCharType="separate"/>
        </w:r>
        <w:r>
          <w:rPr/>
          <w:t>70</w:t>
        </w:r>
        <w:r>
          <w:rPr/>
          <w:fldChar w:fldCharType="end"/>
        </w:r>
      </w:p>
    </w:sdtContent>
  </w:sdt>
  <w:p>
    <w:pPr>
      <w:pStyle w:val="Normal"/>
      <w:rPr/>
    </w:pPr>
    <w:r>
      <w:rPr/>
      <w:t>E.T.S. de Ingenieros de Telecomunicación – Universidad de Valladolid</w:t>
    </w:r>
  </w:p>
  <w:p>
    <w:pPr>
      <w:pStyle w:val="Normal"/>
      <w:widowControl/>
      <w:bidi w:val="0"/>
      <w:spacing w:before="0" w:after="160"/>
      <w:jc w:val="both"/>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2">
    <w:lvl w:ilvl="0">
      <w:start w:val="1"/>
      <w:numFmt w:val="bullet"/>
      <w:lvlText w:val=""/>
      <w:lvlJc w:val="left"/>
      <w:pPr>
        <w:tabs>
          <w:tab w:val="num" w:pos="775"/>
        </w:tabs>
        <w:ind w:left="775" w:hanging="360"/>
      </w:pPr>
      <w:rPr>
        <w:rFonts w:ascii="Symbol" w:hAnsi="Symbol" w:cs="Symbol" w:hint="default"/>
        <w:rFonts w:cs="OpenSymbol"/>
      </w:rPr>
    </w:lvl>
    <w:lvl w:ilvl="1">
      <w:start w:val="1"/>
      <w:numFmt w:val="bullet"/>
      <w:lvlText w:val="◦"/>
      <w:lvlJc w:val="left"/>
      <w:pPr>
        <w:tabs>
          <w:tab w:val="num" w:pos="1135"/>
        </w:tabs>
        <w:ind w:left="1135" w:hanging="360"/>
      </w:pPr>
      <w:rPr>
        <w:rFonts w:ascii="OpenSymbol" w:hAnsi="OpenSymbol" w:cs="OpenSymbol" w:hint="default"/>
        <w:rFonts w:cs="OpenSymbol"/>
      </w:rPr>
    </w:lvl>
    <w:lvl w:ilvl="2">
      <w:start w:val="1"/>
      <w:numFmt w:val="bullet"/>
      <w:lvlText w:val="▪"/>
      <w:lvlJc w:val="left"/>
      <w:pPr>
        <w:tabs>
          <w:tab w:val="num" w:pos="1495"/>
        </w:tabs>
        <w:ind w:left="1495" w:hanging="360"/>
      </w:pPr>
      <w:rPr>
        <w:rFonts w:ascii="OpenSymbol" w:hAnsi="OpenSymbol" w:cs="OpenSymbol" w:hint="default"/>
        <w:rFonts w:cs="OpenSymbol"/>
      </w:rPr>
    </w:lvl>
    <w:lvl w:ilvl="3">
      <w:start w:val="1"/>
      <w:numFmt w:val="bullet"/>
      <w:lvlText w:val=""/>
      <w:lvlJc w:val="left"/>
      <w:pPr>
        <w:tabs>
          <w:tab w:val="num" w:pos="1855"/>
        </w:tabs>
        <w:ind w:left="1855" w:hanging="360"/>
      </w:pPr>
      <w:rPr>
        <w:rFonts w:ascii="Symbol" w:hAnsi="Symbol" w:cs="Symbol" w:hint="default"/>
        <w:rFonts w:cs="OpenSymbol"/>
      </w:rPr>
    </w:lvl>
    <w:lvl w:ilvl="4">
      <w:start w:val="1"/>
      <w:numFmt w:val="bullet"/>
      <w:lvlText w:val="◦"/>
      <w:lvlJc w:val="left"/>
      <w:pPr>
        <w:tabs>
          <w:tab w:val="num" w:pos="2215"/>
        </w:tabs>
        <w:ind w:left="2215" w:hanging="360"/>
      </w:pPr>
      <w:rPr>
        <w:rFonts w:ascii="OpenSymbol" w:hAnsi="OpenSymbol" w:cs="OpenSymbol" w:hint="default"/>
        <w:rFonts w:cs="OpenSymbol"/>
      </w:rPr>
    </w:lvl>
    <w:lvl w:ilvl="5">
      <w:start w:val="1"/>
      <w:numFmt w:val="bullet"/>
      <w:lvlText w:val="▪"/>
      <w:lvlJc w:val="left"/>
      <w:pPr>
        <w:tabs>
          <w:tab w:val="num" w:pos="2575"/>
        </w:tabs>
        <w:ind w:left="2575" w:hanging="360"/>
      </w:pPr>
      <w:rPr>
        <w:rFonts w:ascii="OpenSymbol" w:hAnsi="OpenSymbol" w:cs="OpenSymbol" w:hint="default"/>
        <w:rFonts w:cs="OpenSymbol"/>
      </w:rPr>
    </w:lvl>
    <w:lvl w:ilvl="6">
      <w:start w:val="1"/>
      <w:numFmt w:val="bullet"/>
      <w:lvlText w:val=""/>
      <w:lvlJc w:val="left"/>
      <w:pPr>
        <w:tabs>
          <w:tab w:val="num" w:pos="2935"/>
        </w:tabs>
        <w:ind w:left="2935" w:hanging="360"/>
      </w:pPr>
      <w:rPr>
        <w:rFonts w:ascii="Symbol" w:hAnsi="Symbol" w:cs="Symbol" w:hint="default"/>
        <w:rFonts w:cs="OpenSymbol"/>
      </w:rPr>
    </w:lvl>
    <w:lvl w:ilvl="7">
      <w:start w:val="1"/>
      <w:numFmt w:val="bullet"/>
      <w:lvlText w:val="◦"/>
      <w:lvlJc w:val="left"/>
      <w:pPr>
        <w:tabs>
          <w:tab w:val="num" w:pos="3295"/>
        </w:tabs>
        <w:ind w:left="3295" w:hanging="360"/>
      </w:pPr>
      <w:rPr>
        <w:rFonts w:ascii="OpenSymbol" w:hAnsi="OpenSymbol" w:cs="OpenSymbol" w:hint="default"/>
        <w:rFonts w:cs="OpenSymbol"/>
      </w:rPr>
    </w:lvl>
    <w:lvl w:ilvl="8">
      <w:start w:val="1"/>
      <w:numFmt w:val="bullet"/>
      <w:lvlText w:val="▪"/>
      <w:lvlJc w:val="left"/>
      <w:pPr>
        <w:tabs>
          <w:tab w:val="num" w:pos="3655"/>
        </w:tabs>
        <w:ind w:left="3655"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link w:val="Textonotaalfinal"/>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link w:val="Textonotapie"/>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link w:val="Encabezado"/>
    <w:uiPriority w:val="99"/>
    <w:qFormat/>
    <w:rsid w:val="003354c1"/>
    <w:rPr>
      <w:rFonts w:ascii="Times New Roman" w:hAnsi="Times New Roman"/>
    </w:rPr>
  </w:style>
  <w:style w:type="character" w:styleId="PiedepginaCar" w:customStyle="1">
    <w:name w:val="Pie de página Car"/>
    <w:basedOn w:val="DefaultParagraphFont"/>
    <w:link w:val="Piedepgina"/>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link w:val="Ttulo"/>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link w:val="Textocomentario"/>
    <w:uiPriority w:val="99"/>
    <w:semiHidden/>
    <w:qFormat/>
    <w:rsid w:val="001165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11659b"/>
    <w:rPr>
      <w:rFonts w:ascii="Times New Roman" w:hAnsi="Times New Roman"/>
      <w:b/>
      <w:bCs/>
      <w:szCs w:val="20"/>
    </w:rPr>
  </w:style>
  <w:style w:type="character" w:styleId="TextodegloboCar" w:customStyle="1">
    <w:name w:val="Texto de globo Car"/>
    <w:basedOn w:val="DefaultParagraphFont"/>
    <w:link w:val="Textodeglobo"/>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sz w:val="22"/>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sz w:val="22"/>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cs="OpenSymbol"/>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OpenSymbol"/>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ascii="Consolas" w:hAnsi="Consola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sz w:val="22"/>
    </w:rPr>
  </w:style>
  <w:style w:type="character" w:styleId="ListLabel2467">
    <w:name w:val="ListLabel 2467"/>
    <w:qFormat/>
    <w:rPr>
      <w:rFonts w:cs="OpenSymbol"/>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ascii="Consolas" w:hAnsi="Consola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cs="OpenSymbol"/>
    </w:rPr>
  </w:style>
  <w:style w:type="character" w:styleId="ListLabel2522">
    <w:name w:val="ListLabel 2522"/>
    <w:qFormat/>
    <w:rPr>
      <w:rFonts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Courier New"/>
    </w:rPr>
  </w:style>
  <w:style w:type="character" w:styleId="ListLabel2530">
    <w:name w:val="ListLabel 2530"/>
    <w:qFormat/>
    <w:rPr>
      <w:rFonts w:cs="Courier New"/>
    </w:rPr>
  </w:style>
  <w:style w:type="character" w:styleId="ListLabel2531">
    <w:name w:val="ListLabel 2531"/>
    <w:qFormat/>
    <w:rPr>
      <w:rFonts w:cs="Courier New"/>
    </w:rPr>
  </w:style>
  <w:style w:type="character" w:styleId="ListLabel2532">
    <w:name w:val="ListLabel 2532"/>
    <w:qFormat/>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cs="OpenSymbol"/>
    </w:rPr>
  </w:style>
  <w:style w:type="character" w:styleId="ListLabel2546">
    <w:name w:val="ListLabel 2546"/>
    <w:qFormat/>
    <w:rPr>
      <w:rFonts w:cs="OpenSymbol"/>
    </w:rPr>
  </w:style>
  <w:style w:type="character" w:styleId="ListLabel2547">
    <w:name w:val="ListLabel 2547"/>
    <w:qFormat/>
    <w:rPr>
      <w:rFonts w:cs="OpenSymbol"/>
    </w:rPr>
  </w:style>
  <w:style w:type="character" w:styleId="ListLabel2548">
    <w:name w:val="ListLabel 2548"/>
    <w:qFormat/>
    <w:rPr>
      <w:rFonts w:cs="OpenSymbol"/>
    </w:rPr>
  </w:style>
  <w:style w:type="character" w:styleId="ListLabel2549">
    <w:name w:val="ListLabel 2549"/>
    <w:qFormat/>
    <w:rPr>
      <w:rFonts w:cs="OpenSymbol"/>
    </w:rPr>
  </w:style>
  <w:style w:type="character" w:styleId="ListLabel2550">
    <w:name w:val="ListLabel 2550"/>
    <w:qFormat/>
    <w:rPr>
      <w:rFonts w:cs="Open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OpenSymbol"/>
    </w:rPr>
  </w:style>
  <w:style w:type="character" w:styleId="ListLabel2554">
    <w:name w:val="ListLabel 2554"/>
    <w:qFormat/>
    <w:rPr>
      <w:rFonts w:cs="OpenSymbol"/>
    </w:rPr>
  </w:style>
  <w:style w:type="character" w:styleId="ListLabel2555">
    <w:name w:val="ListLabel 2555"/>
    <w:qFormat/>
    <w:rPr>
      <w:rFonts w:cs="OpenSymbol"/>
    </w:rPr>
  </w:style>
  <w:style w:type="character" w:styleId="ListLabel2556">
    <w:name w:val="ListLabel 2556"/>
    <w:qFormat/>
    <w:rPr>
      <w:rFonts w:cs="Open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Open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OpenSymbol"/>
    </w:rPr>
  </w:style>
  <w:style w:type="character" w:styleId="ListLabel2563">
    <w:name w:val="ListLabel 2563"/>
    <w:qFormat/>
    <w:rPr>
      <w:rFonts w:cs="OpenSymbol"/>
    </w:rPr>
  </w:style>
  <w:style w:type="character" w:styleId="ListLabel2564">
    <w:name w:val="ListLabel 2564"/>
    <w:qFormat/>
    <w:rPr>
      <w:rFonts w:cs="OpenSymbol"/>
    </w:rPr>
  </w:style>
  <w:style w:type="character" w:styleId="ListLabel2565">
    <w:name w:val="ListLabel 2565"/>
    <w:qFormat/>
    <w:rPr>
      <w:rFonts w:cs="Open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Open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OpenSymbol"/>
    </w:rPr>
  </w:style>
  <w:style w:type="character" w:styleId="ListLabel2572">
    <w:name w:val="ListLabel 2572"/>
    <w:qFormat/>
    <w:rPr>
      <w:rFonts w:cs="OpenSymbol"/>
    </w:rPr>
  </w:style>
  <w:style w:type="character" w:styleId="ListLabel2573">
    <w:name w:val="ListLabel 2573"/>
    <w:qFormat/>
    <w:rPr>
      <w:rFonts w:cs="OpenSymbol"/>
    </w:rPr>
  </w:style>
  <w:style w:type="character" w:styleId="ListLabel2574">
    <w:name w:val="ListLabel 2574"/>
    <w:qFormat/>
    <w:rPr>
      <w:rFonts w:cs="Open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Open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OpenSymbol"/>
    </w:rPr>
  </w:style>
  <w:style w:type="character" w:styleId="ListLabel2581">
    <w:name w:val="ListLabel 2581"/>
    <w:qFormat/>
    <w:rPr>
      <w:rFonts w:cs="OpenSymbol"/>
    </w:rPr>
  </w:style>
  <w:style w:type="character" w:styleId="ListLabel2582">
    <w:name w:val="ListLabel 2582"/>
    <w:qFormat/>
    <w:rPr>
      <w:rFonts w:cs="OpenSymbol"/>
    </w:rPr>
  </w:style>
  <w:style w:type="character" w:styleId="ListLabel2583">
    <w:name w:val="ListLabel 2583"/>
    <w:qFormat/>
    <w:rPr>
      <w:rFonts w:cs="Open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OpenSymbol"/>
    </w:rPr>
  </w:style>
  <w:style w:type="character" w:styleId="ListLabel2587">
    <w:name w:val="ListLabel 2587"/>
    <w:qFormat/>
    <w:rPr>
      <w:rFonts w:cs="OpenSymbol"/>
      <w:sz w:val="22"/>
    </w:rPr>
  </w:style>
  <w:style w:type="character" w:styleId="ListLabel2588">
    <w:name w:val="ListLabel 2588"/>
    <w:qFormat/>
    <w:rPr>
      <w:rFonts w:cs="OpenSymbol"/>
    </w:rPr>
  </w:style>
  <w:style w:type="character" w:styleId="ListLabel2589">
    <w:name w:val="ListLabel 2589"/>
    <w:qFormat/>
    <w:rPr>
      <w:rFonts w:cs="OpenSymbol"/>
    </w:rPr>
  </w:style>
  <w:style w:type="character" w:styleId="ListLabel2590">
    <w:name w:val="ListLabel 2590"/>
    <w:qFormat/>
    <w:rPr>
      <w:rFonts w:cs="OpenSymbol"/>
    </w:rPr>
  </w:style>
  <w:style w:type="character" w:styleId="ListLabel2591">
    <w:name w:val="ListLabel 2591"/>
    <w:qFormat/>
    <w:rPr>
      <w:rFonts w:cs="OpenSymbol"/>
    </w:rPr>
  </w:style>
  <w:style w:type="character" w:styleId="ListLabel2592">
    <w:name w:val="ListLabel 2592"/>
    <w:qFormat/>
    <w:rPr>
      <w:rFonts w:cs="Open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OpenSymbol"/>
    </w:rPr>
  </w:style>
  <w:style w:type="character" w:styleId="ListLabel2596">
    <w:name w:val="ListLabel 2596"/>
    <w:qFormat/>
    <w:rPr>
      <w:rFonts w:cs="OpenSymbol"/>
      <w:sz w:val="22"/>
    </w:rPr>
  </w:style>
  <w:style w:type="character" w:styleId="ListLabel2597">
    <w:name w:val="ListLabel 2597"/>
    <w:qFormat/>
    <w:rPr>
      <w:rFonts w:cs="OpenSymbol"/>
    </w:rPr>
  </w:style>
  <w:style w:type="character" w:styleId="ListLabel2598">
    <w:name w:val="ListLabel 2598"/>
    <w:qFormat/>
    <w:rPr>
      <w:rFonts w:cs="OpenSymbol"/>
    </w:rPr>
  </w:style>
  <w:style w:type="character" w:styleId="ListLabel2599">
    <w:name w:val="ListLabel 2599"/>
    <w:qFormat/>
    <w:rPr>
      <w:rFonts w:cs="OpenSymbol"/>
    </w:rPr>
  </w:style>
  <w:style w:type="character" w:styleId="ListLabel2600">
    <w:name w:val="ListLabel 2600"/>
    <w:qFormat/>
    <w:rPr>
      <w:rFonts w:cs="OpenSymbol"/>
    </w:rPr>
  </w:style>
  <w:style w:type="character" w:styleId="ListLabel2601">
    <w:name w:val="ListLabel 2601"/>
    <w:qFormat/>
    <w:rPr>
      <w:rFonts w:cs="Open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Open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OpenSymbol"/>
    </w:rPr>
  </w:style>
  <w:style w:type="character" w:styleId="ListLabel2608">
    <w:name w:val="ListLabel 2608"/>
    <w:qFormat/>
    <w:rPr>
      <w:rFonts w:cs="OpenSymbol"/>
    </w:rPr>
  </w:style>
  <w:style w:type="character" w:styleId="ListLabel2609">
    <w:name w:val="ListLabel 2609"/>
    <w:qFormat/>
    <w:rPr>
      <w:rFonts w:cs="OpenSymbol"/>
    </w:rPr>
  </w:style>
  <w:style w:type="character" w:styleId="ListLabel2610">
    <w:name w:val="ListLabel 2610"/>
    <w:qFormat/>
    <w:rPr>
      <w:rFonts w:cs="Open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Open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OpenSymbol"/>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OpenSymbol"/>
    </w:rPr>
  </w:style>
  <w:style w:type="character" w:styleId="ListLabel2638">
    <w:name w:val="ListLabel 2638"/>
    <w:qFormat/>
    <w:rPr>
      <w:rFonts w:cs="OpenSymbol"/>
    </w:rPr>
  </w:style>
  <w:style w:type="character" w:styleId="ListLabel2639">
    <w:name w:val="ListLabel 2639"/>
    <w:qFormat/>
    <w:rPr>
      <w:rFonts w:cs="OpenSymbol"/>
    </w:rPr>
  </w:style>
  <w:style w:type="character" w:styleId="ListLabel2640">
    <w:name w:val="ListLabel 2640"/>
    <w:qFormat/>
    <w:rPr>
      <w:rFonts w:cs="Open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Open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OpenSymbol"/>
    </w:rPr>
  </w:style>
  <w:style w:type="character" w:styleId="ListLabel2647">
    <w:name w:val="ListLabel 2647"/>
    <w:qFormat/>
    <w:rPr>
      <w:rFonts w:cs="OpenSymbol"/>
    </w:rPr>
  </w:style>
  <w:style w:type="character" w:styleId="ListLabel2648">
    <w:name w:val="ListLabel 2648"/>
    <w:qFormat/>
    <w:rPr>
      <w:rFonts w:cs="OpenSymbol"/>
    </w:rPr>
  </w:style>
  <w:style w:type="character" w:styleId="ListLabel2649">
    <w:name w:val="ListLabel 2649"/>
    <w:qFormat/>
    <w:rPr>
      <w:rFonts w:cs="Open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Open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OpenSymbol"/>
    </w:rPr>
  </w:style>
  <w:style w:type="character" w:styleId="ListLabel2656">
    <w:name w:val="ListLabel 2656"/>
    <w:qFormat/>
    <w:rPr>
      <w:rFonts w:cs="OpenSymbol"/>
    </w:rPr>
  </w:style>
  <w:style w:type="character" w:styleId="ListLabel2657">
    <w:name w:val="ListLabel 2657"/>
    <w:qFormat/>
    <w:rPr>
      <w:rFonts w:cs="OpenSymbol"/>
    </w:rPr>
  </w:style>
  <w:style w:type="character" w:styleId="ListLabel2658">
    <w:name w:val="ListLabel 2658"/>
    <w:qFormat/>
    <w:rPr>
      <w:rFonts w:cs="Open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Open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OpenSymbol"/>
    </w:rPr>
  </w:style>
  <w:style w:type="character" w:styleId="ListLabel2665">
    <w:name w:val="ListLabel 2665"/>
    <w:qFormat/>
    <w:rPr>
      <w:rFonts w:cs="OpenSymbol"/>
    </w:rPr>
  </w:style>
  <w:style w:type="character" w:styleId="ListLabel2666">
    <w:name w:val="ListLabel 2666"/>
    <w:qFormat/>
    <w:rPr>
      <w:rFonts w:cs="OpenSymbol"/>
    </w:rPr>
  </w:style>
  <w:style w:type="character" w:styleId="ListLabel2667">
    <w:name w:val="ListLabel 2667"/>
    <w:qFormat/>
    <w:rPr>
      <w:rFonts w:cs="OpenSymbol"/>
    </w:rPr>
  </w:style>
  <w:style w:type="character" w:styleId="ListLabel2668">
    <w:name w:val="ListLabel 2668"/>
    <w:qFormat/>
    <w:rPr>
      <w:rFonts w:cs="OpenSymbol"/>
    </w:rPr>
  </w:style>
  <w:style w:type="character" w:styleId="ListLabel2669">
    <w:name w:val="ListLabel 2669"/>
    <w:qFormat/>
    <w:rPr>
      <w:rFonts w:cs="OpenSymbol"/>
    </w:rPr>
  </w:style>
  <w:style w:type="character" w:styleId="ListLabel2670">
    <w:name w:val="ListLabel 2670"/>
    <w:qFormat/>
    <w:rPr>
      <w:rFonts w:cs="OpenSymbol"/>
    </w:rPr>
  </w:style>
  <w:style w:type="character" w:styleId="ListLabel2671">
    <w:name w:val="ListLabel 2671"/>
    <w:qFormat/>
    <w:rPr>
      <w:rFonts w:cs="OpenSymbol"/>
    </w:rPr>
  </w:style>
  <w:style w:type="character" w:styleId="ListLabel2672">
    <w:name w:val="ListLabel 2672"/>
    <w:qFormat/>
    <w:rPr>
      <w:rFonts w:cs="OpenSymbol"/>
    </w:rPr>
  </w:style>
  <w:style w:type="character" w:styleId="ListLabel2673">
    <w:name w:val="ListLabel 2673"/>
    <w:qFormat/>
    <w:rPr>
      <w:rFonts w:cs="Open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cs="Open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Open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OpenSymbol"/>
    </w:rPr>
  </w:style>
  <w:style w:type="character" w:styleId="ListLabel2683">
    <w:name w:val="ListLabel 2683"/>
    <w:qFormat/>
    <w:rPr>
      <w:rFonts w:cs="OpenSymbol"/>
    </w:rPr>
  </w:style>
  <w:style w:type="character" w:styleId="ListLabel2684">
    <w:name w:val="ListLabel 2684"/>
    <w:qFormat/>
    <w:rPr>
      <w:rFonts w:cs="OpenSymbol"/>
    </w:rPr>
  </w:style>
  <w:style w:type="character" w:styleId="ListLabel2685">
    <w:name w:val="ListLabel 2685"/>
    <w:qFormat/>
    <w:rPr>
      <w:rFonts w:cs="OpenSymbol"/>
    </w:rPr>
  </w:style>
  <w:style w:type="character" w:styleId="ListLabel2686">
    <w:name w:val="ListLabel 2686"/>
    <w:qFormat/>
    <w:rPr>
      <w:rFonts w:cs="OpenSymbol"/>
    </w:rPr>
  </w:style>
  <w:style w:type="character" w:styleId="ListLabel2687">
    <w:name w:val="ListLabel 2687"/>
    <w:qFormat/>
    <w:rPr>
      <w:rFonts w:ascii="Consolas" w:hAnsi="Consolas" w:cs="OpenSymbol"/>
    </w:rPr>
  </w:style>
  <w:style w:type="character" w:styleId="ListLabel2688">
    <w:name w:val="ListLabel 2688"/>
    <w:qFormat/>
    <w:rPr>
      <w:rFonts w:cs="Open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OpenSymbol"/>
    </w:rPr>
  </w:style>
  <w:style w:type="character" w:styleId="ListLabel2692">
    <w:name w:val="ListLabel 2692"/>
    <w:qFormat/>
    <w:rPr>
      <w:rFonts w:cs="OpenSymbol"/>
    </w:rPr>
  </w:style>
  <w:style w:type="character" w:styleId="ListLabel2693">
    <w:name w:val="ListLabel 2693"/>
    <w:qFormat/>
    <w:rPr>
      <w:rFonts w:cs="OpenSymbol"/>
    </w:rPr>
  </w:style>
  <w:style w:type="character" w:styleId="ListLabel2694">
    <w:name w:val="ListLabel 2694"/>
    <w:qFormat/>
    <w:rPr>
      <w:rFonts w:cs="Open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Open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OpenSymbol"/>
    </w:rPr>
  </w:style>
  <w:style w:type="character" w:styleId="ListLabel2701">
    <w:name w:val="ListLabel 2701"/>
    <w:qFormat/>
    <w:rPr>
      <w:rFonts w:cs="OpenSymbol"/>
    </w:rPr>
  </w:style>
  <w:style w:type="character" w:styleId="ListLabel2702">
    <w:name w:val="ListLabel 2702"/>
    <w:qFormat/>
    <w:rPr>
      <w:rFonts w:cs="OpenSymbol"/>
    </w:rPr>
  </w:style>
  <w:style w:type="character" w:styleId="ListLabel2703">
    <w:name w:val="ListLabel 2703"/>
    <w:qFormat/>
    <w:rPr>
      <w:rFonts w:cs="OpenSymbol"/>
    </w:rPr>
  </w:style>
  <w:style w:type="character" w:styleId="ListLabel2704">
    <w:name w:val="ListLabel 2704"/>
    <w:qFormat/>
    <w:rPr>
      <w:rFonts w:cs="OpenSymbol"/>
      <w:sz w:val="22"/>
    </w:rPr>
  </w:style>
  <w:style w:type="character" w:styleId="ListLabel2705">
    <w:name w:val="ListLabel 2705"/>
    <w:qFormat/>
    <w:rPr>
      <w:rFonts w:cs="OpenSymbol"/>
    </w:rPr>
  </w:style>
  <w:style w:type="character" w:styleId="ListLabel2706">
    <w:name w:val="ListLabel 2706"/>
    <w:qFormat/>
    <w:rPr>
      <w:rFonts w:cs="Open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OpenSymbol"/>
    </w:rPr>
  </w:style>
  <w:style w:type="character" w:styleId="ListLabel2710">
    <w:name w:val="ListLabel 2710"/>
    <w:qFormat/>
    <w:rPr>
      <w:rFonts w:cs="OpenSymbol"/>
    </w:rPr>
  </w:style>
  <w:style w:type="character" w:styleId="ListLabel2711">
    <w:name w:val="ListLabel 2711"/>
    <w:qFormat/>
    <w:rPr>
      <w:rFonts w:cs="OpenSymbol"/>
    </w:rPr>
  </w:style>
  <w:style w:type="character" w:styleId="ListLabel2712">
    <w:name w:val="ListLabel 2712"/>
    <w:qFormat/>
    <w:rPr>
      <w:rFonts w:cs="OpenSymbol"/>
    </w:rPr>
  </w:style>
  <w:style w:type="character" w:styleId="ListLabel2713">
    <w:name w:val="ListLabel 2713"/>
    <w:qFormat/>
    <w:rPr>
      <w:rFonts w:ascii="Consolas" w:hAnsi="Consolas" w:cs="OpenSymbol"/>
    </w:rPr>
  </w:style>
  <w:style w:type="character" w:styleId="ListLabel2714">
    <w:name w:val="ListLabel 2714"/>
    <w:qFormat/>
    <w:rPr>
      <w:rFonts w:cs="OpenSymbol"/>
    </w:rPr>
  </w:style>
  <w:style w:type="character" w:styleId="ListLabel2715">
    <w:name w:val="ListLabel 2715"/>
    <w:qFormat/>
    <w:rPr>
      <w:rFonts w:cs="Open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Open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OpenSymbol"/>
    </w:rPr>
  </w:style>
  <w:style w:type="character" w:styleId="ListLabel2722">
    <w:name w:val="ListLabel 2722"/>
    <w:qFormat/>
    <w:rPr>
      <w:rFonts w:cs="OpenSymbol"/>
    </w:rPr>
  </w:style>
  <w:style w:type="character" w:styleId="ListLabel2723">
    <w:name w:val="ListLabel 2723"/>
    <w:qFormat/>
    <w:rPr>
      <w:rFonts w:cs="OpenSymbol"/>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Open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Open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cs="OpenSymbol"/>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Open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Open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OpenSymbol"/>
    </w:rPr>
  </w:style>
  <w:style w:type="character" w:styleId="ListLabel2760">
    <w:name w:val="ListLabel 2760"/>
    <w:qFormat/>
    <w:rPr>
      <w:rFonts w:cs="OpenSymbol"/>
    </w:rPr>
  </w:style>
  <w:style w:type="character" w:styleId="ListLabel2761">
    <w:name w:val="ListLabel 2761"/>
    <w:qFormat/>
    <w:rPr>
      <w:rFonts w:cs="OpenSymbol"/>
    </w:rPr>
  </w:style>
  <w:style w:type="character" w:styleId="ListLabel2762">
    <w:name w:val="ListLabel 2762"/>
    <w:qFormat/>
    <w:rPr>
      <w:rFonts w:cs="Open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OpenSymbol"/>
    </w:rPr>
  </w:style>
  <w:style w:type="character" w:styleId="ListLabel2766">
    <w:name w:val="ListLabel 2766"/>
    <w:qFormat/>
    <w:rPr>
      <w:rFonts w:cs="OpenSymbol"/>
    </w:rPr>
  </w:style>
  <w:style w:type="character" w:styleId="ListLabel2767">
    <w:name w:val="ListLabel 2767"/>
    <w:qFormat/>
    <w:rPr>
      <w:rFonts w:cs="Symbol"/>
    </w:rPr>
  </w:style>
  <w:style w:type="character" w:styleId="ListLabel2768">
    <w:name w:val="ListLabel 2768"/>
    <w:qFormat/>
    <w:rPr>
      <w:rFonts w:cs="Courier New"/>
    </w:rPr>
  </w:style>
  <w:style w:type="character" w:styleId="ListLabel2769">
    <w:name w:val="ListLabel 2769"/>
    <w:qFormat/>
    <w:rPr>
      <w:rFonts w:cs="Wingdings"/>
    </w:rPr>
  </w:style>
  <w:style w:type="character" w:styleId="ListLabel2770">
    <w:name w:val="ListLabel 2770"/>
    <w:qFormat/>
    <w:rPr>
      <w:rFonts w:cs="Symbol"/>
    </w:rPr>
  </w:style>
  <w:style w:type="character" w:styleId="ListLabel2771">
    <w:name w:val="ListLabel 2771"/>
    <w:qFormat/>
    <w:rPr>
      <w:rFonts w:cs="Courier New"/>
    </w:rPr>
  </w:style>
  <w:style w:type="character" w:styleId="ListLabel2772">
    <w:name w:val="ListLabel 2772"/>
    <w:qFormat/>
    <w:rPr>
      <w:rFonts w:cs="Wingdings"/>
    </w:rPr>
  </w:style>
  <w:style w:type="character" w:styleId="ListLabel2773">
    <w:name w:val="ListLabel 2773"/>
    <w:qFormat/>
    <w:rPr>
      <w:rFonts w:cs="Symbol"/>
    </w:rPr>
  </w:style>
  <w:style w:type="character" w:styleId="ListLabel2774">
    <w:name w:val="ListLabel 2774"/>
    <w:qFormat/>
    <w:rPr>
      <w:rFonts w:cs="Courier New"/>
    </w:rPr>
  </w:style>
  <w:style w:type="character" w:styleId="ListLabel2775">
    <w:name w:val="ListLabel 2775"/>
    <w:qFormat/>
    <w:rPr>
      <w:rFonts w:cs="Wingdings"/>
    </w:rPr>
  </w:style>
  <w:style w:type="character" w:styleId="ListLabel2776">
    <w:name w:val="ListLabel 2776"/>
    <w:qFormat/>
    <w:rPr/>
  </w:style>
  <w:style w:type="character" w:styleId="ListLabel2777">
    <w:name w:val="ListLabel 2777"/>
    <w:qFormat/>
    <w:rPr>
      <w:rFonts w:cs="Open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Open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OpenSymbol"/>
    </w:rPr>
  </w:style>
  <w:style w:type="character" w:styleId="ListLabel2784">
    <w:name w:val="ListLabel 2784"/>
    <w:qFormat/>
    <w:rPr>
      <w:rFonts w:cs="OpenSymbol"/>
    </w:rPr>
  </w:style>
  <w:style w:type="character" w:styleId="ListLabel2785">
    <w:name w:val="ListLabel 2785"/>
    <w:qFormat/>
    <w:rPr>
      <w:rFonts w:cs="OpenSymbol"/>
    </w:rPr>
  </w:style>
  <w:style w:type="character" w:styleId="ListLabel2786">
    <w:name w:val="ListLabel 2786"/>
    <w:qFormat/>
    <w:rPr>
      <w:rFonts w:cs="Open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Open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cs="OpenSymbol"/>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Open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Open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Open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cs="OpenSymbol"/>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Open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sz w:val="22"/>
    </w:rPr>
  </w:style>
  <w:style w:type="character" w:styleId="ListLabel2832">
    <w:name w:val="ListLabel 2832"/>
    <w:qFormat/>
    <w:rPr>
      <w:rFonts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cs="OpenSymbol"/>
      <w:sz w:val="22"/>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cs="OpenSymbol"/>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cs="OpenSymbol"/>
    </w:rPr>
  </w:style>
  <w:style w:type="character" w:styleId="ListLabel2892">
    <w:name w:val="ListLabel 2892"/>
    <w:qFormat/>
    <w:rPr>
      <w:rFonts w:cs="OpenSymbol"/>
    </w:rPr>
  </w:style>
  <w:style w:type="character" w:styleId="ListLabel2893">
    <w:name w:val="ListLabel 2893"/>
    <w:qFormat/>
    <w:rPr>
      <w:rFonts w:cs="OpenSymbol"/>
    </w:rPr>
  </w:style>
  <w:style w:type="character" w:styleId="ListLabel2894">
    <w:name w:val="ListLabel 2894"/>
    <w:qFormat/>
    <w:rPr>
      <w:rFonts w:cs="OpenSymbol"/>
    </w:rPr>
  </w:style>
  <w:style w:type="character" w:styleId="ListLabel2895">
    <w:name w:val="ListLabel 2895"/>
    <w:qFormat/>
    <w:rPr>
      <w:rFonts w:cs="OpenSymbol"/>
    </w:rPr>
  </w:style>
  <w:style w:type="character" w:styleId="ListLabel2896">
    <w:name w:val="ListLabel 2896"/>
    <w:qFormat/>
    <w:rPr>
      <w:rFonts w:cs="Open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OpenSymbol"/>
    </w:rPr>
  </w:style>
  <w:style w:type="character" w:styleId="ListLabel2900">
    <w:name w:val="ListLabel 2900"/>
    <w:qFormat/>
    <w:rPr>
      <w:rFonts w:cs="OpenSymbol"/>
    </w:rPr>
  </w:style>
  <w:style w:type="character" w:styleId="ListLabel2901">
    <w:name w:val="ListLabel 2901"/>
    <w:qFormat/>
    <w:rPr>
      <w:rFonts w:cs="OpenSymbol"/>
    </w:rPr>
  </w:style>
  <w:style w:type="character" w:styleId="ListLabel2902">
    <w:name w:val="ListLabel 2902"/>
    <w:qFormat/>
    <w:rPr>
      <w:rFonts w:cs="Open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Open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OpenSymbol"/>
    </w:rPr>
  </w:style>
  <w:style w:type="character" w:styleId="ListLabel2909">
    <w:name w:val="ListLabel 2909"/>
    <w:qFormat/>
    <w:rPr>
      <w:rFonts w:cs="OpenSymbol"/>
    </w:rPr>
  </w:style>
  <w:style w:type="character" w:styleId="ListLabel2910">
    <w:name w:val="ListLabel 2910"/>
    <w:qFormat/>
    <w:rPr>
      <w:rFonts w:cs="OpenSymbol"/>
    </w:rPr>
  </w:style>
  <w:style w:type="character" w:styleId="ListLabel2911">
    <w:name w:val="ListLabel 2911"/>
    <w:qFormat/>
    <w:rPr>
      <w:rFonts w:cs="Open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Open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OpenSymbol"/>
    </w:rPr>
  </w:style>
  <w:style w:type="character" w:styleId="ListLabel2918">
    <w:name w:val="ListLabel 2918"/>
    <w:qFormat/>
    <w:rPr>
      <w:rFonts w:cs="OpenSymbol"/>
    </w:rPr>
  </w:style>
  <w:style w:type="character" w:styleId="ListLabel2919">
    <w:name w:val="ListLabel 2919"/>
    <w:qFormat/>
    <w:rPr>
      <w:rFonts w:cs="OpenSymbol"/>
    </w:rPr>
  </w:style>
  <w:style w:type="character" w:styleId="ListLabel2920">
    <w:name w:val="ListLabel 2920"/>
    <w:qFormat/>
    <w:rPr>
      <w:rFonts w:cs="Open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Open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OpenSymbol"/>
    </w:rPr>
  </w:style>
  <w:style w:type="character" w:styleId="ListLabel2927">
    <w:name w:val="ListLabel 2927"/>
    <w:qFormat/>
    <w:rPr>
      <w:rFonts w:cs="OpenSymbol"/>
    </w:rPr>
  </w:style>
  <w:style w:type="character" w:styleId="ListLabel2928">
    <w:name w:val="ListLabel 2928"/>
    <w:qFormat/>
    <w:rPr>
      <w:rFonts w:cs="OpenSymbol"/>
    </w:rPr>
  </w:style>
  <w:style w:type="character" w:styleId="ListLabel2929">
    <w:name w:val="ListLabel 2929"/>
    <w:qFormat/>
    <w:rPr>
      <w:rFonts w:cs="OpenSymbol"/>
    </w:rPr>
  </w:style>
  <w:style w:type="character" w:styleId="ListLabel2930">
    <w:name w:val="ListLabel 2930"/>
    <w:qFormat/>
    <w:rPr>
      <w:rFonts w:cs="OpenSymbol"/>
    </w:rPr>
  </w:style>
  <w:style w:type="character" w:styleId="ListLabel2931">
    <w:name w:val="ListLabel 2931"/>
    <w:qFormat/>
    <w:rPr>
      <w:rFonts w:ascii="Consolas" w:hAnsi="Consolas" w:cs="OpenSymbol"/>
    </w:rPr>
  </w:style>
  <w:style w:type="character" w:styleId="ListLabel2932">
    <w:name w:val="ListLabel 2932"/>
    <w:qFormat/>
    <w:rPr>
      <w:rFonts w:cs="Open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OpenSymbol"/>
    </w:rPr>
  </w:style>
  <w:style w:type="character" w:styleId="ListLabel2936">
    <w:name w:val="ListLabel 2936"/>
    <w:qFormat/>
    <w:rPr>
      <w:rFonts w:cs="OpenSymbol"/>
    </w:rPr>
  </w:style>
  <w:style w:type="character" w:styleId="ListLabel2937">
    <w:name w:val="ListLabel 2937"/>
    <w:qFormat/>
    <w:rPr>
      <w:rFonts w:cs="OpenSymbol"/>
    </w:rPr>
  </w:style>
  <w:style w:type="character" w:styleId="ListLabel2938">
    <w:name w:val="ListLabel 2938"/>
    <w:qFormat/>
    <w:rPr>
      <w:rFonts w:cs="Open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Open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OpenSymbol"/>
    </w:rPr>
  </w:style>
  <w:style w:type="character" w:styleId="ListLabel2945">
    <w:name w:val="ListLabel 2945"/>
    <w:qFormat/>
    <w:rPr>
      <w:rFonts w:cs="OpenSymbol"/>
    </w:rPr>
  </w:style>
  <w:style w:type="character" w:styleId="ListLabel2946">
    <w:name w:val="ListLabel 2946"/>
    <w:qFormat/>
    <w:rPr>
      <w:rFonts w:cs="OpenSymbol"/>
    </w:rPr>
  </w:style>
  <w:style w:type="character" w:styleId="ListLabel2947">
    <w:name w:val="ListLabel 2947"/>
    <w:qFormat/>
    <w:rPr>
      <w:rFonts w:cs="OpenSymbol"/>
    </w:rPr>
  </w:style>
  <w:style w:type="character" w:styleId="ListLabel2948">
    <w:name w:val="ListLabel 2948"/>
    <w:qFormat/>
    <w:rPr>
      <w:rFonts w:cs="OpenSymbol"/>
      <w:sz w:val="22"/>
    </w:rPr>
  </w:style>
  <w:style w:type="character" w:styleId="ListLabel2949">
    <w:name w:val="ListLabel 2949"/>
    <w:qFormat/>
    <w:rPr>
      <w:rFonts w:cs="OpenSymbol"/>
    </w:rPr>
  </w:style>
  <w:style w:type="character" w:styleId="ListLabel2950">
    <w:name w:val="ListLabel 2950"/>
    <w:qFormat/>
    <w:rPr>
      <w:rFonts w:cs="Open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OpenSymbol"/>
    </w:rPr>
  </w:style>
  <w:style w:type="character" w:styleId="ListLabel2954">
    <w:name w:val="ListLabel 2954"/>
    <w:qFormat/>
    <w:rPr>
      <w:rFonts w:cs="OpenSymbol"/>
    </w:rPr>
  </w:style>
  <w:style w:type="character" w:styleId="ListLabel2955">
    <w:name w:val="ListLabel 2955"/>
    <w:qFormat/>
    <w:rPr>
      <w:rFonts w:cs="OpenSymbol"/>
    </w:rPr>
  </w:style>
  <w:style w:type="character" w:styleId="ListLabel2956">
    <w:name w:val="ListLabel 2956"/>
    <w:qFormat/>
    <w:rPr>
      <w:rFonts w:cs="OpenSymbol"/>
    </w:rPr>
  </w:style>
  <w:style w:type="character" w:styleId="ListLabel2957">
    <w:name w:val="ListLabel 2957"/>
    <w:qFormat/>
    <w:rPr>
      <w:rFonts w:ascii="Consolas" w:hAnsi="Consolas" w:cs="OpenSymbol"/>
    </w:rPr>
  </w:style>
  <w:style w:type="character" w:styleId="ListLabel2958">
    <w:name w:val="ListLabel 2958"/>
    <w:qFormat/>
    <w:rPr>
      <w:rFonts w:cs="OpenSymbol"/>
    </w:rPr>
  </w:style>
  <w:style w:type="character" w:styleId="ListLabel2959">
    <w:name w:val="ListLabel 2959"/>
    <w:qFormat/>
    <w:rPr>
      <w:rFonts w:cs="Open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OpenSymbol"/>
    </w:rPr>
  </w:style>
  <w:style w:type="character" w:styleId="ListLabel2963">
    <w:name w:val="ListLabel 2963"/>
    <w:qFormat/>
    <w:rPr>
      <w:rFonts w:cs="OpenSymbol"/>
    </w:rPr>
  </w:style>
  <w:style w:type="character" w:styleId="ListLabel2964">
    <w:name w:val="ListLabel 2964"/>
    <w:qFormat/>
    <w:rPr>
      <w:rFonts w:cs="OpenSymbol"/>
    </w:rPr>
  </w:style>
  <w:style w:type="character" w:styleId="ListLabel2965">
    <w:name w:val="ListLabel 2965"/>
    <w:qFormat/>
    <w:rPr>
      <w:rFonts w:cs="OpenSymbol"/>
    </w:rPr>
  </w:style>
  <w:style w:type="character" w:styleId="ListLabel2966">
    <w:name w:val="ListLabel 2966"/>
    <w:qFormat/>
    <w:rPr>
      <w:rFonts w:ascii="Consolas" w:hAnsi="Consolas" w:cs="OpenSymbol"/>
      <w:sz w:val="22"/>
    </w:rPr>
  </w:style>
  <w:style w:type="character" w:styleId="ListLabel2967">
    <w:name w:val="ListLabel 2967"/>
    <w:qFormat/>
    <w:rPr>
      <w:rFonts w:cs="OpenSymbol"/>
    </w:rPr>
  </w:style>
  <w:style w:type="character" w:styleId="ListLabel2968">
    <w:name w:val="ListLabel 2968"/>
    <w:qFormat/>
    <w:rPr>
      <w:rFonts w:cs="Open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OpenSymbol"/>
    </w:rPr>
  </w:style>
  <w:style w:type="character" w:styleId="ListLabel2972">
    <w:name w:val="ListLabel 2972"/>
    <w:qFormat/>
    <w:rPr>
      <w:rFonts w:cs="OpenSymbol"/>
    </w:rPr>
  </w:style>
  <w:style w:type="character" w:styleId="ListLabel2973">
    <w:name w:val="ListLabel 2973"/>
    <w:qFormat/>
    <w:rPr>
      <w:rFonts w:cs="OpenSymbol"/>
    </w:rPr>
  </w:style>
  <w:style w:type="character" w:styleId="ListLabel2974">
    <w:name w:val="ListLabel 2974"/>
    <w:qFormat/>
    <w:rPr>
      <w:rFonts w:cs="Open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Open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Open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OpenSymbol"/>
    </w:rPr>
  </w:style>
  <w:style w:type="character" w:styleId="ListLabel3002">
    <w:name w:val="ListLabel 3002"/>
    <w:qFormat/>
    <w:rPr>
      <w:rFonts w:cs="OpenSymbol"/>
    </w:rPr>
  </w:style>
  <w:style w:type="character" w:styleId="ListLabel3003">
    <w:name w:val="ListLabel 3003"/>
    <w:qFormat/>
    <w:rPr>
      <w:rFonts w:cs="OpenSymbol"/>
    </w:rPr>
  </w:style>
  <w:style w:type="character" w:styleId="ListLabel3004">
    <w:name w:val="ListLabel 3004"/>
    <w:qFormat/>
    <w:rPr>
      <w:rFonts w:cs="Open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Open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OpenSymbol"/>
    </w:rPr>
  </w:style>
  <w:style w:type="character" w:styleId="ListLabel3011">
    <w:name w:val="ListLabel 3011"/>
    <w:qFormat/>
    <w:rPr>
      <w:rFonts w:cs="Symbol"/>
    </w:rPr>
  </w:style>
  <w:style w:type="character" w:styleId="ListLabel3012">
    <w:name w:val="ListLabel 3012"/>
    <w:qFormat/>
    <w:rPr>
      <w:rFonts w:cs="Courier New"/>
    </w:rPr>
  </w:style>
  <w:style w:type="character" w:styleId="ListLabel3013">
    <w:name w:val="ListLabel 3013"/>
    <w:qFormat/>
    <w:rPr>
      <w:rFonts w:cs="Wingdings"/>
    </w:rPr>
  </w:style>
  <w:style w:type="character" w:styleId="ListLabel3014">
    <w:name w:val="ListLabel 3014"/>
    <w:qFormat/>
    <w:rPr>
      <w:rFonts w:cs="Symbol"/>
    </w:rPr>
  </w:style>
  <w:style w:type="character" w:styleId="ListLabel3015">
    <w:name w:val="ListLabel 3015"/>
    <w:qFormat/>
    <w:rPr>
      <w:rFonts w:cs="Courier New"/>
    </w:rPr>
  </w:style>
  <w:style w:type="character" w:styleId="ListLabel3016">
    <w:name w:val="ListLabel 3016"/>
    <w:qFormat/>
    <w:rPr>
      <w:rFonts w:cs="Wingdings"/>
    </w:rPr>
  </w:style>
  <w:style w:type="character" w:styleId="ListLabel3017">
    <w:name w:val="ListLabel 3017"/>
    <w:qFormat/>
    <w:rPr>
      <w:rFonts w:cs="Symbol"/>
    </w:rPr>
  </w:style>
  <w:style w:type="character" w:styleId="ListLabel3018">
    <w:name w:val="ListLabel 3018"/>
    <w:qFormat/>
    <w:rPr>
      <w:rFonts w:cs="Courier New"/>
    </w:rPr>
  </w:style>
  <w:style w:type="character" w:styleId="ListLabel3019">
    <w:name w:val="ListLabel 3019"/>
    <w:qFormat/>
    <w:rPr>
      <w:rFonts w:cs="Wingdings"/>
    </w:rPr>
  </w:style>
  <w:style w:type="character" w:styleId="ListLabel3020">
    <w:name w:val="ListLabel 3020"/>
    <w:qFormat/>
    <w:rPr/>
  </w:style>
  <w:style w:type="character" w:styleId="ListLabel3021">
    <w:name w:val="ListLabel 3021"/>
    <w:qFormat/>
    <w:rPr>
      <w:rFonts w:cs="OpenSymbol"/>
    </w:rPr>
  </w:style>
  <w:style w:type="character" w:styleId="ListLabel3022">
    <w:name w:val="ListLabel 3022"/>
    <w:qFormat/>
    <w:rPr>
      <w:rFonts w:cs="Open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Open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OpenSymbol"/>
    </w:rPr>
  </w:style>
  <w:style w:type="character" w:styleId="ListLabel3029">
    <w:name w:val="ListLabel 3029"/>
    <w:qFormat/>
    <w:rPr>
      <w:rFonts w:cs="OpenSymbol"/>
    </w:rPr>
  </w:style>
  <w:style w:type="character" w:styleId="ListLabel3030">
    <w:name w:val="ListLabel 3030"/>
    <w:qFormat/>
    <w:rPr>
      <w:rFonts w:cs="OpenSymbol"/>
    </w:rPr>
  </w:style>
  <w:style w:type="character" w:styleId="ListLabel3031">
    <w:name w:val="ListLabel 3031"/>
    <w:qFormat/>
    <w:rPr>
      <w:rFonts w:cs="Open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Open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OpenSymbol"/>
    </w:rPr>
  </w:style>
  <w:style w:type="character" w:styleId="ListLabel3038">
    <w:name w:val="ListLabel 3038"/>
    <w:qFormat/>
    <w:rPr>
      <w:rFonts w:cs="OpenSymbol"/>
    </w:rPr>
  </w:style>
  <w:style w:type="character" w:styleId="ListLabel3039">
    <w:name w:val="ListLabel 3039"/>
    <w:qFormat/>
    <w:rPr>
      <w:rFonts w:cs="OpenSymbol"/>
    </w:rPr>
  </w:style>
  <w:style w:type="character" w:styleId="ListLabel3040">
    <w:name w:val="ListLabel 3040"/>
    <w:qFormat/>
    <w:rPr>
      <w:rFonts w:cs="Open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Open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OpenSymbol"/>
    </w:rPr>
  </w:style>
  <w:style w:type="character" w:styleId="ListLabel3047">
    <w:name w:val="ListLabel 3047"/>
    <w:qFormat/>
    <w:rPr>
      <w:rFonts w:cs="OpenSymbol"/>
    </w:rPr>
  </w:style>
  <w:style w:type="character" w:styleId="ListLabel3048">
    <w:name w:val="ListLabel 3048"/>
    <w:qFormat/>
    <w:rPr>
      <w:rFonts w:cs="OpenSymbol"/>
    </w:rPr>
  </w:style>
  <w:style w:type="character" w:styleId="ListLabel3049">
    <w:name w:val="ListLabel 3049"/>
    <w:qFormat/>
    <w:rPr>
      <w:rFonts w:cs="Open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Open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OpenSymbol"/>
    </w:rPr>
  </w:style>
  <w:style w:type="character" w:styleId="ListLabel3056">
    <w:name w:val="ListLabel 3056"/>
    <w:qFormat/>
    <w:rPr>
      <w:rFonts w:cs="OpenSymbol"/>
    </w:rPr>
  </w:style>
  <w:style w:type="character" w:styleId="ListLabel3057">
    <w:name w:val="ListLabel 3057"/>
    <w:qFormat/>
    <w:rPr>
      <w:rFonts w:cs="OpenSymbol"/>
    </w:rPr>
  </w:style>
  <w:style w:type="character" w:styleId="ListLabel3058">
    <w:name w:val="ListLabel 3058"/>
    <w:qFormat/>
    <w:rPr>
      <w:rFonts w:cs="OpenSymbol"/>
    </w:rPr>
  </w:style>
  <w:style w:type="character" w:styleId="ListLabel3059">
    <w:name w:val="ListLabel 3059"/>
    <w:qFormat/>
    <w:rPr>
      <w:rFonts w:cs="OpenSymbol"/>
    </w:rPr>
  </w:style>
  <w:style w:type="character" w:styleId="ListLabel3060">
    <w:name w:val="ListLabel 3060"/>
    <w:qFormat/>
    <w:rPr>
      <w:rFonts w:cs="OpenSymbol"/>
    </w:rPr>
  </w:style>
  <w:style w:type="character" w:styleId="ListLabel3061">
    <w:name w:val="ListLabel 3061"/>
    <w:qFormat/>
    <w:rPr>
      <w:rFonts w:cs="Open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Open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OpenSymbol"/>
    </w:rPr>
  </w:style>
  <w:style w:type="character" w:styleId="ListLabel3068">
    <w:name w:val="ListLabel 3068"/>
    <w:qFormat/>
    <w:rPr>
      <w:rFonts w:cs="OpenSymbol"/>
    </w:rPr>
  </w:style>
  <w:style w:type="character" w:styleId="ListLabel3069">
    <w:name w:val="ListLabel 3069"/>
    <w:qFormat/>
    <w:rPr>
      <w:rFonts w:cs="OpenSymbol"/>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Open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OpenSymbol"/>
      <w:sz w:val="22"/>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cs="OpenSymbol"/>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Open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OpenSymbol"/>
      <w:sz w:val="22"/>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cs="OpenSymbol"/>
    </w:rPr>
  </w:style>
  <w:style w:type="character" w:styleId="ListLabel3088">
    <w:name w:val="ListLabel 3088"/>
    <w:qFormat/>
    <w:rPr>
      <w:rFonts w:cs="OpenSymbol"/>
    </w:rPr>
  </w:style>
  <w:style w:type="character" w:styleId="ListLabel3089">
    <w:name w:val="ListLabel 3089"/>
    <w:qFormat/>
    <w:rPr>
      <w:rFonts w:cs="OpenSymbol"/>
    </w:rPr>
  </w:style>
  <w:style w:type="character" w:styleId="ListLabel3090">
    <w:name w:val="ListLabel 3090"/>
    <w:qFormat/>
    <w:rPr>
      <w:rFonts w:cs="Open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Open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OpenSymbol"/>
    </w:rPr>
  </w:style>
  <w:style w:type="character" w:styleId="ListLabel3097">
    <w:name w:val="ListLabel 3097"/>
    <w:qFormat/>
    <w:rPr>
      <w:rFonts w:cs="OpenSymbol"/>
    </w:rPr>
  </w:style>
  <w:style w:type="character" w:styleId="ListLabel3098">
    <w:name w:val="ListLabel 3098"/>
    <w:qFormat/>
    <w:rPr>
      <w:rFonts w:cs="OpenSymbol"/>
    </w:rPr>
  </w:style>
  <w:style w:type="character" w:styleId="ListLabel3099">
    <w:name w:val="ListLabel 3099"/>
    <w:qFormat/>
    <w:rPr>
      <w:rFonts w:cs="Open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Open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rFonts w:cs="OpenSymbol"/>
    </w:rPr>
  </w:style>
  <w:style w:type="character" w:styleId="ListLabel3122">
    <w:name w:val="ListLabel 3122"/>
    <w:qFormat/>
    <w:rPr>
      <w:rFonts w:cs="OpenSymbol"/>
    </w:rPr>
  </w:style>
  <w:style w:type="character" w:styleId="ListLabel3123">
    <w:name w:val="ListLabel 3123"/>
    <w:qFormat/>
    <w:rPr>
      <w:rFonts w:cs="Open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Open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OpenSymbol"/>
    </w:rPr>
  </w:style>
  <w:style w:type="character" w:styleId="ListLabel3130">
    <w:name w:val="ListLabel 3130"/>
    <w:qFormat/>
    <w:rPr>
      <w:rFonts w:cs="OpenSymbol"/>
    </w:rPr>
  </w:style>
  <w:style w:type="character" w:styleId="ListLabel3131">
    <w:name w:val="ListLabel 3131"/>
    <w:qFormat/>
    <w:rPr>
      <w:rFonts w:cs="OpenSymbol"/>
    </w:rPr>
  </w:style>
  <w:style w:type="character" w:styleId="ListLabel3132">
    <w:name w:val="ListLabel 3132"/>
    <w:qFormat/>
    <w:rPr>
      <w:rFonts w:cs="Open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Open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cs="OpenSymbol"/>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Open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Open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Open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cs="OpenSymbol"/>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Open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ascii="Consolas" w:hAnsi="Consola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sz w:val="22"/>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ascii="Consolas" w:hAnsi="Consola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cs="OpenSymbol"/>
    </w:rPr>
  </w:style>
  <w:style w:type="character" w:styleId="ListLabel3205">
    <w:name w:val="ListLabel 3205"/>
    <w:qFormat/>
    <w:rPr>
      <w:rFonts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ascii="Consolas" w:hAnsi="Consolas" w:cs="OpenSymbol"/>
      <w:sz w:val="22"/>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cs="OpenSymbol"/>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cs="OpenSymbol"/>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cs="Symbol"/>
    </w:rPr>
  </w:style>
  <w:style w:type="character" w:styleId="ListLabel3256">
    <w:name w:val="ListLabel 3256"/>
    <w:qFormat/>
    <w:rPr>
      <w:rFonts w:cs="Courier New"/>
    </w:rPr>
  </w:style>
  <w:style w:type="character" w:styleId="ListLabel3257">
    <w:name w:val="ListLabel 3257"/>
    <w:qFormat/>
    <w:rPr>
      <w:rFonts w:cs="Wingdings"/>
    </w:rPr>
  </w:style>
  <w:style w:type="character" w:styleId="ListLabel3258">
    <w:name w:val="ListLabel 3258"/>
    <w:qFormat/>
    <w:rPr>
      <w:rFonts w:cs="Symbol"/>
    </w:rPr>
  </w:style>
  <w:style w:type="character" w:styleId="ListLabel3259">
    <w:name w:val="ListLabel 3259"/>
    <w:qFormat/>
    <w:rPr>
      <w:rFonts w:cs="Courier New"/>
    </w:rPr>
  </w:style>
  <w:style w:type="character" w:styleId="ListLabel3260">
    <w:name w:val="ListLabel 3260"/>
    <w:qFormat/>
    <w:rPr>
      <w:rFonts w:cs="Wingdings"/>
    </w:rPr>
  </w:style>
  <w:style w:type="character" w:styleId="ListLabel3261">
    <w:name w:val="ListLabel 3261"/>
    <w:qFormat/>
    <w:rPr>
      <w:rFonts w:cs="Symbol"/>
    </w:rPr>
  </w:style>
  <w:style w:type="character" w:styleId="ListLabel3262">
    <w:name w:val="ListLabel 3262"/>
    <w:qFormat/>
    <w:rPr>
      <w:rFonts w:cs="Courier New"/>
    </w:rPr>
  </w:style>
  <w:style w:type="character" w:styleId="ListLabel3263">
    <w:name w:val="ListLabel 3263"/>
    <w:qFormat/>
    <w:rPr>
      <w:rFonts w:cs="Wingdings"/>
    </w:rPr>
  </w:style>
  <w:style w:type="character" w:styleId="ListLabel3264">
    <w:name w:val="ListLabel 3264"/>
    <w:qFormat/>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cs="OpenSymbol"/>
    </w:rPr>
  </w:style>
  <w:style w:type="character" w:styleId="ListLabel3274">
    <w:name w:val="ListLabel 3274"/>
    <w:qFormat/>
    <w:rPr>
      <w:rFonts w:cs="OpenSymbol"/>
    </w:rPr>
  </w:style>
  <w:style w:type="character" w:styleId="ListLabel3275">
    <w:name w:val="ListLabel 3275"/>
    <w:qFormat/>
    <w:rPr>
      <w:rFonts w:cs="OpenSymbol"/>
    </w:rPr>
  </w:style>
  <w:style w:type="character" w:styleId="ListLabel3276">
    <w:name w:val="ListLabel 3276"/>
    <w:qFormat/>
    <w:rPr>
      <w:rFonts w:cs="OpenSymbol"/>
    </w:rPr>
  </w:style>
  <w:style w:type="character" w:styleId="ListLabel3277">
    <w:name w:val="ListLabel 3277"/>
    <w:qFormat/>
    <w:rPr>
      <w:rFonts w:cs="OpenSymbol"/>
    </w:rPr>
  </w:style>
  <w:style w:type="character" w:styleId="ListLabel3278">
    <w:name w:val="ListLabel 3278"/>
    <w:qFormat/>
    <w:rPr>
      <w:rFonts w:cs="Open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OpenSymbol"/>
    </w:rPr>
  </w:style>
  <w:style w:type="character" w:styleId="ListLabel3282">
    <w:name w:val="ListLabel 3282"/>
    <w:qFormat/>
    <w:rPr>
      <w:rFonts w:cs="OpenSymbol"/>
    </w:rPr>
  </w:style>
  <w:style w:type="character" w:styleId="ListLabel3283">
    <w:name w:val="ListLabel 3283"/>
    <w:qFormat/>
    <w:rPr>
      <w:rFonts w:cs="OpenSymbol"/>
    </w:rPr>
  </w:style>
  <w:style w:type="character" w:styleId="ListLabel3284">
    <w:name w:val="ListLabel 3284"/>
    <w:qFormat/>
    <w:rPr>
      <w:rFonts w:cs="Open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Open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OpenSymbol"/>
    </w:rPr>
  </w:style>
  <w:style w:type="character" w:styleId="ListLabel3291">
    <w:name w:val="ListLabel 3291"/>
    <w:qFormat/>
    <w:rPr>
      <w:rFonts w:cs="OpenSymbol"/>
    </w:rPr>
  </w:style>
  <w:style w:type="character" w:styleId="ListLabel3292">
    <w:name w:val="ListLabel 3292"/>
    <w:qFormat/>
    <w:rPr>
      <w:rFonts w:cs="OpenSymbol"/>
    </w:rPr>
  </w:style>
  <w:style w:type="character" w:styleId="ListLabel3293">
    <w:name w:val="ListLabel 3293"/>
    <w:qFormat/>
    <w:rPr>
      <w:rFonts w:cs="Open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Open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OpenSymbol"/>
    </w:rPr>
  </w:style>
  <w:style w:type="character" w:styleId="ListLabel3300">
    <w:name w:val="ListLabel 3300"/>
    <w:qFormat/>
    <w:rPr>
      <w:rFonts w:cs="OpenSymbol"/>
    </w:rPr>
  </w:style>
  <w:style w:type="character" w:styleId="ListLabel3301">
    <w:name w:val="ListLabel 3301"/>
    <w:qFormat/>
    <w:rPr>
      <w:rFonts w:cs="OpenSymbol"/>
    </w:rPr>
  </w:style>
  <w:style w:type="character" w:styleId="ListLabel3302">
    <w:name w:val="ListLabel 3302"/>
    <w:qFormat/>
    <w:rPr>
      <w:rFonts w:cs="Open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Open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OpenSymbol"/>
    </w:rPr>
  </w:style>
  <w:style w:type="character" w:styleId="ListLabel3309">
    <w:name w:val="ListLabel 3309"/>
    <w:qFormat/>
    <w:rPr>
      <w:rFonts w:cs="OpenSymbol"/>
    </w:rPr>
  </w:style>
  <w:style w:type="character" w:styleId="ListLabel3310">
    <w:name w:val="ListLabel 3310"/>
    <w:qFormat/>
    <w:rPr>
      <w:rFonts w:cs="OpenSymbol"/>
    </w:rPr>
  </w:style>
  <w:style w:type="character" w:styleId="ListLabel3311">
    <w:name w:val="ListLabel 3311"/>
    <w:qFormat/>
    <w:rPr>
      <w:rFonts w:cs="Open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Open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OpenSymbol"/>
    </w:rPr>
  </w:style>
  <w:style w:type="character" w:styleId="ListLabel3318">
    <w:name w:val="ListLabel 3318"/>
    <w:qFormat/>
    <w:rPr>
      <w:rFonts w:cs="OpenSymbol"/>
    </w:rPr>
  </w:style>
  <w:style w:type="character" w:styleId="ListLabel3319">
    <w:name w:val="ListLabel 3319"/>
    <w:qFormat/>
    <w:rPr>
      <w:rFonts w:cs="OpenSymbol"/>
      <w:sz w:val="22"/>
    </w:rPr>
  </w:style>
  <w:style w:type="character" w:styleId="ListLabel3320">
    <w:name w:val="ListLabel 3320"/>
    <w:qFormat/>
    <w:rPr>
      <w:rFonts w:cs="Open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Open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OpenSymbol"/>
    </w:rPr>
  </w:style>
  <w:style w:type="character" w:styleId="ListLabel3327">
    <w:name w:val="ListLabel 3327"/>
    <w:qFormat/>
    <w:rPr>
      <w:rFonts w:cs="OpenSymbol"/>
    </w:rPr>
  </w:style>
  <w:style w:type="character" w:styleId="ListLabel3328">
    <w:name w:val="ListLabel 3328"/>
    <w:qFormat/>
    <w:rPr>
      <w:rFonts w:cs="OpenSymbol"/>
      <w:sz w:val="22"/>
    </w:rPr>
  </w:style>
  <w:style w:type="character" w:styleId="ListLabel3329">
    <w:name w:val="ListLabel 3329"/>
    <w:qFormat/>
    <w:rPr>
      <w:rFonts w:cs="Open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Open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OpenSymbol"/>
    </w:rPr>
  </w:style>
  <w:style w:type="character" w:styleId="ListLabel3336">
    <w:name w:val="ListLabel 3336"/>
    <w:qFormat/>
    <w:rPr>
      <w:rFonts w:cs="OpenSymbol"/>
    </w:rPr>
  </w:style>
  <w:style w:type="character" w:styleId="ListLabel3337">
    <w:name w:val="ListLabel 3337"/>
    <w:qFormat/>
    <w:rPr>
      <w:rFonts w:cs="OpenSymbol"/>
    </w:rPr>
  </w:style>
  <w:style w:type="character" w:styleId="ListLabel3338">
    <w:name w:val="ListLabel 3338"/>
    <w:qFormat/>
    <w:rPr>
      <w:rFonts w:cs="Open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Open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OpenSymbol"/>
    </w:rPr>
  </w:style>
  <w:style w:type="character" w:styleId="ListLabel3345">
    <w:name w:val="ListLabel 3345"/>
    <w:qFormat/>
    <w:rPr>
      <w:rFonts w:cs="OpenSymbol"/>
    </w:rPr>
  </w:style>
  <w:style w:type="character" w:styleId="ListLabel3346">
    <w:name w:val="ListLabel 3346"/>
    <w:qFormat/>
    <w:rPr>
      <w:rFonts w:cs="OpenSymbol"/>
    </w:rPr>
  </w:style>
  <w:style w:type="character" w:styleId="ListLabel3347">
    <w:name w:val="ListLabel 3347"/>
    <w:qFormat/>
    <w:rPr>
      <w:rFonts w:cs="Open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rFonts w:cs="OpenSymbol"/>
    </w:rPr>
  </w:style>
  <w:style w:type="character" w:styleId="ListLabel3367">
    <w:name w:val="ListLabel 3367"/>
    <w:qFormat/>
    <w:rPr>
      <w:rFonts w:cs="OpenSymbol"/>
    </w:rPr>
  </w:style>
  <w:style w:type="character" w:styleId="ListLabel3368">
    <w:name w:val="ListLabel 3368"/>
    <w:qFormat/>
    <w:rPr>
      <w:rFonts w:cs="Open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Open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OpenSymbol"/>
    </w:rPr>
  </w:style>
  <w:style w:type="character" w:styleId="ListLabel3375">
    <w:name w:val="ListLabel 3375"/>
    <w:qFormat/>
    <w:rPr>
      <w:rFonts w:cs="OpenSymbol"/>
    </w:rPr>
  </w:style>
  <w:style w:type="character" w:styleId="ListLabel3376">
    <w:name w:val="ListLabel 3376"/>
    <w:qFormat/>
    <w:rPr>
      <w:rFonts w:cs="OpenSymbol"/>
    </w:rPr>
  </w:style>
  <w:style w:type="character" w:styleId="ListLabel3377">
    <w:name w:val="ListLabel 3377"/>
    <w:qFormat/>
    <w:rPr>
      <w:rFonts w:cs="Open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Open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OpenSymbol"/>
    </w:rPr>
  </w:style>
  <w:style w:type="character" w:styleId="ListLabel3384">
    <w:name w:val="ListLabel 3384"/>
    <w:qFormat/>
    <w:rPr>
      <w:rFonts w:cs="OpenSymbol"/>
    </w:rPr>
  </w:style>
  <w:style w:type="character" w:styleId="ListLabel3385">
    <w:name w:val="ListLabel 3385"/>
    <w:qFormat/>
    <w:rPr>
      <w:rFonts w:cs="OpenSymbol"/>
    </w:rPr>
  </w:style>
  <w:style w:type="character" w:styleId="ListLabel3386">
    <w:name w:val="ListLabel 3386"/>
    <w:qFormat/>
    <w:rPr>
      <w:rFonts w:cs="Open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Open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OpenSymbol"/>
    </w:rPr>
  </w:style>
  <w:style w:type="character" w:styleId="ListLabel3393">
    <w:name w:val="ListLabel 3393"/>
    <w:qFormat/>
    <w:rPr>
      <w:rFonts w:cs="OpenSymbol"/>
    </w:rPr>
  </w:style>
  <w:style w:type="character" w:styleId="ListLabel3394">
    <w:name w:val="ListLabel 3394"/>
    <w:qFormat/>
    <w:rPr>
      <w:rFonts w:cs="OpenSymbol"/>
    </w:rPr>
  </w:style>
  <w:style w:type="character" w:styleId="ListLabel3395">
    <w:name w:val="ListLabel 3395"/>
    <w:qFormat/>
    <w:rPr>
      <w:rFonts w:cs="OpenSymbol"/>
    </w:rPr>
  </w:style>
  <w:style w:type="character" w:styleId="ListLabel3396">
    <w:name w:val="ListLabel 3396"/>
    <w:qFormat/>
    <w:rPr>
      <w:rFonts w:cs="OpenSymbol"/>
    </w:rPr>
  </w:style>
  <w:style w:type="character" w:styleId="ListLabel3397">
    <w:name w:val="ListLabel 3397"/>
    <w:qFormat/>
    <w:rPr>
      <w:rFonts w:cs="OpenSymbol"/>
    </w:rPr>
  </w:style>
  <w:style w:type="character" w:styleId="ListLabel3398">
    <w:name w:val="ListLabel 3398"/>
    <w:qFormat/>
    <w:rPr>
      <w:rFonts w:cs="OpenSymbol"/>
    </w:rPr>
  </w:style>
  <w:style w:type="character" w:styleId="ListLabel3399">
    <w:name w:val="ListLabel 3399"/>
    <w:qFormat/>
    <w:rPr>
      <w:rFonts w:cs="OpenSymbol"/>
    </w:rPr>
  </w:style>
  <w:style w:type="character" w:styleId="ListLabel3400">
    <w:name w:val="ListLabel 3400"/>
    <w:qFormat/>
    <w:rPr>
      <w:rFonts w:cs="OpenSymbol"/>
    </w:rPr>
  </w:style>
  <w:style w:type="character" w:styleId="ListLabel3401">
    <w:name w:val="ListLabel 3401"/>
    <w:qFormat/>
    <w:rPr>
      <w:rFonts w:cs="Open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cs="Open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Open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OpenSymbol"/>
    </w:rPr>
  </w:style>
  <w:style w:type="character" w:styleId="ListLabel3411">
    <w:name w:val="ListLabel 3411"/>
    <w:qFormat/>
    <w:rPr>
      <w:rFonts w:cs="OpenSymbol"/>
    </w:rPr>
  </w:style>
  <w:style w:type="character" w:styleId="ListLabel3412">
    <w:name w:val="ListLabel 3412"/>
    <w:qFormat/>
    <w:rPr>
      <w:rFonts w:cs="OpenSymbol"/>
    </w:rPr>
  </w:style>
  <w:style w:type="character" w:styleId="ListLabel3413">
    <w:name w:val="ListLabel 3413"/>
    <w:qFormat/>
    <w:rPr>
      <w:rFonts w:cs="Open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Open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ascii="Consolas" w:hAnsi="Consolas" w:cs="OpenSymbol"/>
    </w:rPr>
  </w:style>
  <w:style w:type="character" w:styleId="ListLabel3420">
    <w:name w:val="ListLabel 3420"/>
    <w:qFormat/>
    <w:rPr>
      <w:rFonts w:cs="OpenSymbol"/>
    </w:rPr>
  </w:style>
  <w:style w:type="character" w:styleId="ListLabel3421">
    <w:name w:val="ListLabel 3421"/>
    <w:qFormat/>
    <w:rPr>
      <w:rFonts w:cs="OpenSymbol"/>
    </w:rPr>
  </w:style>
  <w:style w:type="character" w:styleId="ListLabel3422">
    <w:name w:val="ListLabel 3422"/>
    <w:qFormat/>
    <w:rPr>
      <w:rFonts w:cs="Open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Open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OpenSymbol"/>
    </w:rPr>
  </w:style>
  <w:style w:type="character" w:styleId="ListLabel3429">
    <w:name w:val="ListLabel 3429"/>
    <w:qFormat/>
    <w:rPr>
      <w:rFonts w:cs="OpenSymbol"/>
    </w:rPr>
  </w:style>
  <w:style w:type="character" w:styleId="ListLabel3430">
    <w:name w:val="ListLabel 3430"/>
    <w:qFormat/>
    <w:rPr>
      <w:rFonts w:cs="OpenSymbol"/>
    </w:rPr>
  </w:style>
  <w:style w:type="character" w:styleId="ListLabel3431">
    <w:name w:val="ListLabel 3431"/>
    <w:qFormat/>
    <w:rPr>
      <w:rFonts w:cs="Open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OpenSymbol"/>
    </w:rPr>
  </w:style>
  <w:style w:type="character" w:styleId="ListLabel3435">
    <w:name w:val="ListLabel 3435"/>
    <w:qFormat/>
    <w:rPr>
      <w:rFonts w:cs="OpenSymbol"/>
    </w:rPr>
  </w:style>
  <w:style w:type="character" w:styleId="ListLabel3436">
    <w:name w:val="ListLabel 3436"/>
    <w:qFormat/>
    <w:rPr>
      <w:rFonts w:cs="OpenSymbol"/>
      <w:sz w:val="22"/>
    </w:rPr>
  </w:style>
  <w:style w:type="character" w:styleId="ListLabel3437">
    <w:name w:val="ListLabel 3437"/>
    <w:qFormat/>
    <w:rPr>
      <w:rFonts w:cs="OpenSymbol"/>
    </w:rPr>
  </w:style>
  <w:style w:type="character" w:styleId="ListLabel3438">
    <w:name w:val="ListLabel 3438"/>
    <w:qFormat/>
    <w:rPr>
      <w:rFonts w:cs="OpenSymbol"/>
    </w:rPr>
  </w:style>
  <w:style w:type="character" w:styleId="ListLabel3439">
    <w:name w:val="ListLabel 3439"/>
    <w:qFormat/>
    <w:rPr>
      <w:rFonts w:cs="OpenSymbol"/>
    </w:rPr>
  </w:style>
  <w:style w:type="character" w:styleId="ListLabel3440">
    <w:name w:val="ListLabel 3440"/>
    <w:qFormat/>
    <w:rPr>
      <w:rFonts w:cs="OpenSymbol"/>
    </w:rPr>
  </w:style>
  <w:style w:type="character" w:styleId="ListLabel3441">
    <w:name w:val="ListLabel 3441"/>
    <w:qFormat/>
    <w:rPr>
      <w:rFonts w:cs="OpenSymbol"/>
    </w:rPr>
  </w:style>
  <w:style w:type="character" w:styleId="ListLabel3442">
    <w:name w:val="ListLabel 3442"/>
    <w:qFormat/>
    <w:rPr>
      <w:rFonts w:cs="OpenSymbol"/>
    </w:rPr>
  </w:style>
  <w:style w:type="character" w:styleId="ListLabel3443">
    <w:name w:val="ListLabel 3443"/>
    <w:qFormat/>
    <w:rPr>
      <w:rFonts w:cs="OpenSymbol"/>
    </w:rPr>
  </w:style>
  <w:style w:type="character" w:styleId="ListLabel3444">
    <w:name w:val="ListLabel 3444"/>
    <w:qFormat/>
    <w:rPr>
      <w:rFonts w:cs="OpenSymbol"/>
    </w:rPr>
  </w:style>
  <w:style w:type="character" w:styleId="ListLabel3445">
    <w:name w:val="ListLabel 3445"/>
    <w:qFormat/>
    <w:rPr>
      <w:rFonts w:ascii="Consolas" w:hAnsi="Consolas" w:cs="OpenSymbol"/>
    </w:rPr>
  </w:style>
  <w:style w:type="character" w:styleId="ListLabel3446">
    <w:name w:val="ListLabel 3446"/>
    <w:qFormat/>
    <w:rPr>
      <w:rFonts w:cs="Open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OpenSymbol"/>
    </w:rPr>
  </w:style>
  <w:style w:type="character" w:styleId="ListLabel3450">
    <w:name w:val="ListLabel 3450"/>
    <w:qFormat/>
    <w:rPr>
      <w:rFonts w:cs="OpenSymbol"/>
    </w:rPr>
  </w:style>
  <w:style w:type="character" w:styleId="ListLabel3451">
    <w:name w:val="ListLabel 3451"/>
    <w:qFormat/>
    <w:rPr>
      <w:rFonts w:cs="OpenSymbol"/>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ascii="Consolas" w:hAnsi="Consolas" w:cs="OpenSymbol"/>
      <w:sz w:val="22"/>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Open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cs="OpenSymbol"/>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Open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Open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cs="OpenSymbol"/>
    </w:rPr>
  </w:style>
  <w:style w:type="character" w:styleId="ListLabel3470">
    <w:name w:val="ListLabel 3470"/>
    <w:qFormat/>
    <w:rPr>
      <w:rFonts w:cs="OpenSymbol"/>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rFonts w:cs="OpenSymbol"/>
    </w:rPr>
  </w:style>
  <w:style w:type="character" w:styleId="ListLabel3490">
    <w:name w:val="ListLabel 3490"/>
    <w:qFormat/>
    <w:rPr>
      <w:rFonts w:cs="Open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Open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cs="OpenSymbol"/>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Courier New"/>
    </w:rPr>
  </w:style>
  <w:style w:type="character" w:styleId="ListLabel3501">
    <w:name w:val="ListLabel 3501"/>
    <w:qFormat/>
    <w:rPr>
      <w:rFonts w:cs="Wingdings"/>
    </w:rPr>
  </w:style>
  <w:style w:type="character" w:styleId="ListLabel3502">
    <w:name w:val="ListLabel 3502"/>
    <w:qFormat/>
    <w:rPr>
      <w:rFonts w:cs="Symbol"/>
    </w:rPr>
  </w:style>
  <w:style w:type="character" w:styleId="ListLabel3503">
    <w:name w:val="ListLabel 3503"/>
    <w:qFormat/>
    <w:rPr>
      <w:rFonts w:cs="Courier New"/>
    </w:rPr>
  </w:style>
  <w:style w:type="character" w:styleId="ListLabel3504">
    <w:name w:val="ListLabel 3504"/>
    <w:qFormat/>
    <w:rPr>
      <w:rFonts w:cs="Wingdings"/>
    </w:rPr>
  </w:style>
  <w:style w:type="character" w:styleId="ListLabel3505">
    <w:name w:val="ListLabel 3505"/>
    <w:qFormat/>
    <w:rPr>
      <w:rFonts w:cs="Symbol"/>
    </w:rPr>
  </w:style>
  <w:style w:type="character" w:styleId="ListLabel3506">
    <w:name w:val="ListLabel 3506"/>
    <w:qFormat/>
    <w:rPr>
      <w:rFonts w:cs="Courier New"/>
    </w:rPr>
  </w:style>
  <w:style w:type="character" w:styleId="ListLabel3507">
    <w:name w:val="ListLabel 3507"/>
    <w:qFormat/>
    <w:rPr>
      <w:rFonts w:cs="Wingdings"/>
    </w:rPr>
  </w:style>
  <w:style w:type="character" w:styleId="ListLabel3508">
    <w:name w:val="ListLabel 3508"/>
    <w:qFormat/>
    <w:rPr>
      <w:rFonts w:cs="Open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OpenSymbol"/>
    </w:rPr>
  </w:style>
  <w:style w:type="character" w:styleId="ListLabel3512">
    <w:name w:val="ListLabel 3512"/>
    <w:qFormat/>
    <w:rPr>
      <w:rFonts w:cs="OpenSymbol"/>
    </w:rPr>
  </w:style>
  <w:style w:type="character" w:styleId="ListLabel3513">
    <w:name w:val="ListLabel 3513"/>
    <w:qFormat/>
    <w:rPr>
      <w:rFonts w:cs="OpenSymbol"/>
    </w:rPr>
  </w:style>
  <w:style w:type="character" w:styleId="ListLabel3514">
    <w:name w:val="ListLabel 3514"/>
    <w:qFormat/>
    <w:rPr>
      <w:rFonts w:cs="Open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Open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cs="OpenSymbol"/>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Open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Open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cs="OpenSymbol"/>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Open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sz w:val="22"/>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cs="OpenSymbol"/>
    </w:rPr>
  </w:style>
  <w:style w:type="character" w:styleId="ListLabel3587">
    <w:name w:val="ListLabel 3587"/>
    <w:qFormat/>
    <w:rPr>
      <w:rFonts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sz w:val="22"/>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cs="OpenSymbol"/>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cs="OpenSymbol"/>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cs="OpenSymbol"/>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cs="OpenSymbol"/>
    </w:rPr>
  </w:style>
  <w:style w:type="character" w:styleId="ListLabel3656">
    <w:name w:val="ListLabel 3656"/>
    <w:qFormat/>
    <w:rPr>
      <w:rFonts w:cs="OpenSymbol"/>
    </w:rPr>
  </w:style>
  <w:style w:type="character" w:styleId="ListLabel3657">
    <w:name w:val="ListLabel 3657"/>
    <w:qFormat/>
    <w:rPr>
      <w:rFonts w:cs="OpenSymbol"/>
    </w:rPr>
  </w:style>
  <w:style w:type="character" w:styleId="ListLabel3658">
    <w:name w:val="ListLabel 3658"/>
    <w:qFormat/>
    <w:rPr>
      <w:rFonts w:cs="OpenSymbol"/>
    </w:rPr>
  </w:style>
  <w:style w:type="character" w:styleId="ListLabel3659">
    <w:name w:val="ListLabel 3659"/>
    <w:qFormat/>
    <w:rPr>
      <w:rFonts w:cs="OpenSymbol"/>
    </w:rPr>
  </w:style>
  <w:style w:type="character" w:styleId="ListLabel3660">
    <w:name w:val="ListLabel 3660"/>
    <w:qFormat/>
    <w:rPr>
      <w:rFonts w:cs="Open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OpenSymbol"/>
    </w:rPr>
  </w:style>
  <w:style w:type="character" w:styleId="ListLabel3664">
    <w:name w:val="ListLabel 3664"/>
    <w:qFormat/>
    <w:rPr>
      <w:rFonts w:cs="OpenSymbol"/>
    </w:rPr>
  </w:style>
  <w:style w:type="character" w:styleId="ListLabel3665">
    <w:name w:val="ListLabel 3665"/>
    <w:qFormat/>
    <w:rPr>
      <w:rFonts w:cs="OpenSymbol"/>
    </w:rPr>
  </w:style>
  <w:style w:type="character" w:styleId="ListLabel3666">
    <w:name w:val="ListLabel 3666"/>
    <w:qFormat/>
    <w:rPr>
      <w:rFonts w:cs="Open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Open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OpenSymbol"/>
    </w:rPr>
  </w:style>
  <w:style w:type="character" w:styleId="ListLabel3673">
    <w:name w:val="ListLabel 3673"/>
    <w:qFormat/>
    <w:rPr>
      <w:rFonts w:cs="OpenSymbol"/>
    </w:rPr>
  </w:style>
  <w:style w:type="character" w:styleId="ListLabel3674">
    <w:name w:val="ListLabel 3674"/>
    <w:qFormat/>
    <w:rPr>
      <w:rFonts w:cs="OpenSymbol"/>
    </w:rPr>
  </w:style>
  <w:style w:type="character" w:styleId="ListLabel3675">
    <w:name w:val="ListLabel 3675"/>
    <w:qFormat/>
    <w:rPr>
      <w:rFonts w:cs="Open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Open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ascii="Consolas" w:hAnsi="Consolas" w:cs="OpenSymbol"/>
    </w:rPr>
  </w:style>
  <w:style w:type="character" w:styleId="ListLabel3682">
    <w:name w:val="ListLabel 3682"/>
    <w:qFormat/>
    <w:rPr>
      <w:rFonts w:cs="OpenSymbol"/>
    </w:rPr>
  </w:style>
  <w:style w:type="character" w:styleId="ListLabel3683">
    <w:name w:val="ListLabel 3683"/>
    <w:qFormat/>
    <w:rPr>
      <w:rFonts w:cs="OpenSymbol"/>
    </w:rPr>
  </w:style>
  <w:style w:type="character" w:styleId="ListLabel3684">
    <w:name w:val="ListLabel 3684"/>
    <w:qFormat/>
    <w:rPr>
      <w:rFonts w:cs="Open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Open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OpenSymbol"/>
    </w:rPr>
  </w:style>
  <w:style w:type="character" w:styleId="ListLabel3691">
    <w:name w:val="ListLabel 3691"/>
    <w:qFormat/>
    <w:rPr>
      <w:rFonts w:cs="OpenSymbol"/>
    </w:rPr>
  </w:style>
  <w:style w:type="character" w:styleId="ListLabel3692">
    <w:name w:val="ListLabel 3692"/>
    <w:qFormat/>
    <w:rPr>
      <w:rFonts w:cs="OpenSymbol"/>
    </w:rPr>
  </w:style>
  <w:style w:type="character" w:styleId="ListLabel3693">
    <w:name w:val="ListLabel 3693"/>
    <w:qFormat/>
    <w:rPr>
      <w:rFonts w:cs="Open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OpenSymbol"/>
    </w:rPr>
  </w:style>
  <w:style w:type="character" w:styleId="ListLabel3697">
    <w:name w:val="ListLabel 3697"/>
    <w:qFormat/>
    <w:rPr>
      <w:rFonts w:cs="OpenSymbol"/>
    </w:rPr>
  </w:style>
  <w:style w:type="character" w:styleId="ListLabel3698">
    <w:name w:val="ListLabel 3698"/>
    <w:qFormat/>
    <w:rPr>
      <w:rFonts w:cs="OpenSymbol"/>
      <w:sz w:val="22"/>
    </w:rPr>
  </w:style>
  <w:style w:type="character" w:styleId="ListLabel3699">
    <w:name w:val="ListLabel 3699"/>
    <w:qFormat/>
    <w:rPr>
      <w:rFonts w:cs="OpenSymbol"/>
    </w:rPr>
  </w:style>
  <w:style w:type="character" w:styleId="ListLabel3700">
    <w:name w:val="ListLabel 3700"/>
    <w:qFormat/>
    <w:rPr>
      <w:rFonts w:cs="OpenSymbol"/>
    </w:rPr>
  </w:style>
  <w:style w:type="character" w:styleId="ListLabel3701">
    <w:name w:val="ListLabel 3701"/>
    <w:qFormat/>
    <w:rPr>
      <w:rFonts w:cs="OpenSymbol"/>
    </w:rPr>
  </w:style>
  <w:style w:type="character" w:styleId="ListLabel3702">
    <w:name w:val="ListLabel 3702"/>
    <w:qFormat/>
    <w:rPr>
      <w:rFonts w:cs="Open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OpenSymbol"/>
    </w:rPr>
  </w:style>
  <w:style w:type="character" w:styleId="ListLabel3706">
    <w:name w:val="ListLabel 3706"/>
    <w:qFormat/>
    <w:rPr>
      <w:rFonts w:cs="OpenSymbol"/>
    </w:rPr>
  </w:style>
  <w:style w:type="character" w:styleId="ListLabel3707">
    <w:name w:val="ListLabel 3707"/>
    <w:qFormat/>
    <w:rPr>
      <w:rFonts w:ascii="Consolas" w:hAnsi="Consolas" w:cs="OpenSymbol"/>
    </w:rPr>
  </w:style>
  <w:style w:type="character" w:styleId="ListLabel3708">
    <w:name w:val="ListLabel 3708"/>
    <w:qFormat/>
    <w:rPr>
      <w:rFonts w:cs="OpenSymbol"/>
    </w:rPr>
  </w:style>
  <w:style w:type="character" w:styleId="ListLabel3709">
    <w:name w:val="ListLabel 3709"/>
    <w:qFormat/>
    <w:rPr>
      <w:rFonts w:cs="OpenSymbol"/>
    </w:rPr>
  </w:style>
  <w:style w:type="character" w:styleId="ListLabel3710">
    <w:name w:val="ListLabel 3710"/>
    <w:qFormat/>
    <w:rPr>
      <w:rFonts w:cs="OpenSymbol"/>
    </w:rPr>
  </w:style>
  <w:style w:type="character" w:styleId="ListLabel3711">
    <w:name w:val="ListLabel 3711"/>
    <w:qFormat/>
    <w:rPr>
      <w:rFonts w:cs="Open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OpenSymbol"/>
    </w:rPr>
  </w:style>
  <w:style w:type="character" w:styleId="ListLabel3715">
    <w:name w:val="ListLabel 3715"/>
    <w:qFormat/>
    <w:rPr>
      <w:rFonts w:cs="OpenSymbol"/>
    </w:rPr>
  </w:style>
  <w:style w:type="character" w:styleId="ListLabel3716">
    <w:name w:val="ListLabel 3716"/>
    <w:qFormat/>
    <w:rPr>
      <w:rFonts w:ascii="Consolas" w:hAnsi="Consolas" w:cs="OpenSymbol"/>
      <w:sz w:val="22"/>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OpenSymbol"/>
    </w:rPr>
  </w:style>
  <w:style w:type="character" w:styleId="ListLabel3736">
    <w:name w:val="ListLabel 3736"/>
    <w:qFormat/>
    <w:rPr>
      <w:rFonts w:cs="OpenSymbol"/>
    </w:rPr>
  </w:style>
  <w:style w:type="character" w:styleId="ListLabel3737">
    <w:name w:val="ListLabel 3737"/>
    <w:qFormat/>
    <w:rPr>
      <w:rFonts w:cs="OpenSymbol"/>
    </w:rPr>
  </w:style>
  <w:style w:type="character" w:styleId="ListLabel3738">
    <w:name w:val="ListLabel 3738"/>
    <w:qFormat/>
    <w:rPr>
      <w:rFonts w:cs="Open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Open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Open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OpenSymbol"/>
    </w:rPr>
  </w:style>
  <w:style w:type="character" w:styleId="ListLabel3748">
    <w:name w:val="ListLabel 3748"/>
    <w:qFormat/>
    <w:rPr>
      <w:rFonts w:cs="OpenSymbol"/>
    </w:rPr>
  </w:style>
  <w:style w:type="character" w:styleId="ListLabel3749">
    <w:name w:val="ListLabel 3749"/>
    <w:qFormat/>
    <w:rPr>
      <w:rFonts w:cs="OpenSymbol"/>
    </w:rPr>
  </w:style>
  <w:style w:type="character" w:styleId="ListLabel3750">
    <w:name w:val="ListLabel 3750"/>
    <w:qFormat/>
    <w:rPr>
      <w:rFonts w:cs="Open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Open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OpenSymbol"/>
    </w:rPr>
  </w:style>
  <w:style w:type="character" w:styleId="ListLabel3757">
    <w:name w:val="ListLabel 3757"/>
    <w:qFormat/>
    <w:rPr>
      <w:rFonts w:cs="OpenSymbol"/>
    </w:rPr>
  </w:style>
  <w:style w:type="character" w:styleId="ListLabel3758">
    <w:name w:val="ListLabel 3758"/>
    <w:qFormat/>
    <w:rPr>
      <w:rFonts w:cs="OpenSymbol"/>
    </w:rPr>
  </w:style>
  <w:style w:type="character" w:styleId="ListLabel3759">
    <w:name w:val="ListLabel 3759"/>
    <w:qFormat/>
    <w:rPr>
      <w:rFonts w:cs="OpenSymbol"/>
    </w:rPr>
  </w:style>
  <w:style w:type="character" w:styleId="ListLabel3760">
    <w:name w:val="ListLabel 3760"/>
    <w:qFormat/>
    <w:rPr>
      <w:rFonts w:cs="OpenSymbol"/>
    </w:rPr>
  </w:style>
  <w:style w:type="character" w:styleId="ListLabel3761">
    <w:name w:val="ListLabel 3761"/>
    <w:qFormat/>
    <w:rPr>
      <w:rFonts w:cs="Symbol"/>
    </w:rPr>
  </w:style>
  <w:style w:type="character" w:styleId="ListLabel3762">
    <w:name w:val="ListLabel 3762"/>
    <w:qFormat/>
    <w:rPr>
      <w:rFonts w:cs="Courier New"/>
    </w:rPr>
  </w:style>
  <w:style w:type="character" w:styleId="ListLabel3763">
    <w:name w:val="ListLabel 3763"/>
    <w:qFormat/>
    <w:rPr>
      <w:rFonts w:cs="Wingdings"/>
    </w:rPr>
  </w:style>
  <w:style w:type="character" w:styleId="ListLabel3764">
    <w:name w:val="ListLabel 3764"/>
    <w:qFormat/>
    <w:rPr>
      <w:rFonts w:cs="Symbol"/>
    </w:rPr>
  </w:style>
  <w:style w:type="character" w:styleId="ListLabel3765">
    <w:name w:val="ListLabel 3765"/>
    <w:qFormat/>
    <w:rPr>
      <w:rFonts w:cs="Courier New"/>
    </w:rPr>
  </w:style>
  <w:style w:type="character" w:styleId="ListLabel3766">
    <w:name w:val="ListLabel 3766"/>
    <w:qFormat/>
    <w:rPr>
      <w:rFonts w:cs="Wingdings"/>
    </w:rPr>
  </w:style>
  <w:style w:type="character" w:styleId="ListLabel3767">
    <w:name w:val="ListLabel 3767"/>
    <w:qFormat/>
    <w:rPr>
      <w:rFonts w:cs="Symbol"/>
    </w:rPr>
  </w:style>
  <w:style w:type="character" w:styleId="ListLabel3768">
    <w:name w:val="ListLabel 3768"/>
    <w:qFormat/>
    <w:rPr>
      <w:rFonts w:cs="Courier New"/>
    </w:rPr>
  </w:style>
  <w:style w:type="character" w:styleId="ListLabel3769">
    <w:name w:val="ListLabel 3769"/>
    <w:qFormat/>
    <w:rPr>
      <w:rFonts w:cs="Wingdings"/>
    </w:rPr>
  </w:style>
  <w:style w:type="character" w:styleId="ListLabel3770">
    <w:name w:val="ListLabel 3770"/>
    <w:qFormat/>
    <w:rPr>
      <w:rFonts w:cs="OpenSymbol"/>
    </w:rPr>
  </w:style>
  <w:style w:type="character" w:styleId="ListLabel3771">
    <w:name w:val="ListLabel 3771"/>
    <w:qFormat/>
    <w:rPr>
      <w:rFonts w:cs="Open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OpenSymbol"/>
    </w:rPr>
  </w:style>
  <w:style w:type="character" w:styleId="ListLabel3775">
    <w:name w:val="ListLabel 3775"/>
    <w:qFormat/>
    <w:rPr>
      <w:rFonts w:cs="OpenSymbol"/>
    </w:rPr>
  </w:style>
  <w:style w:type="character" w:styleId="ListLabel3776">
    <w:name w:val="ListLabel 3776"/>
    <w:qFormat/>
    <w:rPr>
      <w:rFonts w:cs="OpenSymbol"/>
    </w:rPr>
  </w:style>
  <w:style w:type="character" w:styleId="ListLabel3777">
    <w:name w:val="ListLabel 3777"/>
    <w:qFormat/>
    <w:rPr>
      <w:rFonts w:cs="OpenSymbol"/>
    </w:rPr>
  </w:style>
  <w:style w:type="character" w:styleId="ListLabel3778">
    <w:name w:val="ListLabel 3778"/>
    <w:qFormat/>
    <w:rPr>
      <w:rFonts w:cs="OpenSymbol"/>
    </w:rPr>
  </w:style>
  <w:style w:type="character" w:styleId="ListLabel3779">
    <w:name w:val="ListLabel 3779"/>
    <w:qFormat/>
    <w:rPr>
      <w:rFonts w:cs="OpenSymbol"/>
    </w:rPr>
  </w:style>
  <w:style w:type="character" w:styleId="ListLabel3780">
    <w:name w:val="ListLabel 3780"/>
    <w:qFormat/>
    <w:rPr>
      <w:rFonts w:cs="OpenSymbol"/>
    </w:rPr>
  </w:style>
  <w:style w:type="character" w:styleId="ListLabel3781">
    <w:name w:val="ListLabel 3781"/>
    <w:qFormat/>
    <w:rPr>
      <w:rFonts w:cs="OpenSymbol"/>
    </w:rPr>
  </w:style>
  <w:style w:type="character" w:styleId="ListLabel3782">
    <w:name w:val="ListLabel 3782"/>
    <w:qFormat/>
    <w:rPr>
      <w:rFonts w:cs="OpenSymbol"/>
    </w:rPr>
  </w:style>
  <w:style w:type="character" w:styleId="ListLabel3783">
    <w:name w:val="ListLabel 3783"/>
    <w:qFormat/>
    <w:rPr>
      <w:rFonts w:cs="Open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cs="Open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Open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OpenSymbol"/>
    </w:rPr>
  </w:style>
  <w:style w:type="character" w:styleId="ListLabel3793">
    <w:name w:val="ListLabel 3793"/>
    <w:qFormat/>
    <w:rPr>
      <w:rFonts w:cs="OpenSymbol"/>
    </w:rPr>
  </w:style>
  <w:style w:type="character" w:styleId="ListLabel3794">
    <w:name w:val="ListLabel 3794"/>
    <w:qFormat/>
    <w:rPr>
      <w:rFonts w:cs="OpenSymbol"/>
    </w:rPr>
  </w:style>
  <w:style w:type="character" w:styleId="ListLabel3795">
    <w:name w:val="ListLabel 3795"/>
    <w:qFormat/>
    <w:rPr>
      <w:rFonts w:cs="OpenSymbol"/>
    </w:rPr>
  </w:style>
  <w:style w:type="character" w:styleId="ListLabel3796">
    <w:name w:val="ListLabel 3796"/>
    <w:qFormat/>
    <w:rPr>
      <w:rFonts w:cs="OpenSymbol"/>
    </w:rPr>
  </w:style>
  <w:style w:type="character" w:styleId="ListLabel3797">
    <w:name w:val="ListLabel 3797"/>
    <w:qFormat/>
    <w:rPr/>
  </w:style>
  <w:style w:type="character" w:styleId="ListLabel3798">
    <w:name w:val="ListLabel 3798"/>
    <w:qFormat/>
    <w:rPr>
      <w:rFonts w:cs="Open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OpenSymbol"/>
    </w:rPr>
  </w:style>
  <w:style w:type="character" w:styleId="ListLabel3802">
    <w:name w:val="ListLabel 3802"/>
    <w:qFormat/>
    <w:rPr>
      <w:rFonts w:cs="OpenSymbol"/>
    </w:rPr>
  </w:style>
  <w:style w:type="character" w:styleId="ListLabel3803">
    <w:name w:val="ListLabel 3803"/>
    <w:qFormat/>
    <w:rPr>
      <w:rFonts w:cs="OpenSymbol"/>
    </w:rPr>
  </w:style>
  <w:style w:type="character" w:styleId="ListLabel3804">
    <w:name w:val="ListLabel 3804"/>
    <w:qFormat/>
    <w:rPr>
      <w:rFonts w:cs="Open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Open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OpenSymbol"/>
    </w:rPr>
  </w:style>
  <w:style w:type="character" w:styleId="ListLabel3811">
    <w:name w:val="ListLabel 3811"/>
    <w:qFormat/>
    <w:rPr>
      <w:rFonts w:cs="OpenSymbol"/>
    </w:rPr>
  </w:style>
  <w:style w:type="character" w:styleId="ListLabel3812">
    <w:name w:val="ListLabel 3812"/>
    <w:qFormat/>
    <w:rPr>
      <w:rFonts w:cs="OpenSymbol"/>
    </w:rPr>
  </w:style>
  <w:style w:type="character" w:styleId="ListLabel3813">
    <w:name w:val="ListLabel 3813"/>
    <w:qFormat/>
    <w:rPr>
      <w:rFonts w:cs="Open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Open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OpenSymbol"/>
    </w:rPr>
  </w:style>
  <w:style w:type="character" w:styleId="ListLabel3820">
    <w:name w:val="ListLabel 3820"/>
    <w:qFormat/>
    <w:rPr>
      <w:rFonts w:cs="OpenSymbol"/>
    </w:rPr>
  </w:style>
  <w:style w:type="character" w:styleId="ListLabel3821">
    <w:name w:val="ListLabel 3821"/>
    <w:qFormat/>
    <w:rPr>
      <w:rFonts w:cs="OpenSymbol"/>
    </w:rPr>
  </w:style>
  <w:style w:type="character" w:styleId="ListLabel3822">
    <w:name w:val="ListLabel 3822"/>
    <w:qFormat/>
    <w:rPr>
      <w:rFonts w:cs="OpenSymbol"/>
    </w:rPr>
  </w:style>
  <w:style w:type="character" w:styleId="ListLabel3823">
    <w:name w:val="ListLabel 3823"/>
    <w:qFormat/>
    <w:rPr>
      <w:rFonts w:cs="OpenSymbol"/>
    </w:rPr>
  </w:style>
  <w:style w:type="character" w:styleId="ListLabel3824">
    <w:name w:val="ListLabel 3824"/>
    <w:qFormat/>
    <w:rPr>
      <w:rFonts w:cs="OpenSymbol"/>
    </w:rPr>
  </w:style>
  <w:style w:type="character" w:styleId="ListLabel3825">
    <w:name w:val="ListLabel 3825"/>
    <w:qFormat/>
    <w:rPr>
      <w:rFonts w:cs="Open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Open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OpenSymbol"/>
    </w:rPr>
  </w:style>
  <w:style w:type="character" w:styleId="ListLabel3832">
    <w:name w:val="ListLabel 3832"/>
    <w:qFormat/>
    <w:rPr>
      <w:rFonts w:cs="OpenSymbol"/>
    </w:rPr>
  </w:style>
  <w:style w:type="character" w:styleId="ListLabel3833">
    <w:name w:val="ListLabel 3833"/>
    <w:qFormat/>
    <w:rPr>
      <w:rFonts w:cs="OpenSymbol"/>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Open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Open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cs="OpenSymbol"/>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Open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Open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cs="OpenSymbol"/>
    </w:rPr>
  </w:style>
  <w:style w:type="character" w:styleId="ListLabel3852">
    <w:name w:val="ListLabel 3852"/>
    <w:qFormat/>
    <w:rPr>
      <w:rFonts w:cs="OpenSymbol"/>
      <w:sz w:val="22"/>
    </w:rPr>
  </w:style>
  <w:style w:type="character" w:styleId="ListLabel3853">
    <w:name w:val="ListLabel 3853"/>
    <w:qFormat/>
    <w:rPr>
      <w:rFonts w:cs="OpenSymbol"/>
    </w:rPr>
  </w:style>
  <w:style w:type="character" w:styleId="ListLabel3854">
    <w:name w:val="ListLabel 3854"/>
    <w:qFormat/>
    <w:rPr>
      <w:rFonts w:cs="Open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Open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OpenSymbol"/>
    </w:rPr>
  </w:style>
  <w:style w:type="character" w:styleId="ListLabel3861">
    <w:name w:val="ListLabel 3861"/>
    <w:qFormat/>
    <w:rPr>
      <w:rFonts w:cs="OpenSymbol"/>
      <w:sz w:val="22"/>
    </w:rPr>
  </w:style>
  <w:style w:type="character" w:styleId="ListLabel3862">
    <w:name w:val="ListLabel 3862"/>
    <w:qFormat/>
    <w:rPr>
      <w:rFonts w:cs="OpenSymbol"/>
    </w:rPr>
  </w:style>
  <w:style w:type="character" w:styleId="ListLabel3863">
    <w:name w:val="ListLabel 3863"/>
    <w:qFormat/>
    <w:rPr>
      <w:rFonts w:cs="Open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Open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OpenSymbol"/>
    </w:rPr>
  </w:style>
  <w:style w:type="character" w:styleId="ListLabel3870">
    <w:name w:val="ListLabel 3870"/>
    <w:qFormat/>
    <w:rPr>
      <w:rFonts w:cs="OpenSymbol"/>
    </w:rPr>
  </w:style>
  <w:style w:type="character" w:styleId="ListLabel3871">
    <w:name w:val="ListLabel 3871"/>
    <w:qFormat/>
    <w:rPr>
      <w:rFonts w:cs="OpenSymbol"/>
    </w:rPr>
  </w:style>
  <w:style w:type="character" w:styleId="ListLabel3872">
    <w:name w:val="ListLabel 3872"/>
    <w:qFormat/>
    <w:rPr>
      <w:rFonts w:cs="Open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Open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cs="OpenSymbol"/>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Open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OpenSymbol"/>
    </w:rPr>
  </w:style>
  <w:style w:type="character" w:styleId="ListLabel3885">
    <w:name w:val="ListLabel 3885"/>
    <w:qFormat/>
    <w:rPr>
      <w:rFonts w:cs="OpenSymbol"/>
    </w:rPr>
  </w:style>
  <w:style w:type="character" w:styleId="ListLabel3886">
    <w:name w:val="ListLabel 3886"/>
    <w:qFormat/>
    <w:rPr>
      <w:rFonts w:cs="OpenSymbol"/>
    </w:rPr>
  </w:style>
  <w:style w:type="character" w:styleId="ListLabel3887">
    <w:name w:val="ListLabel 3887"/>
    <w:qFormat/>
    <w:rPr>
      <w:rFonts w:cs="Open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Open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OpenSymbol"/>
    </w:rPr>
  </w:style>
  <w:style w:type="character" w:styleId="ListLabel3894">
    <w:name w:val="ListLabel 3894"/>
    <w:qFormat/>
    <w:rPr>
      <w:rFonts w:cs="OpenSymbol"/>
    </w:rPr>
  </w:style>
  <w:style w:type="character" w:styleId="ListLabel3895">
    <w:name w:val="ListLabel 3895"/>
    <w:qFormat/>
    <w:rPr>
      <w:rFonts w:cs="OpenSymbol"/>
    </w:rPr>
  </w:style>
  <w:style w:type="character" w:styleId="ListLabel3896">
    <w:name w:val="ListLabel 3896"/>
    <w:qFormat/>
    <w:rPr>
      <w:rFonts w:cs="Open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Open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cs="OpenSymbol"/>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Open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Open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Open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cs="OpenSymbol"/>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Open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cs="OpenSymbol"/>
    </w:rPr>
  </w:style>
  <w:style w:type="character" w:styleId="ListLabel3951">
    <w:name w:val="ListLabel 3951"/>
    <w:qFormat/>
    <w:rPr>
      <w:rFonts w:cs="OpenSymbol"/>
    </w:rPr>
  </w:style>
  <w:style w:type="character" w:styleId="ListLabel3952">
    <w:name w:val="ListLabel 3952"/>
    <w:qFormat/>
    <w:rPr>
      <w:rFonts w:ascii="Consolas" w:hAnsi="Consola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cs="OpenSymbol"/>
    </w:rPr>
  </w:style>
  <w:style w:type="character" w:styleId="ListLabel3969">
    <w:name w:val="ListLabel 3969"/>
    <w:qFormat/>
    <w:rPr>
      <w:rFonts w:cs="OpenSymbol"/>
      <w:sz w:val="22"/>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Consolas" w:hAnsi="Consolas" w:cs="OpenSymbol"/>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ascii="Consolas" w:hAnsi="Consolas" w:cs="OpenSymbol"/>
      <w:sz w:val="22"/>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cs="OpenSymbol"/>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cs="OpenSymbol"/>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cs="OpenSymbol"/>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Symbol"/>
    </w:rPr>
  </w:style>
  <w:style w:type="character" w:styleId="ListLabel4033">
    <w:name w:val="ListLabel 4033"/>
    <w:qFormat/>
    <w:rPr>
      <w:rFonts w:cs="Courier New"/>
    </w:rPr>
  </w:style>
  <w:style w:type="character" w:styleId="ListLabel4034">
    <w:name w:val="ListLabel 4034"/>
    <w:qFormat/>
    <w:rPr>
      <w:rFonts w:cs="Wingdings"/>
    </w:rPr>
  </w:style>
  <w:style w:type="character" w:styleId="ListLabel4035">
    <w:name w:val="ListLabel 4035"/>
    <w:qFormat/>
    <w:rPr>
      <w:rFonts w:cs="Symbol"/>
    </w:rPr>
  </w:style>
  <w:style w:type="character" w:styleId="ListLabel4036">
    <w:name w:val="ListLabel 4036"/>
    <w:qFormat/>
    <w:rPr>
      <w:rFonts w:cs="Courier New"/>
    </w:rPr>
  </w:style>
  <w:style w:type="character" w:styleId="ListLabel4037">
    <w:name w:val="ListLabel 4037"/>
    <w:qFormat/>
    <w:rPr>
      <w:rFonts w:cs="Wingdings"/>
    </w:rPr>
  </w:style>
  <w:style w:type="character" w:styleId="ListLabel4038">
    <w:name w:val="ListLabel 4038"/>
    <w:qFormat/>
    <w:rPr>
      <w:rFonts w:cs="Symbol"/>
    </w:rPr>
  </w:style>
  <w:style w:type="character" w:styleId="ListLabel4039">
    <w:name w:val="ListLabel 4039"/>
    <w:qFormat/>
    <w:rPr>
      <w:rFonts w:cs="Courier New"/>
    </w:rPr>
  </w:style>
  <w:style w:type="character" w:styleId="ListLabel4040">
    <w:name w:val="ListLabel 4040"/>
    <w:qFormat/>
    <w:rPr>
      <w:rFonts w:cs="Wingdings"/>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cs="OpenSymbol"/>
    </w:rPr>
  </w:style>
  <w:style w:type="character" w:styleId="ListLabel4047">
    <w:name w:val="ListLabel 4047"/>
    <w:qFormat/>
    <w:rPr>
      <w:rFonts w:cs="OpenSymbol"/>
    </w:rPr>
  </w:style>
  <w:style w:type="character" w:styleId="ListLabel4048">
    <w:name w:val="ListLabel 4048"/>
    <w:qFormat/>
    <w:rPr>
      <w:rFonts w:cs="OpenSymbol"/>
    </w:rPr>
  </w:style>
  <w:style w:type="character" w:styleId="ListLabel4049">
    <w:name w:val="ListLabel 4049"/>
    <w:qFormat/>
    <w:rPr>
      <w:rFonts w:cs="OpenSymbol"/>
    </w:rPr>
  </w:style>
  <w:style w:type="character" w:styleId="ListLabel4050">
    <w:name w:val="ListLabel 4050"/>
    <w:qFormat/>
    <w:rPr>
      <w:rFonts w:cs="OpenSymbol"/>
    </w:rPr>
  </w:style>
  <w:style w:type="character" w:styleId="ListLabel4051">
    <w:name w:val="ListLabel 4051"/>
    <w:qFormat/>
    <w:rPr>
      <w:rFonts w:cs="Open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OpenSymbol"/>
    </w:rPr>
  </w:style>
  <w:style w:type="character" w:styleId="ListLabel4055">
    <w:name w:val="ListLabel 4055"/>
    <w:qFormat/>
    <w:rPr>
      <w:rFonts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www.solvetic.com/tutoriales/article/6199-caracteristicas-y-como-instalar-fedora-29/"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yperlink" Target="mailto:onos@IP-ONOS" TargetMode="External"/><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hyperlink" Target="https://es.wikipedia.org/wiki/Redes_definidas_por_software" TargetMode="External"/><Relationship Id="rId76" Type="http://schemas.openxmlformats.org/officeDocument/2006/relationships/hyperlink" Target="https://openzen.wordpress.com/2015/02/12/historia-del-sdn/" TargetMode="External"/><Relationship Id="rId77" Type="http://schemas.openxmlformats.org/officeDocument/2006/relationships/hyperlink" Target="https://www.sdxcentral.com/networking/sdn/definitions/what-the-definition-of-software-defined-networking-sdn/" TargetMode="External"/><Relationship Id="rId78" Type="http://schemas.openxmlformats.org/officeDocument/2006/relationships/hyperlink" Target="https://blogthinkbig.com/sdn-software-defined-networking-cambiando-de-paradigma-en-la-red" TargetMode="External"/><Relationship Id="rId79" Type="http://schemas.openxmlformats.org/officeDocument/2006/relationships/hyperlink" Target="https://computingforgeeks.com/how-to-install-gns3-on-fedora-29-fedora-28/" TargetMode="External"/><Relationship Id="rId80" Type="http://schemas.openxmlformats.org/officeDocument/2006/relationships/hyperlink" Target="https://riunet.upv.es/bitstream/handle/10251/16310/Art&#237;culo docente configuraci&#243;n b&#225;sica VLANs.pdf" TargetMode="External"/><Relationship Id="rId81" Type="http://schemas.openxmlformats.org/officeDocument/2006/relationships/hyperlink" Target="https://floodlight.atlassian.net/wiki/spaces/floodlightcontroller/pages/7995427/How+to+Work+with+Fast-Failover+OpenFlow+Groups" TargetMode="External"/><Relationship Id="rId82" Type="http://schemas.openxmlformats.org/officeDocument/2006/relationships/footer" Target="footer1.xml"/><Relationship Id="rId83" Type="http://schemas.openxmlformats.org/officeDocument/2006/relationships/numbering" Target="numbering.xml"/><Relationship Id="rId84" Type="http://schemas.openxmlformats.org/officeDocument/2006/relationships/fontTable" Target="fontTable.xml"/><Relationship Id="rId85" Type="http://schemas.openxmlformats.org/officeDocument/2006/relationships/settings" Target="settings.xml"/><Relationship Id="rId86" Type="http://schemas.openxmlformats.org/officeDocument/2006/relationships/theme" Target="theme/theme1.xml"/><Relationship Id="rId87"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67783-DB72-44D7-8CE8-008E5172D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1169</TotalTime>
  <Application>LibreOffice/6.1.5.2$Linux_X86_64 LibreOffice_project/10$Build-2</Application>
  <Pages>81</Pages>
  <Words>14189</Words>
  <Characters>74034</Characters>
  <CharactersWithSpaces>87848</CharactersWithSpaces>
  <Paragraphs>672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2019-06-20T18:45:09Z</dcterms:modified>
  <cp:revision>137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